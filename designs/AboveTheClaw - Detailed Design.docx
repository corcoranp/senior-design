
<file path=[Content_Types].xml><?xml version="1.0" encoding="utf-8"?>
<Types xmlns="http://schemas.openxmlformats.org/package/2006/content-types">
  <Default Extension="xml" ContentType="application/xml"/>
  <Default Extension="jpg" ContentType="image/jpeg"/>
  <Default Extension="rels" ContentType="application/vnd.openxmlformats-package.relationships+xml"/>
  <Default Extension="emf" ContentType="image/x-emf"/>
  <Default Extension="wdp" ContentType="image/vnd.ms-photo"/>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1E2D56" w14:textId="77777777" w:rsidR="00525689" w:rsidRDefault="00525689" w:rsidP="00DF6EF9">
      <w:pPr>
        <w:jc w:val="center"/>
        <w:rPr>
          <w:b/>
          <w:sz w:val="36"/>
        </w:rPr>
      </w:pPr>
    </w:p>
    <w:p w14:paraId="12A357BA" w14:textId="77777777" w:rsidR="00525689" w:rsidRDefault="00525689" w:rsidP="00DF6EF9">
      <w:pPr>
        <w:jc w:val="center"/>
        <w:rPr>
          <w:b/>
          <w:sz w:val="36"/>
        </w:rPr>
      </w:pPr>
    </w:p>
    <w:p w14:paraId="7CF1B06E" w14:textId="77777777" w:rsidR="00525689" w:rsidRPr="008C43C0" w:rsidRDefault="00525689" w:rsidP="00DF6EF9">
      <w:pPr>
        <w:jc w:val="center"/>
        <w:rPr>
          <w:b/>
          <w:sz w:val="40"/>
        </w:rPr>
      </w:pPr>
    </w:p>
    <w:p w14:paraId="2876F12A" w14:textId="63185D70" w:rsidR="006B2A6F" w:rsidRDefault="00C64059" w:rsidP="00DF6EF9">
      <w:pPr>
        <w:jc w:val="center"/>
        <w:rPr>
          <w:b/>
          <w:sz w:val="40"/>
        </w:rPr>
      </w:pPr>
      <w:r w:rsidRPr="008C43C0">
        <w:rPr>
          <w:b/>
          <w:sz w:val="40"/>
        </w:rPr>
        <w:t>AboveTheClaw</w:t>
      </w:r>
    </w:p>
    <w:p w14:paraId="38C5800F" w14:textId="77777777" w:rsidR="00525689" w:rsidRPr="008C43C0" w:rsidRDefault="00525689" w:rsidP="00DF6EF9">
      <w:pPr>
        <w:jc w:val="center"/>
        <w:rPr>
          <w:b/>
          <w:sz w:val="40"/>
        </w:rPr>
      </w:pPr>
    </w:p>
    <w:p w14:paraId="2935A466" w14:textId="77777777" w:rsidR="006B2A6F" w:rsidRPr="00DF6EF9" w:rsidRDefault="00C64059" w:rsidP="00DF6EF9">
      <w:pPr>
        <w:jc w:val="center"/>
        <w:rPr>
          <w:b/>
          <w:sz w:val="32"/>
        </w:rPr>
      </w:pPr>
      <w:r w:rsidRPr="00DF6EF9">
        <w:rPr>
          <w:b/>
          <w:sz w:val="32"/>
        </w:rPr>
        <w:t>Critical Design Review (CDR)</w:t>
      </w:r>
    </w:p>
    <w:p w14:paraId="09F0A6B6" w14:textId="0DD851D5" w:rsidR="00C64059" w:rsidRDefault="00C64059" w:rsidP="00DF6EF9">
      <w:pPr>
        <w:jc w:val="center"/>
        <w:rPr>
          <w:b/>
          <w:sz w:val="32"/>
        </w:rPr>
      </w:pPr>
    </w:p>
    <w:p w14:paraId="3EC81811" w14:textId="28B406D7" w:rsidR="00525689" w:rsidRDefault="00525689" w:rsidP="00DF6EF9">
      <w:pPr>
        <w:jc w:val="center"/>
        <w:rPr>
          <w:b/>
          <w:sz w:val="32"/>
        </w:rPr>
      </w:pPr>
    </w:p>
    <w:p w14:paraId="1D773A7A" w14:textId="77777777" w:rsidR="00525689" w:rsidRDefault="00525689" w:rsidP="00DF6EF9">
      <w:pPr>
        <w:jc w:val="center"/>
        <w:rPr>
          <w:b/>
          <w:sz w:val="32"/>
        </w:rPr>
      </w:pPr>
    </w:p>
    <w:p w14:paraId="335531A5" w14:textId="77777777" w:rsidR="000F1440" w:rsidRPr="00DF6EF9" w:rsidRDefault="000F1440" w:rsidP="00DF6EF9">
      <w:pPr>
        <w:jc w:val="center"/>
        <w:rPr>
          <w:b/>
          <w:sz w:val="32"/>
        </w:rPr>
      </w:pPr>
    </w:p>
    <w:p w14:paraId="70385CCC" w14:textId="3D511DFB" w:rsidR="006B2A6F" w:rsidRPr="00525689" w:rsidRDefault="00525689">
      <w:pPr>
        <w:jc w:val="center"/>
        <w:rPr>
          <w:b/>
          <w:sz w:val="32"/>
        </w:rPr>
      </w:pPr>
      <w:r w:rsidRPr="008C43C0">
        <w:rPr>
          <w:b/>
          <w:sz w:val="32"/>
        </w:rPr>
        <w:t>B</w:t>
      </w:r>
      <w:r w:rsidR="006B2A6F" w:rsidRPr="00525689">
        <w:rPr>
          <w:b/>
          <w:sz w:val="32"/>
        </w:rPr>
        <w:t>y</w:t>
      </w:r>
      <w:r w:rsidRPr="008C43C0">
        <w:rPr>
          <w:b/>
          <w:sz w:val="32"/>
        </w:rPr>
        <w:t>:</w:t>
      </w:r>
    </w:p>
    <w:p w14:paraId="491F0A5A" w14:textId="6BF808A3" w:rsidR="006B2A6F" w:rsidRPr="00525689" w:rsidRDefault="00C64059">
      <w:pPr>
        <w:jc w:val="center"/>
        <w:rPr>
          <w:b/>
          <w:sz w:val="32"/>
        </w:rPr>
      </w:pPr>
      <w:r w:rsidRPr="00525689">
        <w:rPr>
          <w:b/>
          <w:sz w:val="32"/>
        </w:rPr>
        <w:t>Peter Corcoran</w:t>
      </w:r>
    </w:p>
    <w:p w14:paraId="46DCEAD3" w14:textId="257048FB" w:rsidR="00C64059" w:rsidRPr="00525689" w:rsidRDefault="00C64059">
      <w:pPr>
        <w:jc w:val="center"/>
        <w:rPr>
          <w:b/>
          <w:sz w:val="32"/>
        </w:rPr>
      </w:pPr>
      <w:r w:rsidRPr="00525689">
        <w:rPr>
          <w:b/>
          <w:sz w:val="32"/>
        </w:rPr>
        <w:t>Evan Gilbert</w:t>
      </w:r>
    </w:p>
    <w:p w14:paraId="2429691C" w14:textId="77777777" w:rsidR="00C64059" w:rsidRPr="00525689" w:rsidRDefault="00C64059">
      <w:pPr>
        <w:jc w:val="center"/>
        <w:rPr>
          <w:b/>
          <w:sz w:val="32"/>
        </w:rPr>
      </w:pPr>
      <w:r w:rsidRPr="00525689">
        <w:rPr>
          <w:b/>
          <w:sz w:val="32"/>
        </w:rPr>
        <w:t>Ben Henson</w:t>
      </w:r>
    </w:p>
    <w:p w14:paraId="63B22372" w14:textId="5FAC9116" w:rsidR="00C64059" w:rsidRPr="00525689" w:rsidRDefault="00C64059">
      <w:pPr>
        <w:jc w:val="center"/>
        <w:rPr>
          <w:b/>
          <w:sz w:val="32"/>
        </w:rPr>
      </w:pPr>
      <w:r w:rsidRPr="00525689">
        <w:rPr>
          <w:b/>
          <w:sz w:val="32"/>
        </w:rPr>
        <w:t>Kevin Houston</w:t>
      </w:r>
    </w:p>
    <w:p w14:paraId="4406C92B" w14:textId="7A46D2E7" w:rsidR="00C64059" w:rsidRPr="00525689" w:rsidRDefault="00C64059">
      <w:pPr>
        <w:jc w:val="center"/>
        <w:rPr>
          <w:b/>
          <w:sz w:val="32"/>
        </w:rPr>
      </w:pPr>
      <w:r w:rsidRPr="00525689">
        <w:rPr>
          <w:b/>
          <w:sz w:val="32"/>
        </w:rPr>
        <w:t>Aaron McDaniel</w:t>
      </w:r>
    </w:p>
    <w:p w14:paraId="53606105" w14:textId="0A15E6ED" w:rsidR="00C64059" w:rsidRPr="00525689" w:rsidRDefault="00C64059">
      <w:pPr>
        <w:jc w:val="center"/>
        <w:rPr>
          <w:b/>
          <w:sz w:val="32"/>
        </w:rPr>
      </w:pPr>
      <w:r w:rsidRPr="00525689">
        <w:rPr>
          <w:b/>
          <w:sz w:val="32"/>
        </w:rPr>
        <w:t>Terence Staples</w:t>
      </w:r>
    </w:p>
    <w:p w14:paraId="3376D3F6" w14:textId="0548C115" w:rsidR="006B2A6F" w:rsidRPr="00DF6EF9" w:rsidRDefault="00C64059">
      <w:pPr>
        <w:jc w:val="center"/>
        <w:rPr>
          <w:b/>
          <w:sz w:val="32"/>
        </w:rPr>
      </w:pPr>
      <w:r w:rsidRPr="00525689">
        <w:rPr>
          <w:b/>
          <w:sz w:val="32"/>
        </w:rPr>
        <w:t>Leah Watkins</w:t>
      </w:r>
    </w:p>
    <w:p w14:paraId="70AE415B" w14:textId="77777777" w:rsidR="006B2A6F" w:rsidRPr="00DF6EF9" w:rsidRDefault="006B2A6F" w:rsidP="00DF6EF9">
      <w:pPr>
        <w:jc w:val="center"/>
        <w:rPr>
          <w:b/>
          <w:sz w:val="32"/>
        </w:rPr>
      </w:pPr>
    </w:p>
    <w:p w14:paraId="508293C4" w14:textId="77777777" w:rsidR="00525689" w:rsidRDefault="00525689" w:rsidP="00DF6EF9">
      <w:pPr>
        <w:jc w:val="center"/>
        <w:rPr>
          <w:b/>
          <w:sz w:val="32"/>
        </w:rPr>
      </w:pPr>
    </w:p>
    <w:p w14:paraId="083CC6FF" w14:textId="77777777" w:rsidR="00525689" w:rsidRDefault="00525689" w:rsidP="00DF6EF9">
      <w:pPr>
        <w:jc w:val="center"/>
        <w:rPr>
          <w:b/>
          <w:sz w:val="32"/>
        </w:rPr>
      </w:pPr>
    </w:p>
    <w:p w14:paraId="680E3AB7" w14:textId="555064ED" w:rsidR="006B2A6F" w:rsidRPr="00DF6EF9" w:rsidRDefault="00DF7AD6" w:rsidP="00DF6EF9">
      <w:pPr>
        <w:jc w:val="center"/>
        <w:rPr>
          <w:b/>
          <w:sz w:val="32"/>
        </w:rPr>
      </w:pPr>
      <w:r>
        <w:rPr>
          <w:b/>
          <w:sz w:val="32"/>
        </w:rPr>
        <w:t>2</w:t>
      </w:r>
      <w:r w:rsidR="006B2A6F" w:rsidRPr="00DF6EF9">
        <w:rPr>
          <w:b/>
          <w:sz w:val="32"/>
        </w:rPr>
        <w:t xml:space="preserve"> </w:t>
      </w:r>
      <w:r w:rsidR="00C64059" w:rsidRPr="00DF6EF9">
        <w:rPr>
          <w:b/>
          <w:sz w:val="32"/>
        </w:rPr>
        <w:t>November 2015</w:t>
      </w:r>
    </w:p>
    <w:p w14:paraId="6F1BBC70" w14:textId="77777777" w:rsidR="00C64059" w:rsidRPr="00DF6EF9" w:rsidRDefault="00C64059" w:rsidP="00DF6EF9">
      <w:pPr>
        <w:jc w:val="center"/>
        <w:rPr>
          <w:b/>
          <w:sz w:val="32"/>
        </w:rPr>
      </w:pPr>
    </w:p>
    <w:p w14:paraId="16190FCC" w14:textId="77777777" w:rsidR="006B2A6F" w:rsidRPr="00DF6EF9" w:rsidRDefault="00C64059" w:rsidP="00DF6EF9">
      <w:pPr>
        <w:jc w:val="center"/>
        <w:rPr>
          <w:b/>
          <w:sz w:val="32"/>
        </w:rPr>
      </w:pPr>
      <w:r w:rsidRPr="00DF6EF9">
        <w:rPr>
          <w:b/>
          <w:sz w:val="32"/>
        </w:rPr>
        <w:t>EE 498 – Senior Design</w:t>
      </w:r>
    </w:p>
    <w:p w14:paraId="5A7FC95E" w14:textId="77777777" w:rsidR="006B2A6F" w:rsidRPr="00DF6EF9" w:rsidRDefault="006B2A6F" w:rsidP="00DF6EF9">
      <w:pPr>
        <w:jc w:val="center"/>
        <w:rPr>
          <w:b/>
          <w:bCs/>
          <w:sz w:val="32"/>
        </w:rPr>
      </w:pPr>
    </w:p>
    <w:p w14:paraId="735D0731" w14:textId="77777777" w:rsidR="006B2A6F" w:rsidRPr="00DF6EF9" w:rsidRDefault="006B2A6F" w:rsidP="00DF6EF9">
      <w:pPr>
        <w:jc w:val="center"/>
        <w:rPr>
          <w:b/>
          <w:sz w:val="32"/>
        </w:rPr>
      </w:pPr>
      <w:r w:rsidRPr="00DF6EF9">
        <w:rPr>
          <w:b/>
          <w:sz w:val="32"/>
        </w:rPr>
        <w:t>Department of Electrical and Computer Engineering</w:t>
      </w:r>
    </w:p>
    <w:p w14:paraId="52E9E028" w14:textId="77777777" w:rsidR="006B2A6F" w:rsidRPr="00DF6EF9" w:rsidRDefault="006B2A6F" w:rsidP="00DF6EF9">
      <w:pPr>
        <w:jc w:val="center"/>
        <w:rPr>
          <w:b/>
          <w:sz w:val="32"/>
        </w:rPr>
      </w:pPr>
      <w:r w:rsidRPr="00DF6EF9">
        <w:rPr>
          <w:b/>
          <w:sz w:val="32"/>
        </w:rPr>
        <w:t>The University of Alabama at Birmingham</w:t>
      </w:r>
    </w:p>
    <w:p w14:paraId="71493406" w14:textId="77777777" w:rsidR="00C64059" w:rsidRDefault="00C64059" w:rsidP="00C64059"/>
    <w:p w14:paraId="205DADB0" w14:textId="77777777" w:rsidR="007751D3" w:rsidRDefault="007751D3" w:rsidP="00C64059"/>
    <w:p w14:paraId="44DCF4CE" w14:textId="77777777" w:rsidR="00DF6EF9" w:rsidRDefault="00DF6EF9" w:rsidP="00C64059"/>
    <w:p w14:paraId="6BA861B1" w14:textId="77777777" w:rsidR="00DF6EF9" w:rsidRDefault="00DF6EF9" w:rsidP="00C64059"/>
    <w:p w14:paraId="0CEEA01A" w14:textId="77777777" w:rsidR="006B2A6F" w:rsidRPr="00DF6EF9" w:rsidRDefault="006B2A6F" w:rsidP="00DF6EF9">
      <w:pPr>
        <w:jc w:val="center"/>
        <w:rPr>
          <w:b/>
        </w:rPr>
      </w:pPr>
      <w:r>
        <w:br w:type="page"/>
      </w:r>
      <w:r w:rsidRPr="00DF6EF9">
        <w:rPr>
          <w:b/>
          <w:sz w:val="28"/>
        </w:rPr>
        <w:lastRenderedPageBreak/>
        <w:t>Table of Contents</w:t>
      </w:r>
    </w:p>
    <w:p w14:paraId="3980C6DC" w14:textId="77777777" w:rsidR="00DF6EF9" w:rsidRDefault="00DF6EF9" w:rsidP="007751D3"/>
    <w:p w14:paraId="24DFE062" w14:textId="50E17C0F" w:rsidR="00FE2F00" w:rsidRDefault="00DF6EF9">
      <w:pPr>
        <w:pStyle w:val="TOC1"/>
        <w:tabs>
          <w:tab w:val="left" w:pos="1680"/>
        </w:tabs>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434233307" w:history="1">
        <w:r w:rsidR="00FE2F00" w:rsidRPr="00CC74DA">
          <w:rPr>
            <w:rStyle w:val="Hyperlink"/>
            <w:noProof/>
            <w14:scene3d>
              <w14:camera w14:prst="orthographicFront"/>
              <w14:lightRig w14:rig="threePt" w14:dir="t">
                <w14:rot w14:lat="0" w14:lon="0" w14:rev="0"/>
              </w14:lightRig>
            </w14:scene3d>
          </w:rPr>
          <w:t>Section 1:</w:t>
        </w:r>
        <w:r w:rsidR="00FE2F00">
          <w:rPr>
            <w:rFonts w:asciiTheme="minorHAnsi" w:eastAsiaTheme="minorEastAsia" w:hAnsiTheme="minorHAnsi" w:cstheme="minorBidi"/>
            <w:b w:val="0"/>
            <w:bCs w:val="0"/>
            <w:caps w:val="0"/>
            <w:noProof/>
            <w:sz w:val="22"/>
            <w:szCs w:val="22"/>
          </w:rPr>
          <w:tab/>
        </w:r>
        <w:r w:rsidR="00FE2F00" w:rsidRPr="00CC74DA">
          <w:rPr>
            <w:rStyle w:val="Hyperlink"/>
            <w:noProof/>
          </w:rPr>
          <w:t>Outline of System</w:t>
        </w:r>
        <w:r w:rsidR="00FE2F00">
          <w:rPr>
            <w:noProof/>
            <w:webHidden/>
          </w:rPr>
          <w:tab/>
        </w:r>
        <w:r w:rsidR="00FE2F00">
          <w:rPr>
            <w:noProof/>
            <w:webHidden/>
          </w:rPr>
          <w:fldChar w:fldCharType="begin"/>
        </w:r>
        <w:r w:rsidR="00FE2F00">
          <w:rPr>
            <w:noProof/>
            <w:webHidden/>
          </w:rPr>
          <w:instrText xml:space="preserve"> PAGEREF _Toc434233307 \h </w:instrText>
        </w:r>
        <w:r w:rsidR="00FE2F00">
          <w:rPr>
            <w:noProof/>
            <w:webHidden/>
          </w:rPr>
        </w:r>
        <w:r w:rsidR="00FE2F00">
          <w:rPr>
            <w:noProof/>
            <w:webHidden/>
          </w:rPr>
          <w:fldChar w:fldCharType="separate"/>
        </w:r>
        <w:r w:rsidR="006175EC">
          <w:rPr>
            <w:noProof/>
            <w:webHidden/>
          </w:rPr>
          <w:t>1-1</w:t>
        </w:r>
        <w:r w:rsidR="00FE2F00">
          <w:rPr>
            <w:noProof/>
            <w:webHidden/>
          </w:rPr>
          <w:fldChar w:fldCharType="end"/>
        </w:r>
      </w:hyperlink>
    </w:p>
    <w:p w14:paraId="3BAFE399" w14:textId="68B4E4CE" w:rsidR="00FE2F00" w:rsidRDefault="00FE2F00">
      <w:pPr>
        <w:pStyle w:val="TOC1"/>
        <w:tabs>
          <w:tab w:val="left" w:pos="1680"/>
        </w:tabs>
        <w:rPr>
          <w:rFonts w:asciiTheme="minorHAnsi" w:eastAsiaTheme="minorEastAsia" w:hAnsiTheme="minorHAnsi" w:cstheme="minorBidi"/>
          <w:b w:val="0"/>
          <w:bCs w:val="0"/>
          <w:caps w:val="0"/>
          <w:noProof/>
          <w:sz w:val="22"/>
          <w:szCs w:val="22"/>
        </w:rPr>
      </w:pPr>
      <w:hyperlink w:anchor="_Toc434233308" w:history="1">
        <w:r w:rsidRPr="00CC74DA">
          <w:rPr>
            <w:rStyle w:val="Hyperlink"/>
            <w:noProof/>
            <w14:scene3d>
              <w14:camera w14:prst="orthographicFront"/>
              <w14:lightRig w14:rig="threePt" w14:dir="t">
                <w14:rot w14:lat="0" w14:lon="0" w14:rev="0"/>
              </w14:lightRig>
            </w14:scene3d>
          </w:rPr>
          <w:t>Section 2:</w:t>
        </w:r>
        <w:r>
          <w:rPr>
            <w:rFonts w:asciiTheme="minorHAnsi" w:eastAsiaTheme="minorEastAsia" w:hAnsiTheme="minorHAnsi" w:cstheme="minorBidi"/>
            <w:b w:val="0"/>
            <w:bCs w:val="0"/>
            <w:caps w:val="0"/>
            <w:noProof/>
            <w:sz w:val="22"/>
            <w:szCs w:val="22"/>
          </w:rPr>
          <w:tab/>
        </w:r>
        <w:r w:rsidRPr="00CC74DA">
          <w:rPr>
            <w:rStyle w:val="Hyperlink"/>
            <w:noProof/>
          </w:rPr>
          <w:t xml:space="preserve">Overview </w:t>
        </w:r>
        <w:r>
          <w:rPr>
            <w:noProof/>
            <w:webHidden/>
          </w:rPr>
          <w:tab/>
        </w:r>
        <w:r>
          <w:rPr>
            <w:noProof/>
            <w:webHidden/>
          </w:rPr>
          <w:fldChar w:fldCharType="begin"/>
        </w:r>
        <w:r>
          <w:rPr>
            <w:noProof/>
            <w:webHidden/>
          </w:rPr>
          <w:instrText xml:space="preserve"> PAGEREF _Toc434233308 \h </w:instrText>
        </w:r>
        <w:r>
          <w:rPr>
            <w:noProof/>
            <w:webHidden/>
          </w:rPr>
        </w:r>
        <w:r>
          <w:rPr>
            <w:noProof/>
            <w:webHidden/>
          </w:rPr>
          <w:fldChar w:fldCharType="separate"/>
        </w:r>
        <w:r w:rsidR="006175EC">
          <w:rPr>
            <w:noProof/>
            <w:webHidden/>
          </w:rPr>
          <w:t>2-1</w:t>
        </w:r>
        <w:r>
          <w:rPr>
            <w:noProof/>
            <w:webHidden/>
          </w:rPr>
          <w:fldChar w:fldCharType="end"/>
        </w:r>
      </w:hyperlink>
    </w:p>
    <w:p w14:paraId="65BB2FCF" w14:textId="56BC0E9F"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09" w:history="1">
        <w:r w:rsidRPr="00CC74DA">
          <w:rPr>
            <w:rStyle w:val="Hyperlink"/>
            <w:noProof/>
          </w:rPr>
          <w:t>2.1</w:t>
        </w:r>
        <w:r>
          <w:rPr>
            <w:rFonts w:asciiTheme="minorHAnsi" w:eastAsiaTheme="minorEastAsia" w:hAnsiTheme="minorHAnsi" w:cstheme="minorBidi"/>
            <w:smallCaps w:val="0"/>
            <w:noProof/>
            <w:sz w:val="22"/>
            <w:szCs w:val="22"/>
          </w:rPr>
          <w:tab/>
        </w:r>
        <w:r w:rsidRPr="00CC74DA">
          <w:rPr>
            <w:rStyle w:val="Hyperlink"/>
            <w:noProof/>
          </w:rPr>
          <w:t>Delivery &amp; Storage</w:t>
        </w:r>
        <w:r>
          <w:rPr>
            <w:noProof/>
            <w:webHidden/>
          </w:rPr>
          <w:tab/>
        </w:r>
        <w:r>
          <w:rPr>
            <w:noProof/>
            <w:webHidden/>
          </w:rPr>
          <w:fldChar w:fldCharType="begin"/>
        </w:r>
        <w:r>
          <w:rPr>
            <w:noProof/>
            <w:webHidden/>
          </w:rPr>
          <w:instrText xml:space="preserve"> PAGEREF _Toc434233309 \h </w:instrText>
        </w:r>
        <w:r>
          <w:rPr>
            <w:noProof/>
            <w:webHidden/>
          </w:rPr>
        </w:r>
        <w:r>
          <w:rPr>
            <w:noProof/>
            <w:webHidden/>
          </w:rPr>
          <w:fldChar w:fldCharType="separate"/>
        </w:r>
        <w:r w:rsidR="006175EC">
          <w:rPr>
            <w:noProof/>
            <w:webHidden/>
          </w:rPr>
          <w:t>2-1</w:t>
        </w:r>
        <w:r>
          <w:rPr>
            <w:noProof/>
            <w:webHidden/>
          </w:rPr>
          <w:fldChar w:fldCharType="end"/>
        </w:r>
      </w:hyperlink>
    </w:p>
    <w:p w14:paraId="59260020" w14:textId="4BC2B560"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10" w:history="1">
        <w:r w:rsidRPr="00CC74DA">
          <w:rPr>
            <w:rStyle w:val="Hyperlink"/>
            <w:noProof/>
          </w:rPr>
          <w:t>2.2</w:t>
        </w:r>
        <w:r>
          <w:rPr>
            <w:rFonts w:asciiTheme="minorHAnsi" w:eastAsiaTheme="minorEastAsia" w:hAnsiTheme="minorHAnsi" w:cstheme="minorBidi"/>
            <w:smallCaps w:val="0"/>
            <w:noProof/>
            <w:sz w:val="22"/>
            <w:szCs w:val="22"/>
          </w:rPr>
          <w:tab/>
        </w:r>
        <w:r w:rsidRPr="00CC74DA">
          <w:rPr>
            <w:rStyle w:val="Hyperlink"/>
            <w:noProof/>
          </w:rPr>
          <w:t>Cargo Retrieval</w:t>
        </w:r>
        <w:r>
          <w:rPr>
            <w:noProof/>
            <w:webHidden/>
          </w:rPr>
          <w:tab/>
        </w:r>
        <w:r>
          <w:rPr>
            <w:noProof/>
            <w:webHidden/>
          </w:rPr>
          <w:fldChar w:fldCharType="begin"/>
        </w:r>
        <w:r>
          <w:rPr>
            <w:noProof/>
            <w:webHidden/>
          </w:rPr>
          <w:instrText xml:space="preserve"> PAGEREF _Toc434233310 \h </w:instrText>
        </w:r>
        <w:r>
          <w:rPr>
            <w:noProof/>
            <w:webHidden/>
          </w:rPr>
        </w:r>
        <w:r>
          <w:rPr>
            <w:noProof/>
            <w:webHidden/>
          </w:rPr>
          <w:fldChar w:fldCharType="separate"/>
        </w:r>
        <w:r w:rsidR="006175EC">
          <w:rPr>
            <w:noProof/>
            <w:webHidden/>
          </w:rPr>
          <w:t>2-2</w:t>
        </w:r>
        <w:r>
          <w:rPr>
            <w:noProof/>
            <w:webHidden/>
          </w:rPr>
          <w:fldChar w:fldCharType="end"/>
        </w:r>
      </w:hyperlink>
    </w:p>
    <w:p w14:paraId="21DFA2FE" w14:textId="454DE8F6"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11" w:history="1">
        <w:r w:rsidRPr="00CC74DA">
          <w:rPr>
            <w:rStyle w:val="Hyperlink"/>
            <w:noProof/>
          </w:rPr>
          <w:t>2.3</w:t>
        </w:r>
        <w:r>
          <w:rPr>
            <w:rFonts w:asciiTheme="minorHAnsi" w:eastAsiaTheme="minorEastAsia" w:hAnsiTheme="minorHAnsi" w:cstheme="minorBidi"/>
            <w:smallCaps w:val="0"/>
            <w:noProof/>
            <w:sz w:val="22"/>
            <w:szCs w:val="22"/>
          </w:rPr>
          <w:tab/>
        </w:r>
        <w:r w:rsidRPr="00CC74DA">
          <w:rPr>
            <w:rStyle w:val="Hyperlink"/>
            <w:noProof/>
          </w:rPr>
          <w:t>Image Processing &amp; Lighting</w:t>
        </w:r>
        <w:r>
          <w:rPr>
            <w:noProof/>
            <w:webHidden/>
          </w:rPr>
          <w:tab/>
        </w:r>
        <w:r>
          <w:rPr>
            <w:noProof/>
            <w:webHidden/>
          </w:rPr>
          <w:fldChar w:fldCharType="begin"/>
        </w:r>
        <w:r>
          <w:rPr>
            <w:noProof/>
            <w:webHidden/>
          </w:rPr>
          <w:instrText xml:space="preserve"> PAGEREF _Toc434233311 \h </w:instrText>
        </w:r>
        <w:r>
          <w:rPr>
            <w:noProof/>
            <w:webHidden/>
          </w:rPr>
        </w:r>
        <w:r>
          <w:rPr>
            <w:noProof/>
            <w:webHidden/>
          </w:rPr>
          <w:fldChar w:fldCharType="separate"/>
        </w:r>
        <w:r w:rsidR="006175EC">
          <w:rPr>
            <w:noProof/>
            <w:webHidden/>
          </w:rPr>
          <w:t>2-3</w:t>
        </w:r>
        <w:r>
          <w:rPr>
            <w:noProof/>
            <w:webHidden/>
          </w:rPr>
          <w:fldChar w:fldCharType="end"/>
        </w:r>
      </w:hyperlink>
    </w:p>
    <w:p w14:paraId="1B7CBC2C" w14:textId="6695C555"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12" w:history="1">
        <w:r w:rsidRPr="00CC74DA">
          <w:rPr>
            <w:rStyle w:val="Hyperlink"/>
            <w:noProof/>
          </w:rPr>
          <w:t>2.4</w:t>
        </w:r>
        <w:r>
          <w:rPr>
            <w:rFonts w:asciiTheme="minorHAnsi" w:eastAsiaTheme="minorEastAsia" w:hAnsiTheme="minorHAnsi" w:cstheme="minorBidi"/>
            <w:smallCaps w:val="0"/>
            <w:noProof/>
            <w:sz w:val="22"/>
            <w:szCs w:val="22"/>
          </w:rPr>
          <w:tab/>
        </w:r>
        <w:r w:rsidRPr="00CC74DA">
          <w:rPr>
            <w:rStyle w:val="Hyperlink"/>
            <w:noProof/>
          </w:rPr>
          <w:t>Propulsion</w:t>
        </w:r>
        <w:r>
          <w:rPr>
            <w:noProof/>
            <w:webHidden/>
          </w:rPr>
          <w:tab/>
        </w:r>
        <w:r>
          <w:rPr>
            <w:noProof/>
            <w:webHidden/>
          </w:rPr>
          <w:fldChar w:fldCharType="begin"/>
        </w:r>
        <w:r>
          <w:rPr>
            <w:noProof/>
            <w:webHidden/>
          </w:rPr>
          <w:instrText xml:space="preserve"> PAGEREF _Toc434233312 \h </w:instrText>
        </w:r>
        <w:r>
          <w:rPr>
            <w:noProof/>
            <w:webHidden/>
          </w:rPr>
        </w:r>
        <w:r>
          <w:rPr>
            <w:noProof/>
            <w:webHidden/>
          </w:rPr>
          <w:fldChar w:fldCharType="separate"/>
        </w:r>
        <w:r w:rsidR="006175EC">
          <w:rPr>
            <w:noProof/>
            <w:webHidden/>
          </w:rPr>
          <w:t>2-4</w:t>
        </w:r>
        <w:r>
          <w:rPr>
            <w:noProof/>
            <w:webHidden/>
          </w:rPr>
          <w:fldChar w:fldCharType="end"/>
        </w:r>
      </w:hyperlink>
    </w:p>
    <w:p w14:paraId="1B4BABEB" w14:textId="5E0792BB"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13" w:history="1">
        <w:r w:rsidRPr="00CC74DA">
          <w:rPr>
            <w:rStyle w:val="Hyperlink"/>
            <w:noProof/>
          </w:rPr>
          <w:t>2.5</w:t>
        </w:r>
        <w:r>
          <w:rPr>
            <w:rFonts w:asciiTheme="minorHAnsi" w:eastAsiaTheme="minorEastAsia" w:hAnsiTheme="minorHAnsi" w:cstheme="minorBidi"/>
            <w:smallCaps w:val="0"/>
            <w:noProof/>
            <w:sz w:val="22"/>
            <w:szCs w:val="22"/>
          </w:rPr>
          <w:tab/>
        </w:r>
        <w:r w:rsidRPr="00CC74DA">
          <w:rPr>
            <w:rStyle w:val="Hyperlink"/>
            <w:noProof/>
          </w:rPr>
          <w:t>Navigation</w:t>
        </w:r>
        <w:r>
          <w:rPr>
            <w:noProof/>
            <w:webHidden/>
          </w:rPr>
          <w:tab/>
        </w:r>
        <w:r>
          <w:rPr>
            <w:noProof/>
            <w:webHidden/>
          </w:rPr>
          <w:fldChar w:fldCharType="begin"/>
        </w:r>
        <w:r>
          <w:rPr>
            <w:noProof/>
            <w:webHidden/>
          </w:rPr>
          <w:instrText xml:space="preserve"> PAGEREF _Toc434233313 \h </w:instrText>
        </w:r>
        <w:r>
          <w:rPr>
            <w:noProof/>
            <w:webHidden/>
          </w:rPr>
        </w:r>
        <w:r>
          <w:rPr>
            <w:noProof/>
            <w:webHidden/>
          </w:rPr>
          <w:fldChar w:fldCharType="separate"/>
        </w:r>
        <w:r w:rsidR="006175EC">
          <w:rPr>
            <w:noProof/>
            <w:webHidden/>
          </w:rPr>
          <w:t>2-6</w:t>
        </w:r>
        <w:r>
          <w:rPr>
            <w:noProof/>
            <w:webHidden/>
          </w:rPr>
          <w:fldChar w:fldCharType="end"/>
        </w:r>
      </w:hyperlink>
    </w:p>
    <w:p w14:paraId="410F183C" w14:textId="65B9017E"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14" w:history="1">
        <w:r w:rsidRPr="00CC74DA">
          <w:rPr>
            <w:rStyle w:val="Hyperlink"/>
            <w:noProof/>
          </w:rPr>
          <w:t>2.6</w:t>
        </w:r>
        <w:r>
          <w:rPr>
            <w:rFonts w:asciiTheme="minorHAnsi" w:eastAsiaTheme="minorEastAsia" w:hAnsiTheme="minorHAnsi" w:cstheme="minorBidi"/>
            <w:smallCaps w:val="0"/>
            <w:noProof/>
            <w:sz w:val="22"/>
            <w:szCs w:val="22"/>
          </w:rPr>
          <w:tab/>
        </w:r>
        <w:r w:rsidRPr="00CC74DA">
          <w:rPr>
            <w:rStyle w:val="Hyperlink"/>
            <w:noProof/>
          </w:rPr>
          <w:t>Microcontroller &amp; Logistics</w:t>
        </w:r>
        <w:r>
          <w:rPr>
            <w:noProof/>
            <w:webHidden/>
          </w:rPr>
          <w:tab/>
        </w:r>
        <w:r>
          <w:rPr>
            <w:noProof/>
            <w:webHidden/>
          </w:rPr>
          <w:fldChar w:fldCharType="begin"/>
        </w:r>
        <w:r>
          <w:rPr>
            <w:noProof/>
            <w:webHidden/>
          </w:rPr>
          <w:instrText xml:space="preserve"> PAGEREF _Toc434233314 \h </w:instrText>
        </w:r>
        <w:r>
          <w:rPr>
            <w:noProof/>
            <w:webHidden/>
          </w:rPr>
        </w:r>
        <w:r>
          <w:rPr>
            <w:noProof/>
            <w:webHidden/>
          </w:rPr>
          <w:fldChar w:fldCharType="separate"/>
        </w:r>
        <w:r w:rsidR="006175EC">
          <w:rPr>
            <w:noProof/>
            <w:webHidden/>
          </w:rPr>
          <w:t>2-7</w:t>
        </w:r>
        <w:r>
          <w:rPr>
            <w:noProof/>
            <w:webHidden/>
          </w:rPr>
          <w:fldChar w:fldCharType="end"/>
        </w:r>
      </w:hyperlink>
    </w:p>
    <w:p w14:paraId="7B2182AC" w14:textId="613AB060"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15" w:history="1">
        <w:r w:rsidRPr="00CC74DA">
          <w:rPr>
            <w:rStyle w:val="Hyperlink"/>
            <w:noProof/>
          </w:rPr>
          <w:t>2.7</w:t>
        </w:r>
        <w:r>
          <w:rPr>
            <w:rFonts w:asciiTheme="minorHAnsi" w:eastAsiaTheme="minorEastAsia" w:hAnsiTheme="minorHAnsi" w:cstheme="minorBidi"/>
            <w:smallCaps w:val="0"/>
            <w:noProof/>
            <w:sz w:val="22"/>
            <w:szCs w:val="22"/>
          </w:rPr>
          <w:tab/>
        </w:r>
        <w:r w:rsidRPr="00CC74DA">
          <w:rPr>
            <w:rStyle w:val="Hyperlink"/>
            <w:noProof/>
          </w:rPr>
          <w:t>Power &amp; Chassis</w:t>
        </w:r>
        <w:r>
          <w:rPr>
            <w:noProof/>
            <w:webHidden/>
          </w:rPr>
          <w:tab/>
        </w:r>
        <w:r>
          <w:rPr>
            <w:noProof/>
            <w:webHidden/>
          </w:rPr>
          <w:fldChar w:fldCharType="begin"/>
        </w:r>
        <w:r>
          <w:rPr>
            <w:noProof/>
            <w:webHidden/>
          </w:rPr>
          <w:instrText xml:space="preserve"> PAGEREF _Toc434233315 \h </w:instrText>
        </w:r>
        <w:r>
          <w:rPr>
            <w:noProof/>
            <w:webHidden/>
          </w:rPr>
        </w:r>
        <w:r>
          <w:rPr>
            <w:noProof/>
            <w:webHidden/>
          </w:rPr>
          <w:fldChar w:fldCharType="separate"/>
        </w:r>
        <w:r w:rsidR="006175EC">
          <w:rPr>
            <w:noProof/>
            <w:webHidden/>
          </w:rPr>
          <w:t>2-8</w:t>
        </w:r>
        <w:r>
          <w:rPr>
            <w:noProof/>
            <w:webHidden/>
          </w:rPr>
          <w:fldChar w:fldCharType="end"/>
        </w:r>
      </w:hyperlink>
    </w:p>
    <w:p w14:paraId="4F9EE842" w14:textId="7ABCB15B" w:rsidR="00FE2F00" w:rsidRDefault="00FE2F00">
      <w:pPr>
        <w:pStyle w:val="TOC1"/>
        <w:tabs>
          <w:tab w:val="left" w:pos="1680"/>
        </w:tabs>
        <w:rPr>
          <w:rFonts w:asciiTheme="minorHAnsi" w:eastAsiaTheme="minorEastAsia" w:hAnsiTheme="minorHAnsi" w:cstheme="minorBidi"/>
          <w:b w:val="0"/>
          <w:bCs w:val="0"/>
          <w:caps w:val="0"/>
          <w:noProof/>
          <w:sz w:val="22"/>
          <w:szCs w:val="22"/>
        </w:rPr>
      </w:pPr>
      <w:hyperlink w:anchor="_Toc434233316" w:history="1">
        <w:r w:rsidRPr="00CC74DA">
          <w:rPr>
            <w:rStyle w:val="Hyperlink"/>
            <w:noProof/>
            <w14:scene3d>
              <w14:camera w14:prst="orthographicFront"/>
              <w14:lightRig w14:rig="threePt" w14:dir="t">
                <w14:rot w14:lat="0" w14:lon="0" w14:rev="0"/>
              </w14:lightRig>
            </w14:scene3d>
          </w:rPr>
          <w:t>Section 3:</w:t>
        </w:r>
        <w:r>
          <w:rPr>
            <w:rFonts w:asciiTheme="minorHAnsi" w:eastAsiaTheme="minorEastAsia" w:hAnsiTheme="minorHAnsi" w:cstheme="minorBidi"/>
            <w:b w:val="0"/>
            <w:bCs w:val="0"/>
            <w:caps w:val="0"/>
            <w:noProof/>
            <w:sz w:val="22"/>
            <w:szCs w:val="22"/>
          </w:rPr>
          <w:tab/>
        </w:r>
        <w:r w:rsidRPr="00CC74DA">
          <w:rPr>
            <w:rStyle w:val="Hyperlink"/>
            <w:noProof/>
          </w:rPr>
          <w:t>Chassis Layout</w:t>
        </w:r>
        <w:r>
          <w:rPr>
            <w:noProof/>
            <w:webHidden/>
          </w:rPr>
          <w:tab/>
        </w:r>
        <w:r>
          <w:rPr>
            <w:noProof/>
            <w:webHidden/>
          </w:rPr>
          <w:fldChar w:fldCharType="begin"/>
        </w:r>
        <w:r>
          <w:rPr>
            <w:noProof/>
            <w:webHidden/>
          </w:rPr>
          <w:instrText xml:space="preserve"> PAGEREF _Toc434233316 \h </w:instrText>
        </w:r>
        <w:r>
          <w:rPr>
            <w:noProof/>
            <w:webHidden/>
          </w:rPr>
        </w:r>
        <w:r>
          <w:rPr>
            <w:noProof/>
            <w:webHidden/>
          </w:rPr>
          <w:fldChar w:fldCharType="separate"/>
        </w:r>
        <w:r w:rsidR="006175EC">
          <w:rPr>
            <w:noProof/>
            <w:webHidden/>
          </w:rPr>
          <w:t>3-1</w:t>
        </w:r>
        <w:r>
          <w:rPr>
            <w:noProof/>
            <w:webHidden/>
          </w:rPr>
          <w:fldChar w:fldCharType="end"/>
        </w:r>
      </w:hyperlink>
    </w:p>
    <w:p w14:paraId="1E411BD9" w14:textId="21F8610A"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17" w:history="1">
        <w:r w:rsidRPr="00CC74DA">
          <w:rPr>
            <w:rStyle w:val="Hyperlink"/>
            <w:noProof/>
          </w:rPr>
          <w:t>3.1</w:t>
        </w:r>
        <w:r>
          <w:rPr>
            <w:rFonts w:asciiTheme="minorHAnsi" w:eastAsiaTheme="minorEastAsia" w:hAnsiTheme="minorHAnsi" w:cstheme="minorBidi"/>
            <w:smallCaps w:val="0"/>
            <w:noProof/>
            <w:sz w:val="22"/>
            <w:szCs w:val="22"/>
          </w:rPr>
          <w:tab/>
        </w:r>
        <w:r w:rsidRPr="00CC74DA">
          <w:rPr>
            <w:rStyle w:val="Hyperlink"/>
            <w:noProof/>
          </w:rPr>
          <w:t>Delivery &amp; Storage</w:t>
        </w:r>
        <w:r>
          <w:rPr>
            <w:noProof/>
            <w:webHidden/>
          </w:rPr>
          <w:tab/>
        </w:r>
        <w:r>
          <w:rPr>
            <w:noProof/>
            <w:webHidden/>
          </w:rPr>
          <w:fldChar w:fldCharType="begin"/>
        </w:r>
        <w:r>
          <w:rPr>
            <w:noProof/>
            <w:webHidden/>
          </w:rPr>
          <w:instrText xml:space="preserve"> PAGEREF _Toc434233317 \h </w:instrText>
        </w:r>
        <w:r>
          <w:rPr>
            <w:noProof/>
            <w:webHidden/>
          </w:rPr>
        </w:r>
        <w:r>
          <w:rPr>
            <w:noProof/>
            <w:webHidden/>
          </w:rPr>
          <w:fldChar w:fldCharType="separate"/>
        </w:r>
        <w:r w:rsidR="006175EC">
          <w:rPr>
            <w:noProof/>
            <w:webHidden/>
          </w:rPr>
          <w:t>3-1</w:t>
        </w:r>
        <w:r>
          <w:rPr>
            <w:noProof/>
            <w:webHidden/>
          </w:rPr>
          <w:fldChar w:fldCharType="end"/>
        </w:r>
      </w:hyperlink>
    </w:p>
    <w:p w14:paraId="42D60E93" w14:textId="78B6EDF3"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18" w:history="1">
        <w:r w:rsidRPr="00CC74DA">
          <w:rPr>
            <w:rStyle w:val="Hyperlink"/>
            <w:noProof/>
          </w:rPr>
          <w:t>3.1.1</w:t>
        </w:r>
        <w:r>
          <w:rPr>
            <w:rFonts w:asciiTheme="minorHAnsi" w:eastAsiaTheme="minorEastAsia" w:hAnsiTheme="minorHAnsi" w:cstheme="minorBidi"/>
            <w:i w:val="0"/>
            <w:iCs w:val="0"/>
            <w:noProof/>
            <w:sz w:val="22"/>
            <w:szCs w:val="22"/>
          </w:rPr>
          <w:tab/>
        </w:r>
        <w:r w:rsidRPr="00CC74DA">
          <w:rPr>
            <w:rStyle w:val="Hyperlink"/>
            <w:noProof/>
          </w:rPr>
          <w:t>CAD Drawings</w:t>
        </w:r>
        <w:r>
          <w:rPr>
            <w:noProof/>
            <w:webHidden/>
          </w:rPr>
          <w:tab/>
        </w:r>
        <w:r>
          <w:rPr>
            <w:noProof/>
            <w:webHidden/>
          </w:rPr>
          <w:fldChar w:fldCharType="begin"/>
        </w:r>
        <w:r>
          <w:rPr>
            <w:noProof/>
            <w:webHidden/>
          </w:rPr>
          <w:instrText xml:space="preserve"> PAGEREF _Toc434233318 \h </w:instrText>
        </w:r>
        <w:r>
          <w:rPr>
            <w:noProof/>
            <w:webHidden/>
          </w:rPr>
        </w:r>
        <w:r>
          <w:rPr>
            <w:noProof/>
            <w:webHidden/>
          </w:rPr>
          <w:fldChar w:fldCharType="separate"/>
        </w:r>
        <w:r w:rsidR="006175EC">
          <w:rPr>
            <w:noProof/>
            <w:webHidden/>
          </w:rPr>
          <w:t>3-1</w:t>
        </w:r>
        <w:r>
          <w:rPr>
            <w:noProof/>
            <w:webHidden/>
          </w:rPr>
          <w:fldChar w:fldCharType="end"/>
        </w:r>
      </w:hyperlink>
    </w:p>
    <w:p w14:paraId="28FA06D4" w14:textId="769C17B4"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19" w:history="1">
        <w:r w:rsidRPr="00CC74DA">
          <w:rPr>
            <w:rStyle w:val="Hyperlink"/>
            <w:noProof/>
          </w:rPr>
          <w:t>3.1.2</w:t>
        </w:r>
        <w:r>
          <w:rPr>
            <w:rFonts w:asciiTheme="minorHAnsi" w:eastAsiaTheme="minorEastAsia" w:hAnsiTheme="minorHAnsi" w:cstheme="minorBidi"/>
            <w:i w:val="0"/>
            <w:iCs w:val="0"/>
            <w:noProof/>
            <w:sz w:val="22"/>
            <w:szCs w:val="22"/>
          </w:rPr>
          <w:tab/>
        </w:r>
        <w:r w:rsidRPr="00CC74DA">
          <w:rPr>
            <w:rStyle w:val="Hyperlink"/>
            <w:noProof/>
          </w:rPr>
          <w:t>Issues</w:t>
        </w:r>
        <w:r>
          <w:rPr>
            <w:noProof/>
            <w:webHidden/>
          </w:rPr>
          <w:tab/>
        </w:r>
        <w:r>
          <w:rPr>
            <w:noProof/>
            <w:webHidden/>
          </w:rPr>
          <w:fldChar w:fldCharType="begin"/>
        </w:r>
        <w:r>
          <w:rPr>
            <w:noProof/>
            <w:webHidden/>
          </w:rPr>
          <w:instrText xml:space="preserve"> PAGEREF _Toc434233319 \h </w:instrText>
        </w:r>
        <w:r>
          <w:rPr>
            <w:noProof/>
            <w:webHidden/>
          </w:rPr>
        </w:r>
        <w:r>
          <w:rPr>
            <w:noProof/>
            <w:webHidden/>
          </w:rPr>
          <w:fldChar w:fldCharType="separate"/>
        </w:r>
        <w:r w:rsidR="006175EC">
          <w:rPr>
            <w:noProof/>
            <w:webHidden/>
          </w:rPr>
          <w:t>3-2</w:t>
        </w:r>
        <w:r>
          <w:rPr>
            <w:noProof/>
            <w:webHidden/>
          </w:rPr>
          <w:fldChar w:fldCharType="end"/>
        </w:r>
      </w:hyperlink>
    </w:p>
    <w:p w14:paraId="1AE4BC4C" w14:textId="6EBAB671"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20" w:history="1">
        <w:r w:rsidRPr="00CC74DA">
          <w:rPr>
            <w:rStyle w:val="Hyperlink"/>
            <w:noProof/>
          </w:rPr>
          <w:t>3.1.3</w:t>
        </w:r>
        <w:r>
          <w:rPr>
            <w:rFonts w:asciiTheme="minorHAnsi" w:eastAsiaTheme="minorEastAsia" w:hAnsiTheme="minorHAnsi" w:cstheme="minorBidi"/>
            <w:i w:val="0"/>
            <w:iCs w:val="0"/>
            <w:noProof/>
            <w:sz w:val="22"/>
            <w:szCs w:val="22"/>
          </w:rPr>
          <w:tab/>
        </w:r>
        <w:r w:rsidRPr="00CC74DA">
          <w:rPr>
            <w:rStyle w:val="Hyperlink"/>
            <w:noProof/>
          </w:rPr>
          <w:t>Circuit Board Layout</w:t>
        </w:r>
        <w:r>
          <w:rPr>
            <w:noProof/>
            <w:webHidden/>
          </w:rPr>
          <w:tab/>
        </w:r>
        <w:r>
          <w:rPr>
            <w:noProof/>
            <w:webHidden/>
          </w:rPr>
          <w:fldChar w:fldCharType="begin"/>
        </w:r>
        <w:r>
          <w:rPr>
            <w:noProof/>
            <w:webHidden/>
          </w:rPr>
          <w:instrText xml:space="preserve"> PAGEREF _Toc434233320 \h </w:instrText>
        </w:r>
        <w:r>
          <w:rPr>
            <w:noProof/>
            <w:webHidden/>
          </w:rPr>
        </w:r>
        <w:r>
          <w:rPr>
            <w:noProof/>
            <w:webHidden/>
          </w:rPr>
          <w:fldChar w:fldCharType="separate"/>
        </w:r>
        <w:r w:rsidR="006175EC">
          <w:rPr>
            <w:noProof/>
            <w:webHidden/>
          </w:rPr>
          <w:t>3-3</w:t>
        </w:r>
        <w:r>
          <w:rPr>
            <w:noProof/>
            <w:webHidden/>
          </w:rPr>
          <w:fldChar w:fldCharType="end"/>
        </w:r>
      </w:hyperlink>
    </w:p>
    <w:p w14:paraId="54187BD0" w14:textId="78AC70D7"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21" w:history="1">
        <w:r w:rsidRPr="00CC74DA">
          <w:rPr>
            <w:rStyle w:val="Hyperlink"/>
            <w:noProof/>
          </w:rPr>
          <w:t>3.2</w:t>
        </w:r>
        <w:r>
          <w:rPr>
            <w:rFonts w:asciiTheme="minorHAnsi" w:eastAsiaTheme="minorEastAsia" w:hAnsiTheme="minorHAnsi" w:cstheme="minorBidi"/>
            <w:smallCaps w:val="0"/>
            <w:noProof/>
            <w:sz w:val="22"/>
            <w:szCs w:val="22"/>
          </w:rPr>
          <w:tab/>
        </w:r>
        <w:r w:rsidRPr="00CC74DA">
          <w:rPr>
            <w:rStyle w:val="Hyperlink"/>
            <w:noProof/>
          </w:rPr>
          <w:t>Cargo Retrieval</w:t>
        </w:r>
        <w:r>
          <w:rPr>
            <w:noProof/>
            <w:webHidden/>
          </w:rPr>
          <w:tab/>
        </w:r>
        <w:r>
          <w:rPr>
            <w:noProof/>
            <w:webHidden/>
          </w:rPr>
          <w:fldChar w:fldCharType="begin"/>
        </w:r>
        <w:r>
          <w:rPr>
            <w:noProof/>
            <w:webHidden/>
          </w:rPr>
          <w:instrText xml:space="preserve"> PAGEREF _Toc434233321 \h </w:instrText>
        </w:r>
        <w:r>
          <w:rPr>
            <w:noProof/>
            <w:webHidden/>
          </w:rPr>
        </w:r>
        <w:r>
          <w:rPr>
            <w:noProof/>
            <w:webHidden/>
          </w:rPr>
          <w:fldChar w:fldCharType="separate"/>
        </w:r>
        <w:r w:rsidR="006175EC">
          <w:rPr>
            <w:noProof/>
            <w:webHidden/>
          </w:rPr>
          <w:t>3-4</w:t>
        </w:r>
        <w:r>
          <w:rPr>
            <w:noProof/>
            <w:webHidden/>
          </w:rPr>
          <w:fldChar w:fldCharType="end"/>
        </w:r>
      </w:hyperlink>
    </w:p>
    <w:p w14:paraId="4A52A9FC" w14:textId="4B15BC9F"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22" w:history="1">
        <w:r w:rsidRPr="00CC74DA">
          <w:rPr>
            <w:rStyle w:val="Hyperlink"/>
            <w:noProof/>
          </w:rPr>
          <w:t>3.2.1</w:t>
        </w:r>
        <w:r>
          <w:rPr>
            <w:rFonts w:asciiTheme="minorHAnsi" w:eastAsiaTheme="minorEastAsia" w:hAnsiTheme="minorHAnsi" w:cstheme="minorBidi"/>
            <w:i w:val="0"/>
            <w:iCs w:val="0"/>
            <w:noProof/>
            <w:sz w:val="22"/>
            <w:szCs w:val="22"/>
          </w:rPr>
          <w:tab/>
        </w:r>
        <w:r w:rsidRPr="00CC74DA">
          <w:rPr>
            <w:rStyle w:val="Hyperlink"/>
            <w:noProof/>
          </w:rPr>
          <w:t>CAD Drawings</w:t>
        </w:r>
        <w:r>
          <w:rPr>
            <w:noProof/>
            <w:webHidden/>
          </w:rPr>
          <w:tab/>
        </w:r>
        <w:r>
          <w:rPr>
            <w:noProof/>
            <w:webHidden/>
          </w:rPr>
          <w:fldChar w:fldCharType="begin"/>
        </w:r>
        <w:r>
          <w:rPr>
            <w:noProof/>
            <w:webHidden/>
          </w:rPr>
          <w:instrText xml:space="preserve"> PAGEREF _Toc434233322 \h </w:instrText>
        </w:r>
        <w:r>
          <w:rPr>
            <w:noProof/>
            <w:webHidden/>
          </w:rPr>
        </w:r>
        <w:r>
          <w:rPr>
            <w:noProof/>
            <w:webHidden/>
          </w:rPr>
          <w:fldChar w:fldCharType="separate"/>
        </w:r>
        <w:r w:rsidR="006175EC">
          <w:rPr>
            <w:noProof/>
            <w:webHidden/>
          </w:rPr>
          <w:t>3-4</w:t>
        </w:r>
        <w:r>
          <w:rPr>
            <w:noProof/>
            <w:webHidden/>
          </w:rPr>
          <w:fldChar w:fldCharType="end"/>
        </w:r>
      </w:hyperlink>
    </w:p>
    <w:p w14:paraId="60501711" w14:textId="2CE77BC8"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23" w:history="1">
        <w:r w:rsidRPr="00CC74DA">
          <w:rPr>
            <w:rStyle w:val="Hyperlink"/>
            <w:noProof/>
          </w:rPr>
          <w:t>3.2.2</w:t>
        </w:r>
        <w:r>
          <w:rPr>
            <w:rFonts w:asciiTheme="minorHAnsi" w:eastAsiaTheme="minorEastAsia" w:hAnsiTheme="minorHAnsi" w:cstheme="minorBidi"/>
            <w:i w:val="0"/>
            <w:iCs w:val="0"/>
            <w:noProof/>
            <w:sz w:val="22"/>
            <w:szCs w:val="22"/>
          </w:rPr>
          <w:tab/>
        </w:r>
        <w:r w:rsidRPr="00CC74DA">
          <w:rPr>
            <w:rStyle w:val="Hyperlink"/>
            <w:noProof/>
          </w:rPr>
          <w:t>Issues</w:t>
        </w:r>
        <w:r>
          <w:rPr>
            <w:noProof/>
            <w:webHidden/>
          </w:rPr>
          <w:tab/>
        </w:r>
        <w:r>
          <w:rPr>
            <w:noProof/>
            <w:webHidden/>
          </w:rPr>
          <w:fldChar w:fldCharType="begin"/>
        </w:r>
        <w:r>
          <w:rPr>
            <w:noProof/>
            <w:webHidden/>
          </w:rPr>
          <w:instrText xml:space="preserve"> PAGEREF _Toc434233323 \h </w:instrText>
        </w:r>
        <w:r>
          <w:rPr>
            <w:noProof/>
            <w:webHidden/>
          </w:rPr>
        </w:r>
        <w:r>
          <w:rPr>
            <w:noProof/>
            <w:webHidden/>
          </w:rPr>
          <w:fldChar w:fldCharType="separate"/>
        </w:r>
        <w:r w:rsidR="006175EC">
          <w:rPr>
            <w:noProof/>
            <w:webHidden/>
          </w:rPr>
          <w:t>3-9</w:t>
        </w:r>
        <w:r>
          <w:rPr>
            <w:noProof/>
            <w:webHidden/>
          </w:rPr>
          <w:fldChar w:fldCharType="end"/>
        </w:r>
      </w:hyperlink>
    </w:p>
    <w:p w14:paraId="7B91BDF0" w14:textId="412699C9"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24" w:history="1">
        <w:r w:rsidRPr="00CC74DA">
          <w:rPr>
            <w:rStyle w:val="Hyperlink"/>
            <w:noProof/>
          </w:rPr>
          <w:t>3.2.3</w:t>
        </w:r>
        <w:r>
          <w:rPr>
            <w:rFonts w:asciiTheme="minorHAnsi" w:eastAsiaTheme="minorEastAsia" w:hAnsiTheme="minorHAnsi" w:cstheme="minorBidi"/>
            <w:i w:val="0"/>
            <w:iCs w:val="0"/>
            <w:noProof/>
            <w:sz w:val="22"/>
            <w:szCs w:val="22"/>
          </w:rPr>
          <w:tab/>
        </w:r>
        <w:r w:rsidRPr="00CC74DA">
          <w:rPr>
            <w:rStyle w:val="Hyperlink"/>
            <w:noProof/>
          </w:rPr>
          <w:t>Circuit Board Layout</w:t>
        </w:r>
        <w:r>
          <w:rPr>
            <w:noProof/>
            <w:webHidden/>
          </w:rPr>
          <w:tab/>
        </w:r>
        <w:r>
          <w:rPr>
            <w:noProof/>
            <w:webHidden/>
          </w:rPr>
          <w:fldChar w:fldCharType="begin"/>
        </w:r>
        <w:r>
          <w:rPr>
            <w:noProof/>
            <w:webHidden/>
          </w:rPr>
          <w:instrText xml:space="preserve"> PAGEREF _Toc434233324 \h </w:instrText>
        </w:r>
        <w:r>
          <w:rPr>
            <w:noProof/>
            <w:webHidden/>
          </w:rPr>
        </w:r>
        <w:r>
          <w:rPr>
            <w:noProof/>
            <w:webHidden/>
          </w:rPr>
          <w:fldChar w:fldCharType="separate"/>
        </w:r>
        <w:r w:rsidR="006175EC">
          <w:rPr>
            <w:noProof/>
            <w:webHidden/>
          </w:rPr>
          <w:t>3-10</w:t>
        </w:r>
        <w:r>
          <w:rPr>
            <w:noProof/>
            <w:webHidden/>
          </w:rPr>
          <w:fldChar w:fldCharType="end"/>
        </w:r>
      </w:hyperlink>
    </w:p>
    <w:p w14:paraId="2130AD6E" w14:textId="24C0C66B"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25" w:history="1">
        <w:r w:rsidRPr="00CC74DA">
          <w:rPr>
            <w:rStyle w:val="Hyperlink"/>
            <w:noProof/>
          </w:rPr>
          <w:t>3.3</w:t>
        </w:r>
        <w:r>
          <w:rPr>
            <w:rFonts w:asciiTheme="minorHAnsi" w:eastAsiaTheme="minorEastAsia" w:hAnsiTheme="minorHAnsi" w:cstheme="minorBidi"/>
            <w:smallCaps w:val="0"/>
            <w:noProof/>
            <w:sz w:val="22"/>
            <w:szCs w:val="22"/>
          </w:rPr>
          <w:tab/>
        </w:r>
        <w:r w:rsidRPr="00CC74DA">
          <w:rPr>
            <w:rStyle w:val="Hyperlink"/>
            <w:noProof/>
          </w:rPr>
          <w:t>Image Processing &amp; Lighting</w:t>
        </w:r>
        <w:r>
          <w:rPr>
            <w:noProof/>
            <w:webHidden/>
          </w:rPr>
          <w:tab/>
        </w:r>
        <w:r>
          <w:rPr>
            <w:noProof/>
            <w:webHidden/>
          </w:rPr>
          <w:fldChar w:fldCharType="begin"/>
        </w:r>
        <w:r>
          <w:rPr>
            <w:noProof/>
            <w:webHidden/>
          </w:rPr>
          <w:instrText xml:space="preserve"> PAGEREF _Toc434233325 \h </w:instrText>
        </w:r>
        <w:r>
          <w:rPr>
            <w:noProof/>
            <w:webHidden/>
          </w:rPr>
        </w:r>
        <w:r>
          <w:rPr>
            <w:noProof/>
            <w:webHidden/>
          </w:rPr>
          <w:fldChar w:fldCharType="separate"/>
        </w:r>
        <w:r w:rsidR="006175EC">
          <w:rPr>
            <w:noProof/>
            <w:webHidden/>
          </w:rPr>
          <w:t>3-13</w:t>
        </w:r>
        <w:r>
          <w:rPr>
            <w:noProof/>
            <w:webHidden/>
          </w:rPr>
          <w:fldChar w:fldCharType="end"/>
        </w:r>
      </w:hyperlink>
    </w:p>
    <w:p w14:paraId="637A1792" w14:textId="2443243C"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26" w:history="1">
        <w:r w:rsidRPr="00CC74DA">
          <w:rPr>
            <w:rStyle w:val="Hyperlink"/>
            <w:noProof/>
          </w:rPr>
          <w:t>3.3.1</w:t>
        </w:r>
        <w:r>
          <w:rPr>
            <w:rFonts w:asciiTheme="minorHAnsi" w:eastAsiaTheme="minorEastAsia" w:hAnsiTheme="minorHAnsi" w:cstheme="minorBidi"/>
            <w:i w:val="0"/>
            <w:iCs w:val="0"/>
            <w:noProof/>
            <w:sz w:val="22"/>
            <w:szCs w:val="22"/>
          </w:rPr>
          <w:tab/>
        </w:r>
        <w:r w:rsidRPr="00CC74DA">
          <w:rPr>
            <w:rStyle w:val="Hyperlink"/>
            <w:noProof/>
          </w:rPr>
          <w:t>CAD Drawings</w:t>
        </w:r>
        <w:r>
          <w:rPr>
            <w:noProof/>
            <w:webHidden/>
          </w:rPr>
          <w:tab/>
        </w:r>
        <w:r>
          <w:rPr>
            <w:noProof/>
            <w:webHidden/>
          </w:rPr>
          <w:fldChar w:fldCharType="begin"/>
        </w:r>
        <w:r>
          <w:rPr>
            <w:noProof/>
            <w:webHidden/>
          </w:rPr>
          <w:instrText xml:space="preserve"> PAGEREF _Toc434233326 \h </w:instrText>
        </w:r>
        <w:r>
          <w:rPr>
            <w:noProof/>
            <w:webHidden/>
          </w:rPr>
        </w:r>
        <w:r>
          <w:rPr>
            <w:noProof/>
            <w:webHidden/>
          </w:rPr>
          <w:fldChar w:fldCharType="separate"/>
        </w:r>
        <w:r w:rsidR="006175EC">
          <w:rPr>
            <w:noProof/>
            <w:webHidden/>
          </w:rPr>
          <w:t>3-13</w:t>
        </w:r>
        <w:r>
          <w:rPr>
            <w:noProof/>
            <w:webHidden/>
          </w:rPr>
          <w:fldChar w:fldCharType="end"/>
        </w:r>
      </w:hyperlink>
    </w:p>
    <w:p w14:paraId="5DE7283C" w14:textId="1314F2D0"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27" w:history="1">
        <w:r w:rsidRPr="00CC74DA">
          <w:rPr>
            <w:rStyle w:val="Hyperlink"/>
            <w:noProof/>
          </w:rPr>
          <w:t>3.3.2</w:t>
        </w:r>
        <w:r>
          <w:rPr>
            <w:rFonts w:asciiTheme="minorHAnsi" w:eastAsiaTheme="minorEastAsia" w:hAnsiTheme="minorHAnsi" w:cstheme="minorBidi"/>
            <w:i w:val="0"/>
            <w:iCs w:val="0"/>
            <w:noProof/>
            <w:sz w:val="22"/>
            <w:szCs w:val="22"/>
          </w:rPr>
          <w:tab/>
        </w:r>
        <w:r w:rsidRPr="00CC74DA">
          <w:rPr>
            <w:rStyle w:val="Hyperlink"/>
            <w:noProof/>
          </w:rPr>
          <w:t>Issues</w:t>
        </w:r>
        <w:r>
          <w:rPr>
            <w:noProof/>
            <w:webHidden/>
          </w:rPr>
          <w:tab/>
        </w:r>
        <w:r>
          <w:rPr>
            <w:noProof/>
            <w:webHidden/>
          </w:rPr>
          <w:fldChar w:fldCharType="begin"/>
        </w:r>
        <w:r>
          <w:rPr>
            <w:noProof/>
            <w:webHidden/>
          </w:rPr>
          <w:instrText xml:space="preserve"> PAGEREF _Toc434233327 \h </w:instrText>
        </w:r>
        <w:r>
          <w:rPr>
            <w:noProof/>
            <w:webHidden/>
          </w:rPr>
        </w:r>
        <w:r>
          <w:rPr>
            <w:noProof/>
            <w:webHidden/>
          </w:rPr>
          <w:fldChar w:fldCharType="separate"/>
        </w:r>
        <w:r w:rsidR="006175EC">
          <w:rPr>
            <w:noProof/>
            <w:webHidden/>
          </w:rPr>
          <w:t>3-14</w:t>
        </w:r>
        <w:r>
          <w:rPr>
            <w:noProof/>
            <w:webHidden/>
          </w:rPr>
          <w:fldChar w:fldCharType="end"/>
        </w:r>
      </w:hyperlink>
    </w:p>
    <w:p w14:paraId="07FF6ABB" w14:textId="7E1D2BD3"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28" w:history="1">
        <w:r w:rsidRPr="00CC74DA">
          <w:rPr>
            <w:rStyle w:val="Hyperlink"/>
            <w:noProof/>
          </w:rPr>
          <w:t>3.3.3</w:t>
        </w:r>
        <w:r>
          <w:rPr>
            <w:rFonts w:asciiTheme="minorHAnsi" w:eastAsiaTheme="minorEastAsia" w:hAnsiTheme="minorHAnsi" w:cstheme="minorBidi"/>
            <w:i w:val="0"/>
            <w:iCs w:val="0"/>
            <w:noProof/>
            <w:sz w:val="22"/>
            <w:szCs w:val="22"/>
          </w:rPr>
          <w:tab/>
        </w:r>
        <w:r w:rsidRPr="00CC74DA">
          <w:rPr>
            <w:rStyle w:val="Hyperlink"/>
            <w:noProof/>
          </w:rPr>
          <w:t>Circuit Board Layout</w:t>
        </w:r>
        <w:r>
          <w:rPr>
            <w:noProof/>
            <w:webHidden/>
          </w:rPr>
          <w:tab/>
        </w:r>
        <w:r>
          <w:rPr>
            <w:noProof/>
            <w:webHidden/>
          </w:rPr>
          <w:fldChar w:fldCharType="begin"/>
        </w:r>
        <w:r>
          <w:rPr>
            <w:noProof/>
            <w:webHidden/>
          </w:rPr>
          <w:instrText xml:space="preserve"> PAGEREF _Toc434233328 \h </w:instrText>
        </w:r>
        <w:r>
          <w:rPr>
            <w:noProof/>
            <w:webHidden/>
          </w:rPr>
        </w:r>
        <w:r>
          <w:rPr>
            <w:noProof/>
            <w:webHidden/>
          </w:rPr>
          <w:fldChar w:fldCharType="separate"/>
        </w:r>
        <w:r w:rsidR="006175EC">
          <w:rPr>
            <w:noProof/>
            <w:webHidden/>
          </w:rPr>
          <w:t>3-14</w:t>
        </w:r>
        <w:r>
          <w:rPr>
            <w:noProof/>
            <w:webHidden/>
          </w:rPr>
          <w:fldChar w:fldCharType="end"/>
        </w:r>
      </w:hyperlink>
    </w:p>
    <w:p w14:paraId="6CAE2EBE" w14:textId="3E23595F"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29" w:history="1">
        <w:r w:rsidRPr="00CC74DA">
          <w:rPr>
            <w:rStyle w:val="Hyperlink"/>
            <w:noProof/>
          </w:rPr>
          <w:t>3.4</w:t>
        </w:r>
        <w:r>
          <w:rPr>
            <w:rFonts w:asciiTheme="minorHAnsi" w:eastAsiaTheme="minorEastAsia" w:hAnsiTheme="minorHAnsi" w:cstheme="minorBidi"/>
            <w:smallCaps w:val="0"/>
            <w:noProof/>
            <w:sz w:val="22"/>
            <w:szCs w:val="22"/>
          </w:rPr>
          <w:tab/>
        </w:r>
        <w:r w:rsidRPr="00CC74DA">
          <w:rPr>
            <w:rStyle w:val="Hyperlink"/>
            <w:noProof/>
          </w:rPr>
          <w:t>Propulsion</w:t>
        </w:r>
        <w:r>
          <w:rPr>
            <w:noProof/>
            <w:webHidden/>
          </w:rPr>
          <w:tab/>
        </w:r>
        <w:r>
          <w:rPr>
            <w:noProof/>
            <w:webHidden/>
          </w:rPr>
          <w:fldChar w:fldCharType="begin"/>
        </w:r>
        <w:r>
          <w:rPr>
            <w:noProof/>
            <w:webHidden/>
          </w:rPr>
          <w:instrText xml:space="preserve"> PAGEREF _Toc434233329 \h </w:instrText>
        </w:r>
        <w:r>
          <w:rPr>
            <w:noProof/>
            <w:webHidden/>
          </w:rPr>
        </w:r>
        <w:r>
          <w:rPr>
            <w:noProof/>
            <w:webHidden/>
          </w:rPr>
          <w:fldChar w:fldCharType="separate"/>
        </w:r>
        <w:r w:rsidR="006175EC">
          <w:rPr>
            <w:noProof/>
            <w:webHidden/>
          </w:rPr>
          <w:t>3-15</w:t>
        </w:r>
        <w:r>
          <w:rPr>
            <w:noProof/>
            <w:webHidden/>
          </w:rPr>
          <w:fldChar w:fldCharType="end"/>
        </w:r>
      </w:hyperlink>
    </w:p>
    <w:p w14:paraId="714432AB" w14:textId="40246A77"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30" w:history="1">
        <w:r w:rsidRPr="00CC74DA">
          <w:rPr>
            <w:rStyle w:val="Hyperlink"/>
            <w:noProof/>
          </w:rPr>
          <w:t>3.4.1</w:t>
        </w:r>
        <w:r>
          <w:rPr>
            <w:rFonts w:asciiTheme="minorHAnsi" w:eastAsiaTheme="minorEastAsia" w:hAnsiTheme="minorHAnsi" w:cstheme="minorBidi"/>
            <w:i w:val="0"/>
            <w:iCs w:val="0"/>
            <w:noProof/>
            <w:sz w:val="22"/>
            <w:szCs w:val="22"/>
          </w:rPr>
          <w:tab/>
        </w:r>
        <w:r w:rsidRPr="00CC74DA">
          <w:rPr>
            <w:rStyle w:val="Hyperlink"/>
            <w:noProof/>
          </w:rPr>
          <w:t>CAD Drawings</w:t>
        </w:r>
        <w:r>
          <w:rPr>
            <w:noProof/>
            <w:webHidden/>
          </w:rPr>
          <w:tab/>
        </w:r>
        <w:r>
          <w:rPr>
            <w:noProof/>
            <w:webHidden/>
          </w:rPr>
          <w:fldChar w:fldCharType="begin"/>
        </w:r>
        <w:r>
          <w:rPr>
            <w:noProof/>
            <w:webHidden/>
          </w:rPr>
          <w:instrText xml:space="preserve"> PAGEREF _Toc434233330 \h </w:instrText>
        </w:r>
        <w:r>
          <w:rPr>
            <w:noProof/>
            <w:webHidden/>
          </w:rPr>
        </w:r>
        <w:r>
          <w:rPr>
            <w:noProof/>
            <w:webHidden/>
          </w:rPr>
          <w:fldChar w:fldCharType="separate"/>
        </w:r>
        <w:r w:rsidR="006175EC">
          <w:rPr>
            <w:noProof/>
            <w:webHidden/>
          </w:rPr>
          <w:t>3-15</w:t>
        </w:r>
        <w:r>
          <w:rPr>
            <w:noProof/>
            <w:webHidden/>
          </w:rPr>
          <w:fldChar w:fldCharType="end"/>
        </w:r>
      </w:hyperlink>
    </w:p>
    <w:p w14:paraId="6058CFDE" w14:textId="58F4069B"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31" w:history="1">
        <w:r w:rsidRPr="00CC74DA">
          <w:rPr>
            <w:rStyle w:val="Hyperlink"/>
            <w:noProof/>
          </w:rPr>
          <w:t>3.4.2</w:t>
        </w:r>
        <w:r>
          <w:rPr>
            <w:rFonts w:asciiTheme="minorHAnsi" w:eastAsiaTheme="minorEastAsia" w:hAnsiTheme="minorHAnsi" w:cstheme="minorBidi"/>
            <w:i w:val="0"/>
            <w:iCs w:val="0"/>
            <w:noProof/>
            <w:sz w:val="22"/>
            <w:szCs w:val="22"/>
          </w:rPr>
          <w:tab/>
        </w:r>
        <w:r w:rsidRPr="00CC74DA">
          <w:rPr>
            <w:rStyle w:val="Hyperlink"/>
            <w:noProof/>
          </w:rPr>
          <w:t>Issues</w:t>
        </w:r>
        <w:r>
          <w:rPr>
            <w:noProof/>
            <w:webHidden/>
          </w:rPr>
          <w:tab/>
        </w:r>
        <w:r>
          <w:rPr>
            <w:noProof/>
            <w:webHidden/>
          </w:rPr>
          <w:fldChar w:fldCharType="begin"/>
        </w:r>
        <w:r>
          <w:rPr>
            <w:noProof/>
            <w:webHidden/>
          </w:rPr>
          <w:instrText xml:space="preserve"> PAGEREF _Toc434233331 \h </w:instrText>
        </w:r>
        <w:r>
          <w:rPr>
            <w:noProof/>
            <w:webHidden/>
          </w:rPr>
        </w:r>
        <w:r>
          <w:rPr>
            <w:noProof/>
            <w:webHidden/>
          </w:rPr>
          <w:fldChar w:fldCharType="separate"/>
        </w:r>
        <w:r w:rsidR="006175EC">
          <w:rPr>
            <w:noProof/>
            <w:webHidden/>
          </w:rPr>
          <w:t>3-15</w:t>
        </w:r>
        <w:r>
          <w:rPr>
            <w:noProof/>
            <w:webHidden/>
          </w:rPr>
          <w:fldChar w:fldCharType="end"/>
        </w:r>
      </w:hyperlink>
    </w:p>
    <w:p w14:paraId="4A2B5A54" w14:textId="4D34F194"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32" w:history="1">
        <w:r w:rsidRPr="00CC74DA">
          <w:rPr>
            <w:rStyle w:val="Hyperlink"/>
            <w:noProof/>
          </w:rPr>
          <w:t>3.4.3</w:t>
        </w:r>
        <w:r>
          <w:rPr>
            <w:rFonts w:asciiTheme="minorHAnsi" w:eastAsiaTheme="minorEastAsia" w:hAnsiTheme="minorHAnsi" w:cstheme="minorBidi"/>
            <w:i w:val="0"/>
            <w:iCs w:val="0"/>
            <w:noProof/>
            <w:sz w:val="22"/>
            <w:szCs w:val="22"/>
          </w:rPr>
          <w:tab/>
        </w:r>
        <w:r w:rsidRPr="00CC74DA">
          <w:rPr>
            <w:rStyle w:val="Hyperlink"/>
            <w:noProof/>
          </w:rPr>
          <w:t>Circuit Board Layout</w:t>
        </w:r>
        <w:r>
          <w:rPr>
            <w:noProof/>
            <w:webHidden/>
          </w:rPr>
          <w:tab/>
        </w:r>
        <w:r>
          <w:rPr>
            <w:noProof/>
            <w:webHidden/>
          </w:rPr>
          <w:fldChar w:fldCharType="begin"/>
        </w:r>
        <w:r>
          <w:rPr>
            <w:noProof/>
            <w:webHidden/>
          </w:rPr>
          <w:instrText xml:space="preserve"> PAGEREF _Toc434233332 \h </w:instrText>
        </w:r>
        <w:r>
          <w:rPr>
            <w:noProof/>
            <w:webHidden/>
          </w:rPr>
        </w:r>
        <w:r>
          <w:rPr>
            <w:noProof/>
            <w:webHidden/>
          </w:rPr>
          <w:fldChar w:fldCharType="separate"/>
        </w:r>
        <w:r w:rsidR="006175EC">
          <w:rPr>
            <w:noProof/>
            <w:webHidden/>
          </w:rPr>
          <w:t>3-15</w:t>
        </w:r>
        <w:r>
          <w:rPr>
            <w:noProof/>
            <w:webHidden/>
          </w:rPr>
          <w:fldChar w:fldCharType="end"/>
        </w:r>
      </w:hyperlink>
    </w:p>
    <w:p w14:paraId="7C352AD1" w14:textId="2E010900"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33" w:history="1">
        <w:r w:rsidRPr="00CC74DA">
          <w:rPr>
            <w:rStyle w:val="Hyperlink"/>
            <w:noProof/>
          </w:rPr>
          <w:t>3.5</w:t>
        </w:r>
        <w:r>
          <w:rPr>
            <w:rFonts w:asciiTheme="minorHAnsi" w:eastAsiaTheme="minorEastAsia" w:hAnsiTheme="minorHAnsi" w:cstheme="minorBidi"/>
            <w:smallCaps w:val="0"/>
            <w:noProof/>
            <w:sz w:val="22"/>
            <w:szCs w:val="22"/>
          </w:rPr>
          <w:tab/>
        </w:r>
        <w:r w:rsidRPr="00CC74DA">
          <w:rPr>
            <w:rStyle w:val="Hyperlink"/>
            <w:noProof/>
          </w:rPr>
          <w:t>Navigation</w:t>
        </w:r>
        <w:r>
          <w:rPr>
            <w:noProof/>
            <w:webHidden/>
          </w:rPr>
          <w:tab/>
        </w:r>
        <w:r>
          <w:rPr>
            <w:noProof/>
            <w:webHidden/>
          </w:rPr>
          <w:fldChar w:fldCharType="begin"/>
        </w:r>
        <w:r>
          <w:rPr>
            <w:noProof/>
            <w:webHidden/>
          </w:rPr>
          <w:instrText xml:space="preserve"> PAGEREF _Toc434233333 \h </w:instrText>
        </w:r>
        <w:r>
          <w:rPr>
            <w:noProof/>
            <w:webHidden/>
          </w:rPr>
        </w:r>
        <w:r>
          <w:rPr>
            <w:noProof/>
            <w:webHidden/>
          </w:rPr>
          <w:fldChar w:fldCharType="separate"/>
        </w:r>
        <w:r w:rsidR="006175EC">
          <w:rPr>
            <w:noProof/>
            <w:webHidden/>
          </w:rPr>
          <w:t>3-17</w:t>
        </w:r>
        <w:r>
          <w:rPr>
            <w:noProof/>
            <w:webHidden/>
          </w:rPr>
          <w:fldChar w:fldCharType="end"/>
        </w:r>
      </w:hyperlink>
    </w:p>
    <w:p w14:paraId="1EB8A01E" w14:textId="6BD73C94"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34" w:history="1">
        <w:r w:rsidRPr="00CC74DA">
          <w:rPr>
            <w:rStyle w:val="Hyperlink"/>
            <w:noProof/>
          </w:rPr>
          <w:t>3.5.1</w:t>
        </w:r>
        <w:r>
          <w:rPr>
            <w:rFonts w:asciiTheme="minorHAnsi" w:eastAsiaTheme="minorEastAsia" w:hAnsiTheme="minorHAnsi" w:cstheme="minorBidi"/>
            <w:i w:val="0"/>
            <w:iCs w:val="0"/>
            <w:noProof/>
            <w:sz w:val="22"/>
            <w:szCs w:val="22"/>
          </w:rPr>
          <w:tab/>
        </w:r>
        <w:r w:rsidRPr="00CC74DA">
          <w:rPr>
            <w:rStyle w:val="Hyperlink"/>
            <w:noProof/>
          </w:rPr>
          <w:t>CAD Drawings</w:t>
        </w:r>
        <w:r>
          <w:rPr>
            <w:noProof/>
            <w:webHidden/>
          </w:rPr>
          <w:tab/>
        </w:r>
        <w:r>
          <w:rPr>
            <w:noProof/>
            <w:webHidden/>
          </w:rPr>
          <w:fldChar w:fldCharType="begin"/>
        </w:r>
        <w:r>
          <w:rPr>
            <w:noProof/>
            <w:webHidden/>
          </w:rPr>
          <w:instrText xml:space="preserve"> PAGEREF _Toc434233334 \h </w:instrText>
        </w:r>
        <w:r>
          <w:rPr>
            <w:noProof/>
            <w:webHidden/>
          </w:rPr>
        </w:r>
        <w:r>
          <w:rPr>
            <w:noProof/>
            <w:webHidden/>
          </w:rPr>
          <w:fldChar w:fldCharType="separate"/>
        </w:r>
        <w:r w:rsidR="006175EC">
          <w:rPr>
            <w:noProof/>
            <w:webHidden/>
          </w:rPr>
          <w:t>3-17</w:t>
        </w:r>
        <w:r>
          <w:rPr>
            <w:noProof/>
            <w:webHidden/>
          </w:rPr>
          <w:fldChar w:fldCharType="end"/>
        </w:r>
      </w:hyperlink>
    </w:p>
    <w:p w14:paraId="2BE3730B" w14:textId="03BB55D5"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35" w:history="1">
        <w:r w:rsidRPr="00CC74DA">
          <w:rPr>
            <w:rStyle w:val="Hyperlink"/>
            <w:noProof/>
          </w:rPr>
          <w:t>3.5.2</w:t>
        </w:r>
        <w:r>
          <w:rPr>
            <w:rFonts w:asciiTheme="minorHAnsi" w:eastAsiaTheme="minorEastAsia" w:hAnsiTheme="minorHAnsi" w:cstheme="minorBidi"/>
            <w:i w:val="0"/>
            <w:iCs w:val="0"/>
            <w:noProof/>
            <w:sz w:val="22"/>
            <w:szCs w:val="22"/>
          </w:rPr>
          <w:tab/>
        </w:r>
        <w:r w:rsidRPr="00CC74DA">
          <w:rPr>
            <w:rStyle w:val="Hyperlink"/>
            <w:noProof/>
          </w:rPr>
          <w:t>Issues</w:t>
        </w:r>
        <w:r>
          <w:rPr>
            <w:noProof/>
            <w:webHidden/>
          </w:rPr>
          <w:tab/>
        </w:r>
        <w:r>
          <w:rPr>
            <w:noProof/>
            <w:webHidden/>
          </w:rPr>
          <w:fldChar w:fldCharType="begin"/>
        </w:r>
        <w:r>
          <w:rPr>
            <w:noProof/>
            <w:webHidden/>
          </w:rPr>
          <w:instrText xml:space="preserve"> PAGEREF _Toc434233335 \h </w:instrText>
        </w:r>
        <w:r>
          <w:rPr>
            <w:noProof/>
            <w:webHidden/>
          </w:rPr>
        </w:r>
        <w:r>
          <w:rPr>
            <w:noProof/>
            <w:webHidden/>
          </w:rPr>
          <w:fldChar w:fldCharType="separate"/>
        </w:r>
        <w:r w:rsidR="006175EC">
          <w:rPr>
            <w:noProof/>
            <w:webHidden/>
          </w:rPr>
          <w:t>3-18</w:t>
        </w:r>
        <w:r>
          <w:rPr>
            <w:noProof/>
            <w:webHidden/>
          </w:rPr>
          <w:fldChar w:fldCharType="end"/>
        </w:r>
      </w:hyperlink>
    </w:p>
    <w:p w14:paraId="4FC14629" w14:textId="400FAD58"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36" w:history="1">
        <w:r w:rsidRPr="00CC74DA">
          <w:rPr>
            <w:rStyle w:val="Hyperlink"/>
            <w:noProof/>
          </w:rPr>
          <w:t>3.5.3</w:t>
        </w:r>
        <w:r>
          <w:rPr>
            <w:rFonts w:asciiTheme="minorHAnsi" w:eastAsiaTheme="minorEastAsia" w:hAnsiTheme="minorHAnsi" w:cstheme="minorBidi"/>
            <w:i w:val="0"/>
            <w:iCs w:val="0"/>
            <w:noProof/>
            <w:sz w:val="22"/>
            <w:szCs w:val="22"/>
          </w:rPr>
          <w:tab/>
        </w:r>
        <w:r w:rsidRPr="00CC74DA">
          <w:rPr>
            <w:rStyle w:val="Hyperlink"/>
            <w:noProof/>
          </w:rPr>
          <w:t>Circuit Board Layout</w:t>
        </w:r>
        <w:r>
          <w:rPr>
            <w:noProof/>
            <w:webHidden/>
          </w:rPr>
          <w:tab/>
        </w:r>
        <w:r>
          <w:rPr>
            <w:noProof/>
            <w:webHidden/>
          </w:rPr>
          <w:fldChar w:fldCharType="begin"/>
        </w:r>
        <w:r>
          <w:rPr>
            <w:noProof/>
            <w:webHidden/>
          </w:rPr>
          <w:instrText xml:space="preserve"> PAGEREF _Toc434233336 \h </w:instrText>
        </w:r>
        <w:r>
          <w:rPr>
            <w:noProof/>
            <w:webHidden/>
          </w:rPr>
        </w:r>
        <w:r>
          <w:rPr>
            <w:noProof/>
            <w:webHidden/>
          </w:rPr>
          <w:fldChar w:fldCharType="separate"/>
        </w:r>
        <w:r w:rsidR="006175EC">
          <w:rPr>
            <w:noProof/>
            <w:webHidden/>
          </w:rPr>
          <w:t>3-18</w:t>
        </w:r>
        <w:r>
          <w:rPr>
            <w:noProof/>
            <w:webHidden/>
          </w:rPr>
          <w:fldChar w:fldCharType="end"/>
        </w:r>
      </w:hyperlink>
    </w:p>
    <w:p w14:paraId="44AD7294" w14:textId="426697BA"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37" w:history="1">
        <w:r w:rsidRPr="00CC74DA">
          <w:rPr>
            <w:rStyle w:val="Hyperlink"/>
            <w:noProof/>
          </w:rPr>
          <w:t>3.6</w:t>
        </w:r>
        <w:r>
          <w:rPr>
            <w:rFonts w:asciiTheme="minorHAnsi" w:eastAsiaTheme="minorEastAsia" w:hAnsiTheme="minorHAnsi" w:cstheme="minorBidi"/>
            <w:smallCaps w:val="0"/>
            <w:noProof/>
            <w:sz w:val="22"/>
            <w:szCs w:val="22"/>
          </w:rPr>
          <w:tab/>
        </w:r>
        <w:r w:rsidRPr="00CC74DA">
          <w:rPr>
            <w:rStyle w:val="Hyperlink"/>
            <w:noProof/>
          </w:rPr>
          <w:t>Microcontroller &amp; Logistics</w:t>
        </w:r>
        <w:r>
          <w:rPr>
            <w:noProof/>
            <w:webHidden/>
          </w:rPr>
          <w:tab/>
        </w:r>
        <w:r>
          <w:rPr>
            <w:noProof/>
            <w:webHidden/>
          </w:rPr>
          <w:fldChar w:fldCharType="begin"/>
        </w:r>
        <w:r>
          <w:rPr>
            <w:noProof/>
            <w:webHidden/>
          </w:rPr>
          <w:instrText xml:space="preserve"> PAGEREF _Toc434233337 \h </w:instrText>
        </w:r>
        <w:r>
          <w:rPr>
            <w:noProof/>
            <w:webHidden/>
          </w:rPr>
        </w:r>
        <w:r>
          <w:rPr>
            <w:noProof/>
            <w:webHidden/>
          </w:rPr>
          <w:fldChar w:fldCharType="separate"/>
        </w:r>
        <w:r w:rsidR="006175EC">
          <w:rPr>
            <w:noProof/>
            <w:webHidden/>
          </w:rPr>
          <w:t>3-19</w:t>
        </w:r>
        <w:r>
          <w:rPr>
            <w:noProof/>
            <w:webHidden/>
          </w:rPr>
          <w:fldChar w:fldCharType="end"/>
        </w:r>
      </w:hyperlink>
    </w:p>
    <w:p w14:paraId="4D116FE1" w14:textId="0B90C6E6"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38" w:history="1">
        <w:r w:rsidRPr="00CC74DA">
          <w:rPr>
            <w:rStyle w:val="Hyperlink"/>
            <w:noProof/>
          </w:rPr>
          <w:t>3.6.1</w:t>
        </w:r>
        <w:r>
          <w:rPr>
            <w:rFonts w:asciiTheme="minorHAnsi" w:eastAsiaTheme="minorEastAsia" w:hAnsiTheme="minorHAnsi" w:cstheme="minorBidi"/>
            <w:i w:val="0"/>
            <w:iCs w:val="0"/>
            <w:noProof/>
            <w:sz w:val="22"/>
            <w:szCs w:val="22"/>
          </w:rPr>
          <w:tab/>
        </w:r>
        <w:r w:rsidRPr="00CC74DA">
          <w:rPr>
            <w:rStyle w:val="Hyperlink"/>
            <w:noProof/>
          </w:rPr>
          <w:t>CAD Drawings</w:t>
        </w:r>
        <w:r>
          <w:rPr>
            <w:noProof/>
            <w:webHidden/>
          </w:rPr>
          <w:tab/>
        </w:r>
        <w:r>
          <w:rPr>
            <w:noProof/>
            <w:webHidden/>
          </w:rPr>
          <w:fldChar w:fldCharType="begin"/>
        </w:r>
        <w:r>
          <w:rPr>
            <w:noProof/>
            <w:webHidden/>
          </w:rPr>
          <w:instrText xml:space="preserve"> PAGEREF _Toc434233338 \h </w:instrText>
        </w:r>
        <w:r>
          <w:rPr>
            <w:noProof/>
            <w:webHidden/>
          </w:rPr>
        </w:r>
        <w:r>
          <w:rPr>
            <w:noProof/>
            <w:webHidden/>
          </w:rPr>
          <w:fldChar w:fldCharType="separate"/>
        </w:r>
        <w:r w:rsidR="006175EC">
          <w:rPr>
            <w:noProof/>
            <w:webHidden/>
          </w:rPr>
          <w:t>3-19</w:t>
        </w:r>
        <w:r>
          <w:rPr>
            <w:noProof/>
            <w:webHidden/>
          </w:rPr>
          <w:fldChar w:fldCharType="end"/>
        </w:r>
      </w:hyperlink>
    </w:p>
    <w:p w14:paraId="30FDFBF5" w14:textId="2F4BF879"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39" w:history="1">
        <w:r w:rsidRPr="00CC74DA">
          <w:rPr>
            <w:rStyle w:val="Hyperlink"/>
            <w:noProof/>
          </w:rPr>
          <w:t>3.6.2</w:t>
        </w:r>
        <w:r>
          <w:rPr>
            <w:rFonts w:asciiTheme="minorHAnsi" w:eastAsiaTheme="minorEastAsia" w:hAnsiTheme="minorHAnsi" w:cstheme="minorBidi"/>
            <w:i w:val="0"/>
            <w:iCs w:val="0"/>
            <w:noProof/>
            <w:sz w:val="22"/>
            <w:szCs w:val="22"/>
          </w:rPr>
          <w:tab/>
        </w:r>
        <w:r w:rsidRPr="00CC74DA">
          <w:rPr>
            <w:rStyle w:val="Hyperlink"/>
            <w:noProof/>
          </w:rPr>
          <w:t>Issues</w:t>
        </w:r>
        <w:r>
          <w:rPr>
            <w:noProof/>
            <w:webHidden/>
          </w:rPr>
          <w:tab/>
        </w:r>
        <w:r>
          <w:rPr>
            <w:noProof/>
            <w:webHidden/>
          </w:rPr>
          <w:fldChar w:fldCharType="begin"/>
        </w:r>
        <w:r>
          <w:rPr>
            <w:noProof/>
            <w:webHidden/>
          </w:rPr>
          <w:instrText xml:space="preserve"> PAGEREF _Toc434233339 \h </w:instrText>
        </w:r>
        <w:r>
          <w:rPr>
            <w:noProof/>
            <w:webHidden/>
          </w:rPr>
        </w:r>
        <w:r>
          <w:rPr>
            <w:noProof/>
            <w:webHidden/>
          </w:rPr>
          <w:fldChar w:fldCharType="separate"/>
        </w:r>
        <w:r w:rsidR="006175EC">
          <w:rPr>
            <w:noProof/>
            <w:webHidden/>
          </w:rPr>
          <w:t>3-20</w:t>
        </w:r>
        <w:r>
          <w:rPr>
            <w:noProof/>
            <w:webHidden/>
          </w:rPr>
          <w:fldChar w:fldCharType="end"/>
        </w:r>
      </w:hyperlink>
    </w:p>
    <w:p w14:paraId="1AB7AB17" w14:textId="4C7B2CAA"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40" w:history="1">
        <w:r w:rsidRPr="00CC74DA">
          <w:rPr>
            <w:rStyle w:val="Hyperlink"/>
            <w:noProof/>
          </w:rPr>
          <w:t>3.6.3</w:t>
        </w:r>
        <w:r>
          <w:rPr>
            <w:rFonts w:asciiTheme="minorHAnsi" w:eastAsiaTheme="minorEastAsia" w:hAnsiTheme="minorHAnsi" w:cstheme="minorBidi"/>
            <w:i w:val="0"/>
            <w:iCs w:val="0"/>
            <w:noProof/>
            <w:sz w:val="22"/>
            <w:szCs w:val="22"/>
          </w:rPr>
          <w:tab/>
        </w:r>
        <w:r w:rsidRPr="00CC74DA">
          <w:rPr>
            <w:rStyle w:val="Hyperlink"/>
            <w:noProof/>
          </w:rPr>
          <w:t>Circuit Board Layout</w:t>
        </w:r>
        <w:r>
          <w:rPr>
            <w:noProof/>
            <w:webHidden/>
          </w:rPr>
          <w:tab/>
        </w:r>
        <w:r>
          <w:rPr>
            <w:noProof/>
            <w:webHidden/>
          </w:rPr>
          <w:fldChar w:fldCharType="begin"/>
        </w:r>
        <w:r>
          <w:rPr>
            <w:noProof/>
            <w:webHidden/>
          </w:rPr>
          <w:instrText xml:space="preserve"> PAGEREF _Toc434233340 \h </w:instrText>
        </w:r>
        <w:r>
          <w:rPr>
            <w:noProof/>
            <w:webHidden/>
          </w:rPr>
        </w:r>
        <w:r>
          <w:rPr>
            <w:noProof/>
            <w:webHidden/>
          </w:rPr>
          <w:fldChar w:fldCharType="separate"/>
        </w:r>
        <w:r w:rsidR="006175EC">
          <w:rPr>
            <w:noProof/>
            <w:webHidden/>
          </w:rPr>
          <w:t>3-20</w:t>
        </w:r>
        <w:r>
          <w:rPr>
            <w:noProof/>
            <w:webHidden/>
          </w:rPr>
          <w:fldChar w:fldCharType="end"/>
        </w:r>
      </w:hyperlink>
    </w:p>
    <w:p w14:paraId="132B56F8" w14:textId="7956E975"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41" w:history="1">
        <w:r w:rsidRPr="00CC74DA">
          <w:rPr>
            <w:rStyle w:val="Hyperlink"/>
            <w:noProof/>
          </w:rPr>
          <w:t>3.7</w:t>
        </w:r>
        <w:r>
          <w:rPr>
            <w:rFonts w:asciiTheme="minorHAnsi" w:eastAsiaTheme="minorEastAsia" w:hAnsiTheme="minorHAnsi" w:cstheme="minorBidi"/>
            <w:smallCaps w:val="0"/>
            <w:noProof/>
            <w:sz w:val="22"/>
            <w:szCs w:val="22"/>
          </w:rPr>
          <w:tab/>
        </w:r>
        <w:r w:rsidRPr="00CC74DA">
          <w:rPr>
            <w:rStyle w:val="Hyperlink"/>
            <w:noProof/>
          </w:rPr>
          <w:t>Power &amp; Chassis</w:t>
        </w:r>
        <w:r>
          <w:rPr>
            <w:noProof/>
            <w:webHidden/>
          </w:rPr>
          <w:tab/>
        </w:r>
        <w:r>
          <w:rPr>
            <w:noProof/>
            <w:webHidden/>
          </w:rPr>
          <w:fldChar w:fldCharType="begin"/>
        </w:r>
        <w:r>
          <w:rPr>
            <w:noProof/>
            <w:webHidden/>
          </w:rPr>
          <w:instrText xml:space="preserve"> PAGEREF _Toc434233341 \h </w:instrText>
        </w:r>
        <w:r>
          <w:rPr>
            <w:noProof/>
            <w:webHidden/>
          </w:rPr>
        </w:r>
        <w:r>
          <w:rPr>
            <w:noProof/>
            <w:webHidden/>
          </w:rPr>
          <w:fldChar w:fldCharType="separate"/>
        </w:r>
        <w:r w:rsidR="006175EC">
          <w:rPr>
            <w:noProof/>
            <w:webHidden/>
          </w:rPr>
          <w:t>3-21</w:t>
        </w:r>
        <w:r>
          <w:rPr>
            <w:noProof/>
            <w:webHidden/>
          </w:rPr>
          <w:fldChar w:fldCharType="end"/>
        </w:r>
      </w:hyperlink>
    </w:p>
    <w:p w14:paraId="00B411C2" w14:textId="41DF9F74"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42" w:history="1">
        <w:r w:rsidRPr="00CC74DA">
          <w:rPr>
            <w:rStyle w:val="Hyperlink"/>
            <w:noProof/>
          </w:rPr>
          <w:t>3.7.1</w:t>
        </w:r>
        <w:r>
          <w:rPr>
            <w:rFonts w:asciiTheme="minorHAnsi" w:eastAsiaTheme="minorEastAsia" w:hAnsiTheme="minorHAnsi" w:cstheme="minorBidi"/>
            <w:i w:val="0"/>
            <w:iCs w:val="0"/>
            <w:noProof/>
            <w:sz w:val="22"/>
            <w:szCs w:val="22"/>
          </w:rPr>
          <w:tab/>
        </w:r>
        <w:r w:rsidRPr="00CC74DA">
          <w:rPr>
            <w:rStyle w:val="Hyperlink"/>
            <w:noProof/>
          </w:rPr>
          <w:t>CAD Drawings</w:t>
        </w:r>
        <w:r>
          <w:rPr>
            <w:noProof/>
            <w:webHidden/>
          </w:rPr>
          <w:tab/>
        </w:r>
        <w:r>
          <w:rPr>
            <w:noProof/>
            <w:webHidden/>
          </w:rPr>
          <w:fldChar w:fldCharType="begin"/>
        </w:r>
        <w:r>
          <w:rPr>
            <w:noProof/>
            <w:webHidden/>
          </w:rPr>
          <w:instrText xml:space="preserve"> PAGEREF _Toc434233342 \h </w:instrText>
        </w:r>
        <w:r>
          <w:rPr>
            <w:noProof/>
            <w:webHidden/>
          </w:rPr>
        </w:r>
        <w:r>
          <w:rPr>
            <w:noProof/>
            <w:webHidden/>
          </w:rPr>
          <w:fldChar w:fldCharType="separate"/>
        </w:r>
        <w:r w:rsidR="006175EC">
          <w:rPr>
            <w:noProof/>
            <w:webHidden/>
          </w:rPr>
          <w:t>3-21</w:t>
        </w:r>
        <w:r>
          <w:rPr>
            <w:noProof/>
            <w:webHidden/>
          </w:rPr>
          <w:fldChar w:fldCharType="end"/>
        </w:r>
      </w:hyperlink>
    </w:p>
    <w:p w14:paraId="1719F2A8" w14:textId="6171312D"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43" w:history="1">
        <w:r w:rsidRPr="00CC74DA">
          <w:rPr>
            <w:rStyle w:val="Hyperlink"/>
            <w:noProof/>
          </w:rPr>
          <w:t>3.7.2</w:t>
        </w:r>
        <w:r>
          <w:rPr>
            <w:rFonts w:asciiTheme="minorHAnsi" w:eastAsiaTheme="minorEastAsia" w:hAnsiTheme="minorHAnsi" w:cstheme="minorBidi"/>
            <w:i w:val="0"/>
            <w:iCs w:val="0"/>
            <w:noProof/>
            <w:sz w:val="22"/>
            <w:szCs w:val="22"/>
          </w:rPr>
          <w:tab/>
        </w:r>
        <w:r w:rsidRPr="00CC74DA">
          <w:rPr>
            <w:rStyle w:val="Hyperlink"/>
            <w:noProof/>
          </w:rPr>
          <w:t>Issues</w:t>
        </w:r>
        <w:r>
          <w:rPr>
            <w:noProof/>
            <w:webHidden/>
          </w:rPr>
          <w:tab/>
        </w:r>
        <w:r>
          <w:rPr>
            <w:noProof/>
            <w:webHidden/>
          </w:rPr>
          <w:fldChar w:fldCharType="begin"/>
        </w:r>
        <w:r>
          <w:rPr>
            <w:noProof/>
            <w:webHidden/>
          </w:rPr>
          <w:instrText xml:space="preserve"> PAGEREF _Toc434233343 \h </w:instrText>
        </w:r>
        <w:r>
          <w:rPr>
            <w:noProof/>
            <w:webHidden/>
          </w:rPr>
        </w:r>
        <w:r>
          <w:rPr>
            <w:noProof/>
            <w:webHidden/>
          </w:rPr>
          <w:fldChar w:fldCharType="separate"/>
        </w:r>
        <w:r w:rsidR="006175EC">
          <w:rPr>
            <w:noProof/>
            <w:webHidden/>
          </w:rPr>
          <w:t>3-24</w:t>
        </w:r>
        <w:r>
          <w:rPr>
            <w:noProof/>
            <w:webHidden/>
          </w:rPr>
          <w:fldChar w:fldCharType="end"/>
        </w:r>
      </w:hyperlink>
    </w:p>
    <w:p w14:paraId="597ECCD4" w14:textId="7EC2B218"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44" w:history="1">
        <w:r w:rsidRPr="00CC74DA">
          <w:rPr>
            <w:rStyle w:val="Hyperlink"/>
            <w:noProof/>
          </w:rPr>
          <w:t>3.7.3</w:t>
        </w:r>
        <w:r>
          <w:rPr>
            <w:rFonts w:asciiTheme="minorHAnsi" w:eastAsiaTheme="minorEastAsia" w:hAnsiTheme="minorHAnsi" w:cstheme="minorBidi"/>
            <w:i w:val="0"/>
            <w:iCs w:val="0"/>
            <w:noProof/>
            <w:sz w:val="22"/>
            <w:szCs w:val="22"/>
          </w:rPr>
          <w:tab/>
        </w:r>
        <w:r w:rsidRPr="00CC74DA">
          <w:rPr>
            <w:rStyle w:val="Hyperlink"/>
            <w:noProof/>
          </w:rPr>
          <w:t>Circuit Board Layout</w:t>
        </w:r>
        <w:r>
          <w:rPr>
            <w:noProof/>
            <w:webHidden/>
          </w:rPr>
          <w:tab/>
        </w:r>
        <w:r>
          <w:rPr>
            <w:noProof/>
            <w:webHidden/>
          </w:rPr>
          <w:fldChar w:fldCharType="begin"/>
        </w:r>
        <w:r>
          <w:rPr>
            <w:noProof/>
            <w:webHidden/>
          </w:rPr>
          <w:instrText xml:space="preserve"> PAGEREF _Toc434233344 \h </w:instrText>
        </w:r>
        <w:r>
          <w:rPr>
            <w:noProof/>
            <w:webHidden/>
          </w:rPr>
        </w:r>
        <w:r>
          <w:rPr>
            <w:noProof/>
            <w:webHidden/>
          </w:rPr>
          <w:fldChar w:fldCharType="separate"/>
        </w:r>
        <w:r w:rsidR="006175EC">
          <w:rPr>
            <w:noProof/>
            <w:webHidden/>
          </w:rPr>
          <w:t>3-24</w:t>
        </w:r>
        <w:r>
          <w:rPr>
            <w:noProof/>
            <w:webHidden/>
          </w:rPr>
          <w:fldChar w:fldCharType="end"/>
        </w:r>
      </w:hyperlink>
    </w:p>
    <w:p w14:paraId="7084D663" w14:textId="778B1ADD" w:rsidR="00FE2F00" w:rsidRDefault="00FE2F00">
      <w:pPr>
        <w:pStyle w:val="TOC1"/>
        <w:tabs>
          <w:tab w:val="left" w:pos="1680"/>
        </w:tabs>
        <w:rPr>
          <w:rFonts w:asciiTheme="minorHAnsi" w:eastAsiaTheme="minorEastAsia" w:hAnsiTheme="minorHAnsi" w:cstheme="minorBidi"/>
          <w:b w:val="0"/>
          <w:bCs w:val="0"/>
          <w:caps w:val="0"/>
          <w:noProof/>
          <w:sz w:val="22"/>
          <w:szCs w:val="22"/>
        </w:rPr>
      </w:pPr>
      <w:hyperlink w:anchor="_Toc434233352" w:history="1">
        <w:r w:rsidRPr="00CC74DA">
          <w:rPr>
            <w:rStyle w:val="Hyperlink"/>
            <w:noProof/>
            <w14:scene3d>
              <w14:camera w14:prst="orthographicFront"/>
              <w14:lightRig w14:rig="threePt" w14:dir="t">
                <w14:rot w14:lat="0" w14:lon="0" w14:rev="0"/>
              </w14:lightRig>
            </w14:scene3d>
          </w:rPr>
          <w:t>Section 4:</w:t>
        </w:r>
        <w:r>
          <w:rPr>
            <w:rFonts w:asciiTheme="minorHAnsi" w:eastAsiaTheme="minorEastAsia" w:hAnsiTheme="minorHAnsi" w:cstheme="minorBidi"/>
            <w:b w:val="0"/>
            <w:bCs w:val="0"/>
            <w:caps w:val="0"/>
            <w:noProof/>
            <w:sz w:val="22"/>
            <w:szCs w:val="22"/>
          </w:rPr>
          <w:tab/>
        </w:r>
        <w:r w:rsidRPr="00CC74DA">
          <w:rPr>
            <w:rStyle w:val="Hyperlink"/>
            <w:noProof/>
          </w:rPr>
          <w:t>Interfaces</w:t>
        </w:r>
        <w:r>
          <w:rPr>
            <w:noProof/>
            <w:webHidden/>
          </w:rPr>
          <w:tab/>
        </w:r>
        <w:r>
          <w:rPr>
            <w:noProof/>
            <w:webHidden/>
          </w:rPr>
          <w:fldChar w:fldCharType="begin"/>
        </w:r>
        <w:r>
          <w:rPr>
            <w:noProof/>
            <w:webHidden/>
          </w:rPr>
          <w:instrText xml:space="preserve"> PAGEREF _Toc434233352 \h </w:instrText>
        </w:r>
        <w:r>
          <w:rPr>
            <w:noProof/>
            <w:webHidden/>
          </w:rPr>
        </w:r>
        <w:r>
          <w:rPr>
            <w:noProof/>
            <w:webHidden/>
          </w:rPr>
          <w:fldChar w:fldCharType="separate"/>
        </w:r>
        <w:r w:rsidR="006175EC">
          <w:rPr>
            <w:noProof/>
            <w:webHidden/>
          </w:rPr>
          <w:t>4-1</w:t>
        </w:r>
        <w:r>
          <w:rPr>
            <w:noProof/>
            <w:webHidden/>
          </w:rPr>
          <w:fldChar w:fldCharType="end"/>
        </w:r>
      </w:hyperlink>
    </w:p>
    <w:p w14:paraId="332195BE" w14:textId="44CF9EFC"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53" w:history="1">
        <w:r w:rsidRPr="00CC74DA">
          <w:rPr>
            <w:rStyle w:val="Hyperlink"/>
            <w:noProof/>
          </w:rPr>
          <w:t>4.1</w:t>
        </w:r>
        <w:r>
          <w:rPr>
            <w:rFonts w:asciiTheme="minorHAnsi" w:eastAsiaTheme="minorEastAsia" w:hAnsiTheme="minorHAnsi" w:cstheme="minorBidi"/>
            <w:smallCaps w:val="0"/>
            <w:noProof/>
            <w:sz w:val="22"/>
            <w:szCs w:val="22"/>
          </w:rPr>
          <w:tab/>
        </w:r>
        <w:r w:rsidRPr="00CC74DA">
          <w:rPr>
            <w:rStyle w:val="Hyperlink"/>
            <w:noProof/>
          </w:rPr>
          <w:t>Delivery &amp; Storage</w:t>
        </w:r>
        <w:r>
          <w:rPr>
            <w:noProof/>
            <w:webHidden/>
          </w:rPr>
          <w:tab/>
        </w:r>
        <w:r>
          <w:rPr>
            <w:noProof/>
            <w:webHidden/>
          </w:rPr>
          <w:fldChar w:fldCharType="begin"/>
        </w:r>
        <w:r>
          <w:rPr>
            <w:noProof/>
            <w:webHidden/>
          </w:rPr>
          <w:instrText xml:space="preserve"> PAGEREF _Toc434233353 \h </w:instrText>
        </w:r>
        <w:r>
          <w:rPr>
            <w:noProof/>
            <w:webHidden/>
          </w:rPr>
        </w:r>
        <w:r>
          <w:rPr>
            <w:noProof/>
            <w:webHidden/>
          </w:rPr>
          <w:fldChar w:fldCharType="separate"/>
        </w:r>
        <w:r w:rsidR="006175EC">
          <w:rPr>
            <w:noProof/>
            <w:webHidden/>
          </w:rPr>
          <w:t>4-1</w:t>
        </w:r>
        <w:r>
          <w:rPr>
            <w:noProof/>
            <w:webHidden/>
          </w:rPr>
          <w:fldChar w:fldCharType="end"/>
        </w:r>
      </w:hyperlink>
    </w:p>
    <w:p w14:paraId="2A7A6494" w14:textId="32B1C4E7"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54" w:history="1">
        <w:r w:rsidRPr="00CC74DA">
          <w:rPr>
            <w:rStyle w:val="Hyperlink"/>
            <w:noProof/>
          </w:rPr>
          <w:t>4.2</w:t>
        </w:r>
        <w:r>
          <w:rPr>
            <w:rFonts w:asciiTheme="minorHAnsi" w:eastAsiaTheme="minorEastAsia" w:hAnsiTheme="minorHAnsi" w:cstheme="minorBidi"/>
            <w:smallCaps w:val="0"/>
            <w:noProof/>
            <w:sz w:val="22"/>
            <w:szCs w:val="22"/>
          </w:rPr>
          <w:tab/>
        </w:r>
        <w:r w:rsidRPr="00CC74DA">
          <w:rPr>
            <w:rStyle w:val="Hyperlink"/>
            <w:noProof/>
          </w:rPr>
          <w:t>Cargo Retrieval</w:t>
        </w:r>
        <w:r>
          <w:rPr>
            <w:noProof/>
            <w:webHidden/>
          </w:rPr>
          <w:tab/>
        </w:r>
        <w:r>
          <w:rPr>
            <w:noProof/>
            <w:webHidden/>
          </w:rPr>
          <w:fldChar w:fldCharType="begin"/>
        </w:r>
        <w:r>
          <w:rPr>
            <w:noProof/>
            <w:webHidden/>
          </w:rPr>
          <w:instrText xml:space="preserve"> PAGEREF _Toc434233354 \h </w:instrText>
        </w:r>
        <w:r>
          <w:rPr>
            <w:noProof/>
            <w:webHidden/>
          </w:rPr>
        </w:r>
        <w:r>
          <w:rPr>
            <w:noProof/>
            <w:webHidden/>
          </w:rPr>
          <w:fldChar w:fldCharType="separate"/>
        </w:r>
        <w:r w:rsidR="006175EC">
          <w:rPr>
            <w:noProof/>
            <w:webHidden/>
          </w:rPr>
          <w:t>4-3</w:t>
        </w:r>
        <w:r>
          <w:rPr>
            <w:noProof/>
            <w:webHidden/>
          </w:rPr>
          <w:fldChar w:fldCharType="end"/>
        </w:r>
      </w:hyperlink>
    </w:p>
    <w:p w14:paraId="34715157" w14:textId="4C1FDCC1"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55" w:history="1">
        <w:r w:rsidRPr="00CC74DA">
          <w:rPr>
            <w:rStyle w:val="Hyperlink"/>
            <w:noProof/>
          </w:rPr>
          <w:t>4.3</w:t>
        </w:r>
        <w:r>
          <w:rPr>
            <w:rFonts w:asciiTheme="minorHAnsi" w:eastAsiaTheme="minorEastAsia" w:hAnsiTheme="minorHAnsi" w:cstheme="minorBidi"/>
            <w:smallCaps w:val="0"/>
            <w:noProof/>
            <w:sz w:val="22"/>
            <w:szCs w:val="22"/>
          </w:rPr>
          <w:tab/>
        </w:r>
        <w:r w:rsidRPr="00CC74DA">
          <w:rPr>
            <w:rStyle w:val="Hyperlink"/>
            <w:noProof/>
          </w:rPr>
          <w:t>Image Processing &amp; Lighting</w:t>
        </w:r>
        <w:r>
          <w:rPr>
            <w:noProof/>
            <w:webHidden/>
          </w:rPr>
          <w:tab/>
        </w:r>
        <w:r>
          <w:rPr>
            <w:noProof/>
            <w:webHidden/>
          </w:rPr>
          <w:fldChar w:fldCharType="begin"/>
        </w:r>
        <w:r>
          <w:rPr>
            <w:noProof/>
            <w:webHidden/>
          </w:rPr>
          <w:instrText xml:space="preserve"> PAGEREF _Toc434233355 \h </w:instrText>
        </w:r>
        <w:r>
          <w:rPr>
            <w:noProof/>
            <w:webHidden/>
          </w:rPr>
        </w:r>
        <w:r>
          <w:rPr>
            <w:noProof/>
            <w:webHidden/>
          </w:rPr>
          <w:fldChar w:fldCharType="separate"/>
        </w:r>
        <w:r w:rsidR="006175EC">
          <w:rPr>
            <w:noProof/>
            <w:webHidden/>
          </w:rPr>
          <w:t>4-4</w:t>
        </w:r>
        <w:r>
          <w:rPr>
            <w:noProof/>
            <w:webHidden/>
          </w:rPr>
          <w:fldChar w:fldCharType="end"/>
        </w:r>
      </w:hyperlink>
    </w:p>
    <w:p w14:paraId="7A4A4CB2" w14:textId="1C871E3E"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56" w:history="1">
        <w:r w:rsidRPr="00CC74DA">
          <w:rPr>
            <w:rStyle w:val="Hyperlink"/>
            <w:noProof/>
          </w:rPr>
          <w:t>4.4</w:t>
        </w:r>
        <w:r>
          <w:rPr>
            <w:rFonts w:asciiTheme="minorHAnsi" w:eastAsiaTheme="minorEastAsia" w:hAnsiTheme="minorHAnsi" w:cstheme="minorBidi"/>
            <w:smallCaps w:val="0"/>
            <w:noProof/>
            <w:sz w:val="22"/>
            <w:szCs w:val="22"/>
          </w:rPr>
          <w:tab/>
        </w:r>
        <w:r w:rsidRPr="00CC74DA">
          <w:rPr>
            <w:rStyle w:val="Hyperlink"/>
            <w:noProof/>
          </w:rPr>
          <w:t>Propulsion</w:t>
        </w:r>
        <w:r>
          <w:rPr>
            <w:noProof/>
            <w:webHidden/>
          </w:rPr>
          <w:tab/>
        </w:r>
        <w:r>
          <w:rPr>
            <w:noProof/>
            <w:webHidden/>
          </w:rPr>
          <w:fldChar w:fldCharType="begin"/>
        </w:r>
        <w:r>
          <w:rPr>
            <w:noProof/>
            <w:webHidden/>
          </w:rPr>
          <w:instrText xml:space="preserve"> PAGEREF _Toc434233356 \h </w:instrText>
        </w:r>
        <w:r>
          <w:rPr>
            <w:noProof/>
            <w:webHidden/>
          </w:rPr>
        </w:r>
        <w:r>
          <w:rPr>
            <w:noProof/>
            <w:webHidden/>
          </w:rPr>
          <w:fldChar w:fldCharType="separate"/>
        </w:r>
        <w:r w:rsidR="006175EC">
          <w:rPr>
            <w:noProof/>
            <w:webHidden/>
          </w:rPr>
          <w:t>4-5</w:t>
        </w:r>
        <w:r>
          <w:rPr>
            <w:noProof/>
            <w:webHidden/>
          </w:rPr>
          <w:fldChar w:fldCharType="end"/>
        </w:r>
      </w:hyperlink>
    </w:p>
    <w:p w14:paraId="0F6D3D8E" w14:textId="43A66FDF"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57" w:history="1">
        <w:r w:rsidRPr="00CC74DA">
          <w:rPr>
            <w:rStyle w:val="Hyperlink"/>
            <w:noProof/>
          </w:rPr>
          <w:t>4.5</w:t>
        </w:r>
        <w:r>
          <w:rPr>
            <w:rFonts w:asciiTheme="minorHAnsi" w:eastAsiaTheme="minorEastAsia" w:hAnsiTheme="minorHAnsi" w:cstheme="minorBidi"/>
            <w:smallCaps w:val="0"/>
            <w:noProof/>
            <w:sz w:val="22"/>
            <w:szCs w:val="22"/>
          </w:rPr>
          <w:tab/>
        </w:r>
        <w:r w:rsidRPr="00CC74DA">
          <w:rPr>
            <w:rStyle w:val="Hyperlink"/>
            <w:noProof/>
          </w:rPr>
          <w:t>Navigation</w:t>
        </w:r>
        <w:r>
          <w:rPr>
            <w:noProof/>
            <w:webHidden/>
          </w:rPr>
          <w:tab/>
        </w:r>
        <w:r>
          <w:rPr>
            <w:noProof/>
            <w:webHidden/>
          </w:rPr>
          <w:fldChar w:fldCharType="begin"/>
        </w:r>
        <w:r>
          <w:rPr>
            <w:noProof/>
            <w:webHidden/>
          </w:rPr>
          <w:instrText xml:space="preserve"> PAGEREF _Toc434233357 \h </w:instrText>
        </w:r>
        <w:r>
          <w:rPr>
            <w:noProof/>
            <w:webHidden/>
          </w:rPr>
        </w:r>
        <w:r>
          <w:rPr>
            <w:noProof/>
            <w:webHidden/>
          </w:rPr>
          <w:fldChar w:fldCharType="separate"/>
        </w:r>
        <w:r w:rsidR="006175EC">
          <w:rPr>
            <w:noProof/>
            <w:webHidden/>
          </w:rPr>
          <w:t>4-7</w:t>
        </w:r>
        <w:r>
          <w:rPr>
            <w:noProof/>
            <w:webHidden/>
          </w:rPr>
          <w:fldChar w:fldCharType="end"/>
        </w:r>
      </w:hyperlink>
    </w:p>
    <w:p w14:paraId="6CDF31D9" w14:textId="296F03F4"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58" w:history="1">
        <w:r w:rsidRPr="00CC74DA">
          <w:rPr>
            <w:rStyle w:val="Hyperlink"/>
            <w:noProof/>
          </w:rPr>
          <w:t>4.6</w:t>
        </w:r>
        <w:r>
          <w:rPr>
            <w:rFonts w:asciiTheme="minorHAnsi" w:eastAsiaTheme="minorEastAsia" w:hAnsiTheme="minorHAnsi" w:cstheme="minorBidi"/>
            <w:smallCaps w:val="0"/>
            <w:noProof/>
            <w:sz w:val="22"/>
            <w:szCs w:val="22"/>
          </w:rPr>
          <w:tab/>
        </w:r>
        <w:r w:rsidRPr="00CC74DA">
          <w:rPr>
            <w:rStyle w:val="Hyperlink"/>
            <w:noProof/>
          </w:rPr>
          <w:t>Microcontroller &amp; Logistics</w:t>
        </w:r>
        <w:r>
          <w:rPr>
            <w:noProof/>
            <w:webHidden/>
          </w:rPr>
          <w:tab/>
        </w:r>
        <w:r>
          <w:rPr>
            <w:noProof/>
            <w:webHidden/>
          </w:rPr>
          <w:fldChar w:fldCharType="begin"/>
        </w:r>
        <w:r>
          <w:rPr>
            <w:noProof/>
            <w:webHidden/>
          </w:rPr>
          <w:instrText xml:space="preserve"> PAGEREF _Toc434233358 \h </w:instrText>
        </w:r>
        <w:r>
          <w:rPr>
            <w:noProof/>
            <w:webHidden/>
          </w:rPr>
        </w:r>
        <w:r>
          <w:rPr>
            <w:noProof/>
            <w:webHidden/>
          </w:rPr>
          <w:fldChar w:fldCharType="separate"/>
        </w:r>
        <w:r w:rsidR="006175EC">
          <w:rPr>
            <w:noProof/>
            <w:webHidden/>
          </w:rPr>
          <w:t>4-8</w:t>
        </w:r>
        <w:r>
          <w:rPr>
            <w:noProof/>
            <w:webHidden/>
          </w:rPr>
          <w:fldChar w:fldCharType="end"/>
        </w:r>
      </w:hyperlink>
    </w:p>
    <w:p w14:paraId="498833B0" w14:textId="08FEC216"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59" w:history="1">
        <w:r w:rsidRPr="00CC74DA">
          <w:rPr>
            <w:rStyle w:val="Hyperlink"/>
            <w:noProof/>
          </w:rPr>
          <w:t>4.7</w:t>
        </w:r>
        <w:r>
          <w:rPr>
            <w:rFonts w:asciiTheme="minorHAnsi" w:eastAsiaTheme="minorEastAsia" w:hAnsiTheme="minorHAnsi" w:cstheme="minorBidi"/>
            <w:smallCaps w:val="0"/>
            <w:noProof/>
            <w:sz w:val="22"/>
            <w:szCs w:val="22"/>
          </w:rPr>
          <w:tab/>
        </w:r>
        <w:r w:rsidRPr="00CC74DA">
          <w:rPr>
            <w:rStyle w:val="Hyperlink"/>
            <w:noProof/>
          </w:rPr>
          <w:t>Power &amp; Chassis</w:t>
        </w:r>
        <w:r>
          <w:rPr>
            <w:noProof/>
            <w:webHidden/>
          </w:rPr>
          <w:tab/>
        </w:r>
        <w:r>
          <w:rPr>
            <w:noProof/>
            <w:webHidden/>
          </w:rPr>
          <w:fldChar w:fldCharType="begin"/>
        </w:r>
        <w:r>
          <w:rPr>
            <w:noProof/>
            <w:webHidden/>
          </w:rPr>
          <w:instrText xml:space="preserve"> PAGEREF _Toc434233359 \h </w:instrText>
        </w:r>
        <w:r>
          <w:rPr>
            <w:noProof/>
            <w:webHidden/>
          </w:rPr>
        </w:r>
        <w:r>
          <w:rPr>
            <w:noProof/>
            <w:webHidden/>
          </w:rPr>
          <w:fldChar w:fldCharType="separate"/>
        </w:r>
        <w:r w:rsidR="006175EC">
          <w:rPr>
            <w:noProof/>
            <w:webHidden/>
          </w:rPr>
          <w:t>4-10</w:t>
        </w:r>
        <w:r>
          <w:rPr>
            <w:noProof/>
            <w:webHidden/>
          </w:rPr>
          <w:fldChar w:fldCharType="end"/>
        </w:r>
      </w:hyperlink>
    </w:p>
    <w:p w14:paraId="0933C979" w14:textId="35E2E16B" w:rsidR="00FE2F00" w:rsidRDefault="00FE2F00">
      <w:pPr>
        <w:pStyle w:val="TOC1"/>
        <w:tabs>
          <w:tab w:val="left" w:pos="1680"/>
        </w:tabs>
        <w:rPr>
          <w:rFonts w:asciiTheme="minorHAnsi" w:eastAsiaTheme="minorEastAsia" w:hAnsiTheme="minorHAnsi" w:cstheme="minorBidi"/>
          <w:b w:val="0"/>
          <w:bCs w:val="0"/>
          <w:caps w:val="0"/>
          <w:noProof/>
          <w:sz w:val="22"/>
          <w:szCs w:val="22"/>
        </w:rPr>
      </w:pPr>
      <w:hyperlink w:anchor="_Toc434233360" w:history="1">
        <w:r w:rsidRPr="00CC74DA">
          <w:rPr>
            <w:rStyle w:val="Hyperlink"/>
            <w:noProof/>
            <w14:scene3d>
              <w14:camera w14:prst="orthographicFront"/>
              <w14:lightRig w14:rig="threePt" w14:dir="t">
                <w14:rot w14:lat="0" w14:lon="0" w14:rev="0"/>
              </w14:lightRig>
            </w14:scene3d>
          </w:rPr>
          <w:t>Section 5:</w:t>
        </w:r>
        <w:r>
          <w:rPr>
            <w:rFonts w:asciiTheme="minorHAnsi" w:eastAsiaTheme="minorEastAsia" w:hAnsiTheme="minorHAnsi" w:cstheme="minorBidi"/>
            <w:b w:val="0"/>
            <w:bCs w:val="0"/>
            <w:caps w:val="0"/>
            <w:noProof/>
            <w:sz w:val="22"/>
            <w:szCs w:val="22"/>
          </w:rPr>
          <w:tab/>
        </w:r>
        <w:r w:rsidRPr="00CC74DA">
          <w:rPr>
            <w:rStyle w:val="Hyperlink"/>
            <w:noProof/>
          </w:rPr>
          <w:t>Schematics</w:t>
        </w:r>
        <w:r>
          <w:rPr>
            <w:noProof/>
            <w:webHidden/>
          </w:rPr>
          <w:tab/>
        </w:r>
        <w:r>
          <w:rPr>
            <w:noProof/>
            <w:webHidden/>
          </w:rPr>
          <w:fldChar w:fldCharType="begin"/>
        </w:r>
        <w:r>
          <w:rPr>
            <w:noProof/>
            <w:webHidden/>
          </w:rPr>
          <w:instrText xml:space="preserve"> PAGEREF _Toc434233360 \h </w:instrText>
        </w:r>
        <w:r>
          <w:rPr>
            <w:noProof/>
            <w:webHidden/>
          </w:rPr>
        </w:r>
        <w:r>
          <w:rPr>
            <w:noProof/>
            <w:webHidden/>
          </w:rPr>
          <w:fldChar w:fldCharType="separate"/>
        </w:r>
        <w:r w:rsidR="006175EC">
          <w:rPr>
            <w:noProof/>
            <w:webHidden/>
          </w:rPr>
          <w:t>5-1</w:t>
        </w:r>
        <w:r>
          <w:rPr>
            <w:noProof/>
            <w:webHidden/>
          </w:rPr>
          <w:fldChar w:fldCharType="end"/>
        </w:r>
      </w:hyperlink>
    </w:p>
    <w:p w14:paraId="22C4D4F7" w14:textId="6ABCEE72"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61" w:history="1">
        <w:r w:rsidRPr="00CC74DA">
          <w:rPr>
            <w:rStyle w:val="Hyperlink"/>
            <w:noProof/>
          </w:rPr>
          <w:t>5.1</w:t>
        </w:r>
        <w:r>
          <w:rPr>
            <w:rFonts w:asciiTheme="minorHAnsi" w:eastAsiaTheme="minorEastAsia" w:hAnsiTheme="minorHAnsi" w:cstheme="minorBidi"/>
            <w:smallCaps w:val="0"/>
            <w:noProof/>
            <w:sz w:val="22"/>
            <w:szCs w:val="22"/>
          </w:rPr>
          <w:tab/>
        </w:r>
        <w:r w:rsidRPr="00CC74DA">
          <w:rPr>
            <w:rStyle w:val="Hyperlink"/>
            <w:noProof/>
          </w:rPr>
          <w:t>Delivery &amp; Storage</w:t>
        </w:r>
        <w:r>
          <w:rPr>
            <w:noProof/>
            <w:webHidden/>
          </w:rPr>
          <w:tab/>
        </w:r>
        <w:r>
          <w:rPr>
            <w:noProof/>
            <w:webHidden/>
          </w:rPr>
          <w:fldChar w:fldCharType="begin"/>
        </w:r>
        <w:r>
          <w:rPr>
            <w:noProof/>
            <w:webHidden/>
          </w:rPr>
          <w:instrText xml:space="preserve"> PAGEREF _Toc434233361 \h </w:instrText>
        </w:r>
        <w:r>
          <w:rPr>
            <w:noProof/>
            <w:webHidden/>
          </w:rPr>
        </w:r>
        <w:r>
          <w:rPr>
            <w:noProof/>
            <w:webHidden/>
          </w:rPr>
          <w:fldChar w:fldCharType="separate"/>
        </w:r>
        <w:r w:rsidR="006175EC">
          <w:rPr>
            <w:noProof/>
            <w:webHidden/>
          </w:rPr>
          <w:t>5-1</w:t>
        </w:r>
        <w:r>
          <w:rPr>
            <w:noProof/>
            <w:webHidden/>
          </w:rPr>
          <w:fldChar w:fldCharType="end"/>
        </w:r>
      </w:hyperlink>
    </w:p>
    <w:p w14:paraId="742ACF6F" w14:textId="444EEB56"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62" w:history="1">
        <w:r w:rsidRPr="00CC74DA">
          <w:rPr>
            <w:rStyle w:val="Hyperlink"/>
            <w:noProof/>
          </w:rPr>
          <w:t>5.2</w:t>
        </w:r>
        <w:r>
          <w:rPr>
            <w:rFonts w:asciiTheme="minorHAnsi" w:eastAsiaTheme="minorEastAsia" w:hAnsiTheme="minorHAnsi" w:cstheme="minorBidi"/>
            <w:smallCaps w:val="0"/>
            <w:noProof/>
            <w:sz w:val="22"/>
            <w:szCs w:val="22"/>
          </w:rPr>
          <w:tab/>
        </w:r>
        <w:r w:rsidRPr="00CC74DA">
          <w:rPr>
            <w:rStyle w:val="Hyperlink"/>
            <w:noProof/>
          </w:rPr>
          <w:t>Cargo Retrieval</w:t>
        </w:r>
        <w:r>
          <w:rPr>
            <w:noProof/>
            <w:webHidden/>
          </w:rPr>
          <w:tab/>
        </w:r>
        <w:r>
          <w:rPr>
            <w:noProof/>
            <w:webHidden/>
          </w:rPr>
          <w:fldChar w:fldCharType="begin"/>
        </w:r>
        <w:r>
          <w:rPr>
            <w:noProof/>
            <w:webHidden/>
          </w:rPr>
          <w:instrText xml:space="preserve"> PAGEREF _Toc434233362 \h </w:instrText>
        </w:r>
        <w:r>
          <w:rPr>
            <w:noProof/>
            <w:webHidden/>
          </w:rPr>
        </w:r>
        <w:r>
          <w:rPr>
            <w:noProof/>
            <w:webHidden/>
          </w:rPr>
          <w:fldChar w:fldCharType="separate"/>
        </w:r>
        <w:r w:rsidR="006175EC">
          <w:rPr>
            <w:noProof/>
            <w:webHidden/>
          </w:rPr>
          <w:t>5-2</w:t>
        </w:r>
        <w:r>
          <w:rPr>
            <w:noProof/>
            <w:webHidden/>
          </w:rPr>
          <w:fldChar w:fldCharType="end"/>
        </w:r>
      </w:hyperlink>
    </w:p>
    <w:p w14:paraId="2964CF02" w14:textId="7D8BBEB7"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63" w:history="1">
        <w:r w:rsidRPr="00CC74DA">
          <w:rPr>
            <w:rStyle w:val="Hyperlink"/>
            <w:noProof/>
          </w:rPr>
          <w:t>5.3</w:t>
        </w:r>
        <w:r>
          <w:rPr>
            <w:rFonts w:asciiTheme="minorHAnsi" w:eastAsiaTheme="minorEastAsia" w:hAnsiTheme="minorHAnsi" w:cstheme="minorBidi"/>
            <w:smallCaps w:val="0"/>
            <w:noProof/>
            <w:sz w:val="22"/>
            <w:szCs w:val="22"/>
          </w:rPr>
          <w:tab/>
        </w:r>
        <w:r w:rsidRPr="00CC74DA">
          <w:rPr>
            <w:rStyle w:val="Hyperlink"/>
            <w:noProof/>
          </w:rPr>
          <w:t>Image Processing &amp; Lighting</w:t>
        </w:r>
        <w:r>
          <w:rPr>
            <w:noProof/>
            <w:webHidden/>
          </w:rPr>
          <w:tab/>
        </w:r>
        <w:r>
          <w:rPr>
            <w:noProof/>
            <w:webHidden/>
          </w:rPr>
          <w:fldChar w:fldCharType="begin"/>
        </w:r>
        <w:r>
          <w:rPr>
            <w:noProof/>
            <w:webHidden/>
          </w:rPr>
          <w:instrText xml:space="preserve"> PAGEREF _Toc434233363 \h </w:instrText>
        </w:r>
        <w:r>
          <w:rPr>
            <w:noProof/>
            <w:webHidden/>
          </w:rPr>
        </w:r>
        <w:r>
          <w:rPr>
            <w:noProof/>
            <w:webHidden/>
          </w:rPr>
          <w:fldChar w:fldCharType="separate"/>
        </w:r>
        <w:r w:rsidR="006175EC">
          <w:rPr>
            <w:noProof/>
            <w:webHidden/>
          </w:rPr>
          <w:t>5-3</w:t>
        </w:r>
        <w:r>
          <w:rPr>
            <w:noProof/>
            <w:webHidden/>
          </w:rPr>
          <w:fldChar w:fldCharType="end"/>
        </w:r>
      </w:hyperlink>
    </w:p>
    <w:p w14:paraId="1B6658F8" w14:textId="777DC518"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64" w:history="1">
        <w:r w:rsidRPr="00CC74DA">
          <w:rPr>
            <w:rStyle w:val="Hyperlink"/>
            <w:noProof/>
          </w:rPr>
          <w:t>5.4</w:t>
        </w:r>
        <w:r>
          <w:rPr>
            <w:rFonts w:asciiTheme="minorHAnsi" w:eastAsiaTheme="minorEastAsia" w:hAnsiTheme="minorHAnsi" w:cstheme="minorBidi"/>
            <w:smallCaps w:val="0"/>
            <w:noProof/>
            <w:sz w:val="22"/>
            <w:szCs w:val="22"/>
          </w:rPr>
          <w:tab/>
        </w:r>
        <w:r w:rsidRPr="00CC74DA">
          <w:rPr>
            <w:rStyle w:val="Hyperlink"/>
            <w:noProof/>
          </w:rPr>
          <w:t>Propulsion</w:t>
        </w:r>
        <w:r>
          <w:rPr>
            <w:noProof/>
            <w:webHidden/>
          </w:rPr>
          <w:tab/>
        </w:r>
        <w:r>
          <w:rPr>
            <w:noProof/>
            <w:webHidden/>
          </w:rPr>
          <w:fldChar w:fldCharType="begin"/>
        </w:r>
        <w:r>
          <w:rPr>
            <w:noProof/>
            <w:webHidden/>
          </w:rPr>
          <w:instrText xml:space="preserve"> PAGEREF _Toc434233364 \h </w:instrText>
        </w:r>
        <w:r>
          <w:rPr>
            <w:noProof/>
            <w:webHidden/>
          </w:rPr>
        </w:r>
        <w:r>
          <w:rPr>
            <w:noProof/>
            <w:webHidden/>
          </w:rPr>
          <w:fldChar w:fldCharType="separate"/>
        </w:r>
        <w:r w:rsidR="006175EC">
          <w:rPr>
            <w:noProof/>
            <w:webHidden/>
          </w:rPr>
          <w:t>5-4</w:t>
        </w:r>
        <w:r>
          <w:rPr>
            <w:noProof/>
            <w:webHidden/>
          </w:rPr>
          <w:fldChar w:fldCharType="end"/>
        </w:r>
      </w:hyperlink>
    </w:p>
    <w:p w14:paraId="406FE262" w14:textId="0F90421F"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65" w:history="1">
        <w:r w:rsidRPr="00CC74DA">
          <w:rPr>
            <w:rStyle w:val="Hyperlink"/>
            <w:noProof/>
          </w:rPr>
          <w:t>5.5</w:t>
        </w:r>
        <w:r>
          <w:rPr>
            <w:rFonts w:asciiTheme="minorHAnsi" w:eastAsiaTheme="minorEastAsia" w:hAnsiTheme="minorHAnsi" w:cstheme="minorBidi"/>
            <w:smallCaps w:val="0"/>
            <w:noProof/>
            <w:sz w:val="22"/>
            <w:szCs w:val="22"/>
          </w:rPr>
          <w:tab/>
        </w:r>
        <w:r w:rsidRPr="00CC74DA">
          <w:rPr>
            <w:rStyle w:val="Hyperlink"/>
            <w:noProof/>
          </w:rPr>
          <w:t>Navigation</w:t>
        </w:r>
        <w:r>
          <w:rPr>
            <w:noProof/>
            <w:webHidden/>
          </w:rPr>
          <w:tab/>
        </w:r>
        <w:r>
          <w:rPr>
            <w:noProof/>
            <w:webHidden/>
          </w:rPr>
          <w:fldChar w:fldCharType="begin"/>
        </w:r>
        <w:r>
          <w:rPr>
            <w:noProof/>
            <w:webHidden/>
          </w:rPr>
          <w:instrText xml:space="preserve"> PAGEREF _Toc434233365 \h </w:instrText>
        </w:r>
        <w:r>
          <w:rPr>
            <w:noProof/>
            <w:webHidden/>
          </w:rPr>
        </w:r>
        <w:r>
          <w:rPr>
            <w:noProof/>
            <w:webHidden/>
          </w:rPr>
          <w:fldChar w:fldCharType="separate"/>
        </w:r>
        <w:r w:rsidR="006175EC">
          <w:rPr>
            <w:noProof/>
            <w:webHidden/>
          </w:rPr>
          <w:t>5-5</w:t>
        </w:r>
        <w:r>
          <w:rPr>
            <w:noProof/>
            <w:webHidden/>
          </w:rPr>
          <w:fldChar w:fldCharType="end"/>
        </w:r>
      </w:hyperlink>
    </w:p>
    <w:p w14:paraId="1F4C9D99" w14:textId="7A0853E4"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66" w:history="1">
        <w:r w:rsidRPr="00CC74DA">
          <w:rPr>
            <w:rStyle w:val="Hyperlink"/>
            <w:noProof/>
          </w:rPr>
          <w:t>5.6</w:t>
        </w:r>
        <w:r>
          <w:rPr>
            <w:rFonts w:asciiTheme="minorHAnsi" w:eastAsiaTheme="minorEastAsia" w:hAnsiTheme="minorHAnsi" w:cstheme="minorBidi"/>
            <w:smallCaps w:val="0"/>
            <w:noProof/>
            <w:sz w:val="22"/>
            <w:szCs w:val="22"/>
          </w:rPr>
          <w:tab/>
        </w:r>
        <w:r w:rsidRPr="00CC74DA">
          <w:rPr>
            <w:rStyle w:val="Hyperlink"/>
            <w:noProof/>
          </w:rPr>
          <w:t>Microcontroller &amp; Logistics</w:t>
        </w:r>
        <w:r>
          <w:rPr>
            <w:noProof/>
            <w:webHidden/>
          </w:rPr>
          <w:tab/>
        </w:r>
        <w:r>
          <w:rPr>
            <w:noProof/>
            <w:webHidden/>
          </w:rPr>
          <w:fldChar w:fldCharType="begin"/>
        </w:r>
        <w:r>
          <w:rPr>
            <w:noProof/>
            <w:webHidden/>
          </w:rPr>
          <w:instrText xml:space="preserve"> PAGEREF _Toc434233366 \h </w:instrText>
        </w:r>
        <w:r>
          <w:rPr>
            <w:noProof/>
            <w:webHidden/>
          </w:rPr>
        </w:r>
        <w:r>
          <w:rPr>
            <w:noProof/>
            <w:webHidden/>
          </w:rPr>
          <w:fldChar w:fldCharType="separate"/>
        </w:r>
        <w:r w:rsidR="006175EC">
          <w:rPr>
            <w:noProof/>
            <w:webHidden/>
          </w:rPr>
          <w:t>5-6</w:t>
        </w:r>
        <w:r>
          <w:rPr>
            <w:noProof/>
            <w:webHidden/>
          </w:rPr>
          <w:fldChar w:fldCharType="end"/>
        </w:r>
      </w:hyperlink>
    </w:p>
    <w:p w14:paraId="5946C1CF" w14:textId="5C2108B9"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67" w:history="1">
        <w:r w:rsidRPr="00CC74DA">
          <w:rPr>
            <w:rStyle w:val="Hyperlink"/>
            <w:noProof/>
          </w:rPr>
          <w:t>5.7</w:t>
        </w:r>
        <w:r>
          <w:rPr>
            <w:rFonts w:asciiTheme="minorHAnsi" w:eastAsiaTheme="minorEastAsia" w:hAnsiTheme="minorHAnsi" w:cstheme="minorBidi"/>
            <w:smallCaps w:val="0"/>
            <w:noProof/>
            <w:sz w:val="22"/>
            <w:szCs w:val="22"/>
          </w:rPr>
          <w:tab/>
        </w:r>
        <w:r w:rsidRPr="00CC74DA">
          <w:rPr>
            <w:rStyle w:val="Hyperlink"/>
            <w:noProof/>
          </w:rPr>
          <w:t>Power &amp; Chassis</w:t>
        </w:r>
        <w:r>
          <w:rPr>
            <w:noProof/>
            <w:webHidden/>
          </w:rPr>
          <w:tab/>
        </w:r>
        <w:r>
          <w:rPr>
            <w:noProof/>
            <w:webHidden/>
          </w:rPr>
          <w:fldChar w:fldCharType="begin"/>
        </w:r>
        <w:r>
          <w:rPr>
            <w:noProof/>
            <w:webHidden/>
          </w:rPr>
          <w:instrText xml:space="preserve"> PAGEREF _Toc434233367 \h </w:instrText>
        </w:r>
        <w:r>
          <w:rPr>
            <w:noProof/>
            <w:webHidden/>
          </w:rPr>
        </w:r>
        <w:r>
          <w:rPr>
            <w:noProof/>
            <w:webHidden/>
          </w:rPr>
          <w:fldChar w:fldCharType="separate"/>
        </w:r>
        <w:r w:rsidR="006175EC">
          <w:rPr>
            <w:noProof/>
            <w:webHidden/>
          </w:rPr>
          <w:t>5-7</w:t>
        </w:r>
        <w:r>
          <w:rPr>
            <w:noProof/>
            <w:webHidden/>
          </w:rPr>
          <w:fldChar w:fldCharType="end"/>
        </w:r>
      </w:hyperlink>
    </w:p>
    <w:p w14:paraId="0A860A21" w14:textId="2F21F0C8" w:rsidR="00FE2F00" w:rsidRDefault="00FE2F00">
      <w:pPr>
        <w:pStyle w:val="TOC1"/>
        <w:tabs>
          <w:tab w:val="left" w:pos="1680"/>
        </w:tabs>
        <w:rPr>
          <w:rFonts w:asciiTheme="minorHAnsi" w:eastAsiaTheme="minorEastAsia" w:hAnsiTheme="minorHAnsi" w:cstheme="minorBidi"/>
          <w:b w:val="0"/>
          <w:bCs w:val="0"/>
          <w:caps w:val="0"/>
          <w:noProof/>
          <w:sz w:val="22"/>
          <w:szCs w:val="22"/>
        </w:rPr>
      </w:pPr>
      <w:hyperlink w:anchor="_Toc434233368" w:history="1">
        <w:r w:rsidRPr="00CC74DA">
          <w:rPr>
            <w:rStyle w:val="Hyperlink"/>
            <w:noProof/>
            <w14:scene3d>
              <w14:camera w14:prst="orthographicFront"/>
              <w14:lightRig w14:rig="threePt" w14:dir="t">
                <w14:rot w14:lat="0" w14:lon="0" w14:rev="0"/>
              </w14:lightRig>
            </w14:scene3d>
          </w:rPr>
          <w:t>Section 6:</w:t>
        </w:r>
        <w:r>
          <w:rPr>
            <w:rFonts w:asciiTheme="minorHAnsi" w:eastAsiaTheme="minorEastAsia" w:hAnsiTheme="minorHAnsi" w:cstheme="minorBidi"/>
            <w:b w:val="0"/>
            <w:bCs w:val="0"/>
            <w:caps w:val="0"/>
            <w:noProof/>
            <w:sz w:val="22"/>
            <w:szCs w:val="22"/>
          </w:rPr>
          <w:tab/>
        </w:r>
        <w:r w:rsidRPr="00CC74DA">
          <w:rPr>
            <w:rStyle w:val="Hyperlink"/>
            <w:noProof/>
          </w:rPr>
          <w:t>Software Design</w:t>
        </w:r>
        <w:r>
          <w:rPr>
            <w:noProof/>
            <w:webHidden/>
          </w:rPr>
          <w:tab/>
        </w:r>
        <w:r>
          <w:rPr>
            <w:noProof/>
            <w:webHidden/>
          </w:rPr>
          <w:fldChar w:fldCharType="begin"/>
        </w:r>
        <w:r>
          <w:rPr>
            <w:noProof/>
            <w:webHidden/>
          </w:rPr>
          <w:instrText xml:space="preserve"> PAGEREF _Toc434233368 \h </w:instrText>
        </w:r>
        <w:r>
          <w:rPr>
            <w:noProof/>
            <w:webHidden/>
          </w:rPr>
        </w:r>
        <w:r>
          <w:rPr>
            <w:noProof/>
            <w:webHidden/>
          </w:rPr>
          <w:fldChar w:fldCharType="separate"/>
        </w:r>
        <w:r w:rsidR="006175EC">
          <w:rPr>
            <w:noProof/>
            <w:webHidden/>
          </w:rPr>
          <w:t>6-1</w:t>
        </w:r>
        <w:r>
          <w:rPr>
            <w:noProof/>
            <w:webHidden/>
          </w:rPr>
          <w:fldChar w:fldCharType="end"/>
        </w:r>
      </w:hyperlink>
    </w:p>
    <w:p w14:paraId="533F44FE" w14:textId="754ACCD2"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69" w:history="1">
        <w:r w:rsidRPr="00CC74DA">
          <w:rPr>
            <w:rStyle w:val="Hyperlink"/>
            <w:noProof/>
          </w:rPr>
          <w:t>6.1</w:t>
        </w:r>
        <w:r>
          <w:rPr>
            <w:rFonts w:asciiTheme="minorHAnsi" w:eastAsiaTheme="minorEastAsia" w:hAnsiTheme="minorHAnsi" w:cstheme="minorBidi"/>
            <w:smallCaps w:val="0"/>
            <w:noProof/>
            <w:sz w:val="22"/>
            <w:szCs w:val="22"/>
          </w:rPr>
          <w:tab/>
        </w:r>
        <w:r w:rsidRPr="00CC74DA">
          <w:rPr>
            <w:rStyle w:val="Hyperlink"/>
            <w:noProof/>
          </w:rPr>
          <w:t>Delivery &amp; Storage</w:t>
        </w:r>
        <w:r>
          <w:rPr>
            <w:noProof/>
            <w:webHidden/>
          </w:rPr>
          <w:tab/>
        </w:r>
        <w:r>
          <w:rPr>
            <w:noProof/>
            <w:webHidden/>
          </w:rPr>
          <w:fldChar w:fldCharType="begin"/>
        </w:r>
        <w:r>
          <w:rPr>
            <w:noProof/>
            <w:webHidden/>
          </w:rPr>
          <w:instrText xml:space="preserve"> PAGEREF _Toc434233369 \h </w:instrText>
        </w:r>
        <w:r>
          <w:rPr>
            <w:noProof/>
            <w:webHidden/>
          </w:rPr>
        </w:r>
        <w:r>
          <w:rPr>
            <w:noProof/>
            <w:webHidden/>
          </w:rPr>
          <w:fldChar w:fldCharType="separate"/>
        </w:r>
        <w:r w:rsidR="006175EC">
          <w:rPr>
            <w:noProof/>
            <w:webHidden/>
          </w:rPr>
          <w:t>6-2</w:t>
        </w:r>
        <w:r>
          <w:rPr>
            <w:noProof/>
            <w:webHidden/>
          </w:rPr>
          <w:fldChar w:fldCharType="end"/>
        </w:r>
      </w:hyperlink>
    </w:p>
    <w:p w14:paraId="3D46962C" w14:textId="19816B1C"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70" w:history="1">
        <w:r w:rsidRPr="00CC74DA">
          <w:rPr>
            <w:rStyle w:val="Hyperlink"/>
            <w:noProof/>
          </w:rPr>
          <w:t>6.1.1</w:t>
        </w:r>
        <w:r>
          <w:rPr>
            <w:rFonts w:asciiTheme="minorHAnsi" w:eastAsiaTheme="minorEastAsia" w:hAnsiTheme="minorHAnsi" w:cstheme="minorBidi"/>
            <w:i w:val="0"/>
            <w:iCs w:val="0"/>
            <w:noProof/>
            <w:sz w:val="22"/>
            <w:szCs w:val="22"/>
          </w:rPr>
          <w:tab/>
        </w:r>
        <w:r w:rsidRPr="00CC74DA">
          <w:rPr>
            <w:rStyle w:val="Hyperlink"/>
            <w:noProof/>
          </w:rPr>
          <w:t>Representational Layer</w:t>
        </w:r>
        <w:r>
          <w:rPr>
            <w:noProof/>
            <w:webHidden/>
          </w:rPr>
          <w:tab/>
        </w:r>
        <w:r>
          <w:rPr>
            <w:noProof/>
            <w:webHidden/>
          </w:rPr>
          <w:fldChar w:fldCharType="begin"/>
        </w:r>
        <w:r>
          <w:rPr>
            <w:noProof/>
            <w:webHidden/>
          </w:rPr>
          <w:instrText xml:space="preserve"> PAGEREF _Toc434233370 \h </w:instrText>
        </w:r>
        <w:r>
          <w:rPr>
            <w:noProof/>
            <w:webHidden/>
          </w:rPr>
        </w:r>
        <w:r>
          <w:rPr>
            <w:noProof/>
            <w:webHidden/>
          </w:rPr>
          <w:fldChar w:fldCharType="separate"/>
        </w:r>
        <w:r w:rsidR="006175EC">
          <w:rPr>
            <w:noProof/>
            <w:webHidden/>
          </w:rPr>
          <w:t>6-2</w:t>
        </w:r>
        <w:r>
          <w:rPr>
            <w:noProof/>
            <w:webHidden/>
          </w:rPr>
          <w:fldChar w:fldCharType="end"/>
        </w:r>
      </w:hyperlink>
    </w:p>
    <w:p w14:paraId="57FBDDEA" w14:textId="59110F6B"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71" w:history="1">
        <w:r w:rsidRPr="00CC74DA">
          <w:rPr>
            <w:rStyle w:val="Hyperlink"/>
            <w:noProof/>
          </w:rPr>
          <w:t>6.1.2</w:t>
        </w:r>
        <w:r>
          <w:rPr>
            <w:rFonts w:asciiTheme="minorHAnsi" w:eastAsiaTheme="minorEastAsia" w:hAnsiTheme="minorHAnsi" w:cstheme="minorBidi"/>
            <w:i w:val="0"/>
            <w:iCs w:val="0"/>
            <w:noProof/>
            <w:sz w:val="22"/>
            <w:szCs w:val="22"/>
          </w:rPr>
          <w:tab/>
        </w:r>
        <w:r w:rsidRPr="00CC74DA">
          <w:rPr>
            <w:rStyle w:val="Hyperlink"/>
            <w:noProof/>
          </w:rPr>
          <w:t>Link Layer</w:t>
        </w:r>
        <w:r>
          <w:rPr>
            <w:noProof/>
            <w:webHidden/>
          </w:rPr>
          <w:tab/>
        </w:r>
        <w:r>
          <w:rPr>
            <w:noProof/>
            <w:webHidden/>
          </w:rPr>
          <w:fldChar w:fldCharType="begin"/>
        </w:r>
        <w:r>
          <w:rPr>
            <w:noProof/>
            <w:webHidden/>
          </w:rPr>
          <w:instrText xml:space="preserve"> PAGEREF _Toc434233371 \h </w:instrText>
        </w:r>
        <w:r>
          <w:rPr>
            <w:noProof/>
            <w:webHidden/>
          </w:rPr>
        </w:r>
        <w:r>
          <w:rPr>
            <w:noProof/>
            <w:webHidden/>
          </w:rPr>
          <w:fldChar w:fldCharType="separate"/>
        </w:r>
        <w:r w:rsidR="006175EC">
          <w:rPr>
            <w:noProof/>
            <w:webHidden/>
          </w:rPr>
          <w:t>6-3</w:t>
        </w:r>
        <w:r>
          <w:rPr>
            <w:noProof/>
            <w:webHidden/>
          </w:rPr>
          <w:fldChar w:fldCharType="end"/>
        </w:r>
      </w:hyperlink>
    </w:p>
    <w:p w14:paraId="747D423B" w14:textId="74AFE40A"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72" w:history="1">
        <w:r w:rsidRPr="00CC74DA">
          <w:rPr>
            <w:rStyle w:val="Hyperlink"/>
            <w:noProof/>
          </w:rPr>
          <w:t>6.2</w:t>
        </w:r>
        <w:r>
          <w:rPr>
            <w:rFonts w:asciiTheme="minorHAnsi" w:eastAsiaTheme="minorEastAsia" w:hAnsiTheme="minorHAnsi" w:cstheme="minorBidi"/>
            <w:smallCaps w:val="0"/>
            <w:noProof/>
            <w:sz w:val="22"/>
            <w:szCs w:val="22"/>
          </w:rPr>
          <w:tab/>
        </w:r>
        <w:r w:rsidRPr="00CC74DA">
          <w:rPr>
            <w:rStyle w:val="Hyperlink"/>
            <w:noProof/>
          </w:rPr>
          <w:t>Cargo Retrieval</w:t>
        </w:r>
        <w:r>
          <w:rPr>
            <w:noProof/>
            <w:webHidden/>
          </w:rPr>
          <w:tab/>
        </w:r>
        <w:r>
          <w:rPr>
            <w:noProof/>
            <w:webHidden/>
          </w:rPr>
          <w:fldChar w:fldCharType="begin"/>
        </w:r>
        <w:r>
          <w:rPr>
            <w:noProof/>
            <w:webHidden/>
          </w:rPr>
          <w:instrText xml:space="preserve"> PAGEREF _Toc434233372 \h </w:instrText>
        </w:r>
        <w:r>
          <w:rPr>
            <w:noProof/>
            <w:webHidden/>
          </w:rPr>
        </w:r>
        <w:r>
          <w:rPr>
            <w:noProof/>
            <w:webHidden/>
          </w:rPr>
          <w:fldChar w:fldCharType="separate"/>
        </w:r>
        <w:r w:rsidR="006175EC">
          <w:rPr>
            <w:noProof/>
            <w:webHidden/>
          </w:rPr>
          <w:t>6-4</w:t>
        </w:r>
        <w:r>
          <w:rPr>
            <w:noProof/>
            <w:webHidden/>
          </w:rPr>
          <w:fldChar w:fldCharType="end"/>
        </w:r>
      </w:hyperlink>
    </w:p>
    <w:p w14:paraId="0462C4AD" w14:textId="27E7B676"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73" w:history="1">
        <w:r w:rsidRPr="00CC74DA">
          <w:rPr>
            <w:rStyle w:val="Hyperlink"/>
            <w:noProof/>
          </w:rPr>
          <w:t>6.2.1</w:t>
        </w:r>
        <w:r>
          <w:rPr>
            <w:rFonts w:asciiTheme="minorHAnsi" w:eastAsiaTheme="minorEastAsia" w:hAnsiTheme="minorHAnsi" w:cstheme="minorBidi"/>
            <w:i w:val="0"/>
            <w:iCs w:val="0"/>
            <w:noProof/>
            <w:sz w:val="22"/>
            <w:szCs w:val="22"/>
          </w:rPr>
          <w:tab/>
        </w:r>
        <w:r w:rsidRPr="00CC74DA">
          <w:rPr>
            <w:rStyle w:val="Hyperlink"/>
            <w:noProof/>
          </w:rPr>
          <w:t>Representational Layer</w:t>
        </w:r>
        <w:r>
          <w:rPr>
            <w:noProof/>
            <w:webHidden/>
          </w:rPr>
          <w:tab/>
        </w:r>
        <w:r>
          <w:rPr>
            <w:noProof/>
            <w:webHidden/>
          </w:rPr>
          <w:fldChar w:fldCharType="begin"/>
        </w:r>
        <w:r>
          <w:rPr>
            <w:noProof/>
            <w:webHidden/>
          </w:rPr>
          <w:instrText xml:space="preserve"> PAGEREF _Toc434233373 \h </w:instrText>
        </w:r>
        <w:r>
          <w:rPr>
            <w:noProof/>
            <w:webHidden/>
          </w:rPr>
        </w:r>
        <w:r>
          <w:rPr>
            <w:noProof/>
            <w:webHidden/>
          </w:rPr>
          <w:fldChar w:fldCharType="separate"/>
        </w:r>
        <w:r w:rsidR="006175EC">
          <w:rPr>
            <w:noProof/>
            <w:webHidden/>
          </w:rPr>
          <w:t>6-4</w:t>
        </w:r>
        <w:r>
          <w:rPr>
            <w:noProof/>
            <w:webHidden/>
          </w:rPr>
          <w:fldChar w:fldCharType="end"/>
        </w:r>
      </w:hyperlink>
    </w:p>
    <w:p w14:paraId="5C1FE269" w14:textId="2BF7F3BB"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74" w:history="1">
        <w:r w:rsidRPr="00CC74DA">
          <w:rPr>
            <w:rStyle w:val="Hyperlink"/>
            <w:noProof/>
          </w:rPr>
          <w:t>6.2.2</w:t>
        </w:r>
        <w:r>
          <w:rPr>
            <w:rFonts w:asciiTheme="minorHAnsi" w:eastAsiaTheme="minorEastAsia" w:hAnsiTheme="minorHAnsi" w:cstheme="minorBidi"/>
            <w:i w:val="0"/>
            <w:iCs w:val="0"/>
            <w:noProof/>
            <w:sz w:val="22"/>
            <w:szCs w:val="22"/>
          </w:rPr>
          <w:tab/>
        </w:r>
        <w:r w:rsidRPr="00CC74DA">
          <w:rPr>
            <w:rStyle w:val="Hyperlink"/>
            <w:noProof/>
          </w:rPr>
          <w:t>Link Layer</w:t>
        </w:r>
        <w:r>
          <w:rPr>
            <w:noProof/>
            <w:webHidden/>
          </w:rPr>
          <w:tab/>
        </w:r>
        <w:r>
          <w:rPr>
            <w:noProof/>
            <w:webHidden/>
          </w:rPr>
          <w:fldChar w:fldCharType="begin"/>
        </w:r>
        <w:r>
          <w:rPr>
            <w:noProof/>
            <w:webHidden/>
          </w:rPr>
          <w:instrText xml:space="preserve"> PAGEREF _Toc434233374 \h </w:instrText>
        </w:r>
        <w:r>
          <w:rPr>
            <w:noProof/>
            <w:webHidden/>
          </w:rPr>
        </w:r>
        <w:r>
          <w:rPr>
            <w:noProof/>
            <w:webHidden/>
          </w:rPr>
          <w:fldChar w:fldCharType="separate"/>
        </w:r>
        <w:r w:rsidR="006175EC">
          <w:rPr>
            <w:noProof/>
            <w:webHidden/>
          </w:rPr>
          <w:t>6-5</w:t>
        </w:r>
        <w:r>
          <w:rPr>
            <w:noProof/>
            <w:webHidden/>
          </w:rPr>
          <w:fldChar w:fldCharType="end"/>
        </w:r>
      </w:hyperlink>
    </w:p>
    <w:p w14:paraId="4E3DAD83" w14:textId="6A5D952B"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75" w:history="1">
        <w:r w:rsidRPr="00CC74DA">
          <w:rPr>
            <w:rStyle w:val="Hyperlink"/>
            <w:noProof/>
          </w:rPr>
          <w:t>6.3</w:t>
        </w:r>
        <w:r>
          <w:rPr>
            <w:rFonts w:asciiTheme="minorHAnsi" w:eastAsiaTheme="minorEastAsia" w:hAnsiTheme="minorHAnsi" w:cstheme="minorBidi"/>
            <w:smallCaps w:val="0"/>
            <w:noProof/>
            <w:sz w:val="22"/>
            <w:szCs w:val="22"/>
          </w:rPr>
          <w:tab/>
        </w:r>
        <w:r w:rsidRPr="00CC74DA">
          <w:rPr>
            <w:rStyle w:val="Hyperlink"/>
            <w:noProof/>
          </w:rPr>
          <w:t>Image Processing &amp; Lighting</w:t>
        </w:r>
        <w:r>
          <w:rPr>
            <w:noProof/>
            <w:webHidden/>
          </w:rPr>
          <w:tab/>
        </w:r>
        <w:r>
          <w:rPr>
            <w:noProof/>
            <w:webHidden/>
          </w:rPr>
          <w:fldChar w:fldCharType="begin"/>
        </w:r>
        <w:r>
          <w:rPr>
            <w:noProof/>
            <w:webHidden/>
          </w:rPr>
          <w:instrText xml:space="preserve"> PAGEREF _Toc434233375 \h </w:instrText>
        </w:r>
        <w:r>
          <w:rPr>
            <w:noProof/>
            <w:webHidden/>
          </w:rPr>
        </w:r>
        <w:r>
          <w:rPr>
            <w:noProof/>
            <w:webHidden/>
          </w:rPr>
          <w:fldChar w:fldCharType="separate"/>
        </w:r>
        <w:r w:rsidR="006175EC">
          <w:rPr>
            <w:noProof/>
            <w:webHidden/>
          </w:rPr>
          <w:t>6-7</w:t>
        </w:r>
        <w:r>
          <w:rPr>
            <w:noProof/>
            <w:webHidden/>
          </w:rPr>
          <w:fldChar w:fldCharType="end"/>
        </w:r>
      </w:hyperlink>
    </w:p>
    <w:p w14:paraId="2F364C7D" w14:textId="19217E77"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76" w:history="1">
        <w:r w:rsidRPr="00CC74DA">
          <w:rPr>
            <w:rStyle w:val="Hyperlink"/>
            <w:noProof/>
          </w:rPr>
          <w:t>6.3.1</w:t>
        </w:r>
        <w:r>
          <w:rPr>
            <w:rFonts w:asciiTheme="minorHAnsi" w:eastAsiaTheme="minorEastAsia" w:hAnsiTheme="minorHAnsi" w:cstheme="minorBidi"/>
            <w:i w:val="0"/>
            <w:iCs w:val="0"/>
            <w:noProof/>
            <w:sz w:val="22"/>
            <w:szCs w:val="22"/>
          </w:rPr>
          <w:tab/>
        </w:r>
        <w:r w:rsidRPr="00CC74DA">
          <w:rPr>
            <w:rStyle w:val="Hyperlink"/>
            <w:noProof/>
          </w:rPr>
          <w:t>Representational Layer</w:t>
        </w:r>
        <w:r>
          <w:rPr>
            <w:noProof/>
            <w:webHidden/>
          </w:rPr>
          <w:tab/>
        </w:r>
        <w:r>
          <w:rPr>
            <w:noProof/>
            <w:webHidden/>
          </w:rPr>
          <w:fldChar w:fldCharType="begin"/>
        </w:r>
        <w:r>
          <w:rPr>
            <w:noProof/>
            <w:webHidden/>
          </w:rPr>
          <w:instrText xml:space="preserve"> PAGEREF _Toc434233376 \h </w:instrText>
        </w:r>
        <w:r>
          <w:rPr>
            <w:noProof/>
            <w:webHidden/>
          </w:rPr>
        </w:r>
        <w:r>
          <w:rPr>
            <w:noProof/>
            <w:webHidden/>
          </w:rPr>
          <w:fldChar w:fldCharType="separate"/>
        </w:r>
        <w:r w:rsidR="006175EC">
          <w:rPr>
            <w:noProof/>
            <w:webHidden/>
          </w:rPr>
          <w:t>6-7</w:t>
        </w:r>
        <w:r>
          <w:rPr>
            <w:noProof/>
            <w:webHidden/>
          </w:rPr>
          <w:fldChar w:fldCharType="end"/>
        </w:r>
      </w:hyperlink>
    </w:p>
    <w:p w14:paraId="51211F57" w14:textId="7733EB3B" w:rsidR="00FE2F00" w:rsidRDefault="00FE2F00">
      <w:pPr>
        <w:pStyle w:val="TOC3"/>
        <w:tabs>
          <w:tab w:val="left" w:pos="960"/>
          <w:tab w:val="right" w:leader="dot" w:pos="9350"/>
        </w:tabs>
        <w:rPr>
          <w:rFonts w:asciiTheme="minorHAnsi" w:eastAsiaTheme="minorEastAsia" w:hAnsiTheme="minorHAnsi" w:cstheme="minorBidi"/>
          <w:i w:val="0"/>
          <w:iCs w:val="0"/>
          <w:noProof/>
          <w:sz w:val="22"/>
          <w:szCs w:val="22"/>
        </w:rPr>
      </w:pPr>
      <w:hyperlink w:anchor="_Toc434233377" w:history="1">
        <w:r w:rsidRPr="00CC74DA">
          <w:rPr>
            <w:rStyle w:val="Hyperlink"/>
            <w:noProof/>
          </w:rPr>
          <w:t>i)</w:t>
        </w:r>
        <w:r>
          <w:rPr>
            <w:rFonts w:asciiTheme="minorHAnsi" w:eastAsiaTheme="minorEastAsia" w:hAnsiTheme="minorHAnsi" w:cstheme="minorBidi"/>
            <w:i w:val="0"/>
            <w:iCs w:val="0"/>
            <w:noProof/>
            <w:sz w:val="22"/>
            <w:szCs w:val="22"/>
          </w:rPr>
          <w:tab/>
        </w:r>
        <w:r w:rsidRPr="00CC74DA">
          <w:rPr>
            <w:rStyle w:val="Hyperlink"/>
            <w:noProof/>
          </w:rPr>
          <w:t>Link Layer</w:t>
        </w:r>
        <w:r>
          <w:rPr>
            <w:noProof/>
            <w:webHidden/>
          </w:rPr>
          <w:tab/>
        </w:r>
        <w:r>
          <w:rPr>
            <w:noProof/>
            <w:webHidden/>
          </w:rPr>
          <w:fldChar w:fldCharType="begin"/>
        </w:r>
        <w:r>
          <w:rPr>
            <w:noProof/>
            <w:webHidden/>
          </w:rPr>
          <w:instrText xml:space="preserve"> PAGEREF _Toc434233377 \h </w:instrText>
        </w:r>
        <w:r>
          <w:rPr>
            <w:noProof/>
            <w:webHidden/>
          </w:rPr>
        </w:r>
        <w:r>
          <w:rPr>
            <w:noProof/>
            <w:webHidden/>
          </w:rPr>
          <w:fldChar w:fldCharType="separate"/>
        </w:r>
        <w:r w:rsidR="006175EC">
          <w:rPr>
            <w:noProof/>
            <w:webHidden/>
          </w:rPr>
          <w:t>6-9</w:t>
        </w:r>
        <w:r>
          <w:rPr>
            <w:noProof/>
            <w:webHidden/>
          </w:rPr>
          <w:fldChar w:fldCharType="end"/>
        </w:r>
      </w:hyperlink>
    </w:p>
    <w:p w14:paraId="7EBC34D4" w14:textId="6EC87969"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78" w:history="1">
        <w:r w:rsidRPr="00CC74DA">
          <w:rPr>
            <w:rStyle w:val="Hyperlink"/>
            <w:noProof/>
          </w:rPr>
          <w:t>6.4</w:t>
        </w:r>
        <w:r>
          <w:rPr>
            <w:rFonts w:asciiTheme="minorHAnsi" w:eastAsiaTheme="minorEastAsia" w:hAnsiTheme="minorHAnsi" w:cstheme="minorBidi"/>
            <w:smallCaps w:val="0"/>
            <w:noProof/>
            <w:sz w:val="22"/>
            <w:szCs w:val="22"/>
          </w:rPr>
          <w:tab/>
        </w:r>
        <w:r w:rsidRPr="00CC74DA">
          <w:rPr>
            <w:rStyle w:val="Hyperlink"/>
            <w:noProof/>
          </w:rPr>
          <w:t>Propulsion</w:t>
        </w:r>
        <w:r>
          <w:rPr>
            <w:noProof/>
            <w:webHidden/>
          </w:rPr>
          <w:tab/>
        </w:r>
        <w:r>
          <w:rPr>
            <w:noProof/>
            <w:webHidden/>
          </w:rPr>
          <w:fldChar w:fldCharType="begin"/>
        </w:r>
        <w:r>
          <w:rPr>
            <w:noProof/>
            <w:webHidden/>
          </w:rPr>
          <w:instrText xml:space="preserve"> PAGEREF _Toc434233378 \h </w:instrText>
        </w:r>
        <w:r>
          <w:rPr>
            <w:noProof/>
            <w:webHidden/>
          </w:rPr>
        </w:r>
        <w:r>
          <w:rPr>
            <w:noProof/>
            <w:webHidden/>
          </w:rPr>
          <w:fldChar w:fldCharType="separate"/>
        </w:r>
        <w:r w:rsidR="006175EC">
          <w:rPr>
            <w:noProof/>
            <w:webHidden/>
          </w:rPr>
          <w:t>6-10</w:t>
        </w:r>
        <w:r>
          <w:rPr>
            <w:noProof/>
            <w:webHidden/>
          </w:rPr>
          <w:fldChar w:fldCharType="end"/>
        </w:r>
      </w:hyperlink>
    </w:p>
    <w:p w14:paraId="15439C42" w14:textId="7B0C2236"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79" w:history="1">
        <w:r w:rsidRPr="00CC74DA">
          <w:rPr>
            <w:rStyle w:val="Hyperlink"/>
            <w:noProof/>
          </w:rPr>
          <w:t>6.4.1</w:t>
        </w:r>
        <w:r>
          <w:rPr>
            <w:rFonts w:asciiTheme="minorHAnsi" w:eastAsiaTheme="minorEastAsia" w:hAnsiTheme="minorHAnsi" w:cstheme="minorBidi"/>
            <w:i w:val="0"/>
            <w:iCs w:val="0"/>
            <w:noProof/>
            <w:sz w:val="22"/>
            <w:szCs w:val="22"/>
          </w:rPr>
          <w:tab/>
        </w:r>
        <w:r w:rsidRPr="00CC74DA">
          <w:rPr>
            <w:rStyle w:val="Hyperlink"/>
            <w:noProof/>
          </w:rPr>
          <w:t>Representational Layer</w:t>
        </w:r>
        <w:r>
          <w:rPr>
            <w:noProof/>
            <w:webHidden/>
          </w:rPr>
          <w:tab/>
        </w:r>
        <w:r>
          <w:rPr>
            <w:noProof/>
            <w:webHidden/>
          </w:rPr>
          <w:fldChar w:fldCharType="begin"/>
        </w:r>
        <w:r>
          <w:rPr>
            <w:noProof/>
            <w:webHidden/>
          </w:rPr>
          <w:instrText xml:space="preserve"> PAGEREF _Toc434233379 \h </w:instrText>
        </w:r>
        <w:r>
          <w:rPr>
            <w:noProof/>
            <w:webHidden/>
          </w:rPr>
        </w:r>
        <w:r>
          <w:rPr>
            <w:noProof/>
            <w:webHidden/>
          </w:rPr>
          <w:fldChar w:fldCharType="separate"/>
        </w:r>
        <w:r w:rsidR="006175EC">
          <w:rPr>
            <w:noProof/>
            <w:webHidden/>
          </w:rPr>
          <w:t>6-10</w:t>
        </w:r>
        <w:r>
          <w:rPr>
            <w:noProof/>
            <w:webHidden/>
          </w:rPr>
          <w:fldChar w:fldCharType="end"/>
        </w:r>
      </w:hyperlink>
    </w:p>
    <w:p w14:paraId="5DCE518A" w14:textId="040869CB"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80" w:history="1">
        <w:r w:rsidRPr="00CC74DA">
          <w:rPr>
            <w:rStyle w:val="Hyperlink"/>
            <w:noProof/>
          </w:rPr>
          <w:t>6.4.2</w:t>
        </w:r>
        <w:r>
          <w:rPr>
            <w:rFonts w:asciiTheme="minorHAnsi" w:eastAsiaTheme="minorEastAsia" w:hAnsiTheme="minorHAnsi" w:cstheme="minorBidi"/>
            <w:i w:val="0"/>
            <w:iCs w:val="0"/>
            <w:noProof/>
            <w:sz w:val="22"/>
            <w:szCs w:val="22"/>
          </w:rPr>
          <w:tab/>
        </w:r>
        <w:r w:rsidRPr="00CC74DA">
          <w:rPr>
            <w:rStyle w:val="Hyperlink"/>
            <w:noProof/>
          </w:rPr>
          <w:t>Link Layer</w:t>
        </w:r>
        <w:r>
          <w:rPr>
            <w:noProof/>
            <w:webHidden/>
          </w:rPr>
          <w:tab/>
        </w:r>
        <w:r>
          <w:rPr>
            <w:noProof/>
            <w:webHidden/>
          </w:rPr>
          <w:fldChar w:fldCharType="begin"/>
        </w:r>
        <w:r>
          <w:rPr>
            <w:noProof/>
            <w:webHidden/>
          </w:rPr>
          <w:instrText xml:space="preserve"> PAGEREF _Toc434233380 \h </w:instrText>
        </w:r>
        <w:r>
          <w:rPr>
            <w:noProof/>
            <w:webHidden/>
          </w:rPr>
        </w:r>
        <w:r>
          <w:rPr>
            <w:noProof/>
            <w:webHidden/>
          </w:rPr>
          <w:fldChar w:fldCharType="separate"/>
        </w:r>
        <w:r w:rsidR="006175EC">
          <w:rPr>
            <w:noProof/>
            <w:webHidden/>
          </w:rPr>
          <w:t>6-11</w:t>
        </w:r>
        <w:r>
          <w:rPr>
            <w:noProof/>
            <w:webHidden/>
          </w:rPr>
          <w:fldChar w:fldCharType="end"/>
        </w:r>
      </w:hyperlink>
    </w:p>
    <w:p w14:paraId="4F1AF280" w14:textId="191F9D5F"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81" w:history="1">
        <w:r w:rsidRPr="00CC74DA">
          <w:rPr>
            <w:rStyle w:val="Hyperlink"/>
            <w:noProof/>
          </w:rPr>
          <w:t>6.5</w:t>
        </w:r>
        <w:r>
          <w:rPr>
            <w:rFonts w:asciiTheme="minorHAnsi" w:eastAsiaTheme="minorEastAsia" w:hAnsiTheme="minorHAnsi" w:cstheme="minorBidi"/>
            <w:smallCaps w:val="0"/>
            <w:noProof/>
            <w:sz w:val="22"/>
            <w:szCs w:val="22"/>
          </w:rPr>
          <w:tab/>
        </w:r>
        <w:r w:rsidRPr="00CC74DA">
          <w:rPr>
            <w:rStyle w:val="Hyperlink"/>
            <w:noProof/>
          </w:rPr>
          <w:t>Navigation</w:t>
        </w:r>
        <w:r>
          <w:rPr>
            <w:noProof/>
            <w:webHidden/>
          </w:rPr>
          <w:tab/>
        </w:r>
        <w:r>
          <w:rPr>
            <w:noProof/>
            <w:webHidden/>
          </w:rPr>
          <w:fldChar w:fldCharType="begin"/>
        </w:r>
        <w:r>
          <w:rPr>
            <w:noProof/>
            <w:webHidden/>
          </w:rPr>
          <w:instrText xml:space="preserve"> PAGEREF _Toc434233381 \h </w:instrText>
        </w:r>
        <w:r>
          <w:rPr>
            <w:noProof/>
            <w:webHidden/>
          </w:rPr>
        </w:r>
        <w:r>
          <w:rPr>
            <w:noProof/>
            <w:webHidden/>
          </w:rPr>
          <w:fldChar w:fldCharType="separate"/>
        </w:r>
        <w:r w:rsidR="006175EC">
          <w:rPr>
            <w:noProof/>
            <w:webHidden/>
          </w:rPr>
          <w:t>6-12</w:t>
        </w:r>
        <w:r>
          <w:rPr>
            <w:noProof/>
            <w:webHidden/>
          </w:rPr>
          <w:fldChar w:fldCharType="end"/>
        </w:r>
      </w:hyperlink>
    </w:p>
    <w:p w14:paraId="57D5EA65" w14:textId="28532686"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82" w:history="1">
        <w:r w:rsidRPr="00CC74DA">
          <w:rPr>
            <w:rStyle w:val="Hyperlink"/>
            <w:noProof/>
          </w:rPr>
          <w:t>6.5.1</w:t>
        </w:r>
        <w:r>
          <w:rPr>
            <w:rFonts w:asciiTheme="minorHAnsi" w:eastAsiaTheme="minorEastAsia" w:hAnsiTheme="minorHAnsi" w:cstheme="minorBidi"/>
            <w:i w:val="0"/>
            <w:iCs w:val="0"/>
            <w:noProof/>
            <w:sz w:val="22"/>
            <w:szCs w:val="22"/>
          </w:rPr>
          <w:tab/>
        </w:r>
        <w:r w:rsidRPr="00CC74DA">
          <w:rPr>
            <w:rStyle w:val="Hyperlink"/>
            <w:noProof/>
          </w:rPr>
          <w:t>Representational Layer</w:t>
        </w:r>
        <w:r>
          <w:rPr>
            <w:noProof/>
            <w:webHidden/>
          </w:rPr>
          <w:tab/>
        </w:r>
        <w:r>
          <w:rPr>
            <w:noProof/>
            <w:webHidden/>
          </w:rPr>
          <w:fldChar w:fldCharType="begin"/>
        </w:r>
        <w:r>
          <w:rPr>
            <w:noProof/>
            <w:webHidden/>
          </w:rPr>
          <w:instrText xml:space="preserve"> PAGEREF _Toc434233382 \h </w:instrText>
        </w:r>
        <w:r>
          <w:rPr>
            <w:noProof/>
            <w:webHidden/>
          </w:rPr>
        </w:r>
        <w:r>
          <w:rPr>
            <w:noProof/>
            <w:webHidden/>
          </w:rPr>
          <w:fldChar w:fldCharType="separate"/>
        </w:r>
        <w:r w:rsidR="006175EC">
          <w:rPr>
            <w:noProof/>
            <w:webHidden/>
          </w:rPr>
          <w:t>6-12</w:t>
        </w:r>
        <w:r>
          <w:rPr>
            <w:noProof/>
            <w:webHidden/>
          </w:rPr>
          <w:fldChar w:fldCharType="end"/>
        </w:r>
      </w:hyperlink>
    </w:p>
    <w:p w14:paraId="448E12FC" w14:textId="3AD144E4"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83" w:history="1">
        <w:r w:rsidRPr="00CC74DA">
          <w:rPr>
            <w:rStyle w:val="Hyperlink"/>
            <w:noProof/>
          </w:rPr>
          <w:t>6.5.2</w:t>
        </w:r>
        <w:r>
          <w:rPr>
            <w:rFonts w:asciiTheme="minorHAnsi" w:eastAsiaTheme="minorEastAsia" w:hAnsiTheme="minorHAnsi" w:cstheme="minorBidi"/>
            <w:i w:val="0"/>
            <w:iCs w:val="0"/>
            <w:noProof/>
            <w:sz w:val="22"/>
            <w:szCs w:val="22"/>
          </w:rPr>
          <w:tab/>
        </w:r>
        <w:r w:rsidRPr="00CC74DA">
          <w:rPr>
            <w:rStyle w:val="Hyperlink"/>
            <w:noProof/>
          </w:rPr>
          <w:t>Link Layer</w:t>
        </w:r>
        <w:r>
          <w:rPr>
            <w:noProof/>
            <w:webHidden/>
          </w:rPr>
          <w:tab/>
        </w:r>
        <w:r>
          <w:rPr>
            <w:noProof/>
            <w:webHidden/>
          </w:rPr>
          <w:fldChar w:fldCharType="begin"/>
        </w:r>
        <w:r>
          <w:rPr>
            <w:noProof/>
            <w:webHidden/>
          </w:rPr>
          <w:instrText xml:space="preserve"> PAGEREF _Toc434233383 \h </w:instrText>
        </w:r>
        <w:r>
          <w:rPr>
            <w:noProof/>
            <w:webHidden/>
          </w:rPr>
        </w:r>
        <w:r>
          <w:rPr>
            <w:noProof/>
            <w:webHidden/>
          </w:rPr>
          <w:fldChar w:fldCharType="separate"/>
        </w:r>
        <w:r w:rsidR="006175EC">
          <w:rPr>
            <w:noProof/>
            <w:webHidden/>
          </w:rPr>
          <w:t>6-14</w:t>
        </w:r>
        <w:r>
          <w:rPr>
            <w:noProof/>
            <w:webHidden/>
          </w:rPr>
          <w:fldChar w:fldCharType="end"/>
        </w:r>
      </w:hyperlink>
    </w:p>
    <w:p w14:paraId="197B35C6" w14:textId="60CAF8FB"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84" w:history="1">
        <w:r w:rsidRPr="00CC74DA">
          <w:rPr>
            <w:rStyle w:val="Hyperlink"/>
            <w:noProof/>
          </w:rPr>
          <w:t>6.6</w:t>
        </w:r>
        <w:r>
          <w:rPr>
            <w:rFonts w:asciiTheme="minorHAnsi" w:eastAsiaTheme="minorEastAsia" w:hAnsiTheme="minorHAnsi" w:cstheme="minorBidi"/>
            <w:smallCaps w:val="0"/>
            <w:noProof/>
            <w:sz w:val="22"/>
            <w:szCs w:val="22"/>
          </w:rPr>
          <w:tab/>
        </w:r>
        <w:r w:rsidRPr="00CC74DA">
          <w:rPr>
            <w:rStyle w:val="Hyperlink"/>
            <w:noProof/>
          </w:rPr>
          <w:t>Microcontroller &amp; Logistics</w:t>
        </w:r>
        <w:r>
          <w:rPr>
            <w:noProof/>
            <w:webHidden/>
          </w:rPr>
          <w:tab/>
        </w:r>
        <w:r>
          <w:rPr>
            <w:noProof/>
            <w:webHidden/>
          </w:rPr>
          <w:fldChar w:fldCharType="begin"/>
        </w:r>
        <w:r>
          <w:rPr>
            <w:noProof/>
            <w:webHidden/>
          </w:rPr>
          <w:instrText xml:space="preserve"> PAGEREF _Toc434233384 \h </w:instrText>
        </w:r>
        <w:r>
          <w:rPr>
            <w:noProof/>
            <w:webHidden/>
          </w:rPr>
        </w:r>
        <w:r>
          <w:rPr>
            <w:noProof/>
            <w:webHidden/>
          </w:rPr>
          <w:fldChar w:fldCharType="separate"/>
        </w:r>
        <w:r w:rsidR="006175EC">
          <w:rPr>
            <w:noProof/>
            <w:webHidden/>
          </w:rPr>
          <w:t>6-15</w:t>
        </w:r>
        <w:r>
          <w:rPr>
            <w:noProof/>
            <w:webHidden/>
          </w:rPr>
          <w:fldChar w:fldCharType="end"/>
        </w:r>
      </w:hyperlink>
    </w:p>
    <w:p w14:paraId="26CAB9CF" w14:textId="5AA4294C"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85" w:history="1">
        <w:r w:rsidRPr="00CC74DA">
          <w:rPr>
            <w:rStyle w:val="Hyperlink"/>
            <w:noProof/>
          </w:rPr>
          <w:t>6.6.1</w:t>
        </w:r>
        <w:r>
          <w:rPr>
            <w:rFonts w:asciiTheme="minorHAnsi" w:eastAsiaTheme="minorEastAsia" w:hAnsiTheme="minorHAnsi" w:cstheme="minorBidi"/>
            <w:i w:val="0"/>
            <w:iCs w:val="0"/>
            <w:noProof/>
            <w:sz w:val="22"/>
            <w:szCs w:val="22"/>
          </w:rPr>
          <w:tab/>
        </w:r>
        <w:r w:rsidRPr="00CC74DA">
          <w:rPr>
            <w:rStyle w:val="Hyperlink"/>
            <w:noProof/>
          </w:rPr>
          <w:t>Representational Layer</w:t>
        </w:r>
        <w:r>
          <w:rPr>
            <w:noProof/>
            <w:webHidden/>
          </w:rPr>
          <w:tab/>
        </w:r>
        <w:r>
          <w:rPr>
            <w:noProof/>
            <w:webHidden/>
          </w:rPr>
          <w:fldChar w:fldCharType="begin"/>
        </w:r>
        <w:r>
          <w:rPr>
            <w:noProof/>
            <w:webHidden/>
          </w:rPr>
          <w:instrText xml:space="preserve"> PAGEREF _Toc434233385 \h </w:instrText>
        </w:r>
        <w:r>
          <w:rPr>
            <w:noProof/>
            <w:webHidden/>
          </w:rPr>
        </w:r>
        <w:r>
          <w:rPr>
            <w:noProof/>
            <w:webHidden/>
          </w:rPr>
          <w:fldChar w:fldCharType="separate"/>
        </w:r>
        <w:r w:rsidR="006175EC">
          <w:rPr>
            <w:noProof/>
            <w:webHidden/>
          </w:rPr>
          <w:t>6-15</w:t>
        </w:r>
        <w:r>
          <w:rPr>
            <w:noProof/>
            <w:webHidden/>
          </w:rPr>
          <w:fldChar w:fldCharType="end"/>
        </w:r>
      </w:hyperlink>
    </w:p>
    <w:p w14:paraId="4A46FB9C" w14:textId="04287928"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86" w:history="1">
        <w:r w:rsidRPr="00CC74DA">
          <w:rPr>
            <w:rStyle w:val="Hyperlink"/>
            <w:noProof/>
          </w:rPr>
          <w:t>6.6.2</w:t>
        </w:r>
        <w:r>
          <w:rPr>
            <w:rFonts w:asciiTheme="minorHAnsi" w:eastAsiaTheme="minorEastAsia" w:hAnsiTheme="minorHAnsi" w:cstheme="minorBidi"/>
            <w:i w:val="0"/>
            <w:iCs w:val="0"/>
            <w:noProof/>
            <w:sz w:val="22"/>
            <w:szCs w:val="22"/>
          </w:rPr>
          <w:tab/>
        </w:r>
        <w:r w:rsidRPr="00CC74DA">
          <w:rPr>
            <w:rStyle w:val="Hyperlink"/>
            <w:noProof/>
          </w:rPr>
          <w:t>Link Layer</w:t>
        </w:r>
        <w:r>
          <w:rPr>
            <w:noProof/>
            <w:webHidden/>
          </w:rPr>
          <w:tab/>
        </w:r>
        <w:r>
          <w:rPr>
            <w:noProof/>
            <w:webHidden/>
          </w:rPr>
          <w:fldChar w:fldCharType="begin"/>
        </w:r>
        <w:r>
          <w:rPr>
            <w:noProof/>
            <w:webHidden/>
          </w:rPr>
          <w:instrText xml:space="preserve"> PAGEREF _Toc434233386 \h </w:instrText>
        </w:r>
        <w:r>
          <w:rPr>
            <w:noProof/>
            <w:webHidden/>
          </w:rPr>
        </w:r>
        <w:r>
          <w:rPr>
            <w:noProof/>
            <w:webHidden/>
          </w:rPr>
          <w:fldChar w:fldCharType="separate"/>
        </w:r>
        <w:r w:rsidR="006175EC">
          <w:rPr>
            <w:noProof/>
            <w:webHidden/>
          </w:rPr>
          <w:t>6-26</w:t>
        </w:r>
        <w:r>
          <w:rPr>
            <w:noProof/>
            <w:webHidden/>
          </w:rPr>
          <w:fldChar w:fldCharType="end"/>
        </w:r>
      </w:hyperlink>
    </w:p>
    <w:p w14:paraId="202F7F78" w14:textId="20ADE870"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87" w:history="1">
        <w:r w:rsidRPr="00CC74DA">
          <w:rPr>
            <w:rStyle w:val="Hyperlink"/>
            <w:noProof/>
          </w:rPr>
          <w:t>6.6.3</w:t>
        </w:r>
        <w:r>
          <w:rPr>
            <w:rFonts w:asciiTheme="minorHAnsi" w:eastAsiaTheme="minorEastAsia" w:hAnsiTheme="minorHAnsi" w:cstheme="minorBidi"/>
            <w:i w:val="0"/>
            <w:iCs w:val="0"/>
            <w:noProof/>
            <w:sz w:val="22"/>
            <w:szCs w:val="22"/>
          </w:rPr>
          <w:tab/>
        </w:r>
        <w:r w:rsidRPr="00CC74DA">
          <w:rPr>
            <w:rStyle w:val="Hyperlink"/>
            <w:noProof/>
          </w:rPr>
          <w:t>Settings</w:t>
        </w:r>
        <w:r>
          <w:rPr>
            <w:noProof/>
            <w:webHidden/>
          </w:rPr>
          <w:tab/>
        </w:r>
        <w:r>
          <w:rPr>
            <w:noProof/>
            <w:webHidden/>
          </w:rPr>
          <w:fldChar w:fldCharType="begin"/>
        </w:r>
        <w:r>
          <w:rPr>
            <w:noProof/>
            <w:webHidden/>
          </w:rPr>
          <w:instrText xml:space="preserve"> PAGEREF _Toc434233387 \h </w:instrText>
        </w:r>
        <w:r>
          <w:rPr>
            <w:noProof/>
            <w:webHidden/>
          </w:rPr>
        </w:r>
        <w:r>
          <w:rPr>
            <w:noProof/>
            <w:webHidden/>
          </w:rPr>
          <w:fldChar w:fldCharType="separate"/>
        </w:r>
        <w:r w:rsidR="006175EC">
          <w:rPr>
            <w:noProof/>
            <w:webHidden/>
          </w:rPr>
          <w:t>6-27</w:t>
        </w:r>
        <w:r>
          <w:rPr>
            <w:noProof/>
            <w:webHidden/>
          </w:rPr>
          <w:fldChar w:fldCharType="end"/>
        </w:r>
      </w:hyperlink>
    </w:p>
    <w:p w14:paraId="5939D25E" w14:textId="7E70DDF9"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88" w:history="1">
        <w:r w:rsidRPr="00CC74DA">
          <w:rPr>
            <w:rStyle w:val="Hyperlink"/>
            <w:noProof/>
          </w:rPr>
          <w:t>6.7</w:t>
        </w:r>
        <w:r>
          <w:rPr>
            <w:rFonts w:asciiTheme="minorHAnsi" w:eastAsiaTheme="minorEastAsia" w:hAnsiTheme="minorHAnsi" w:cstheme="minorBidi"/>
            <w:smallCaps w:val="0"/>
            <w:noProof/>
            <w:sz w:val="22"/>
            <w:szCs w:val="22"/>
          </w:rPr>
          <w:tab/>
        </w:r>
        <w:r w:rsidRPr="00CC74DA">
          <w:rPr>
            <w:rStyle w:val="Hyperlink"/>
            <w:noProof/>
          </w:rPr>
          <w:t>Power &amp; Chassis</w:t>
        </w:r>
        <w:r>
          <w:rPr>
            <w:noProof/>
            <w:webHidden/>
          </w:rPr>
          <w:tab/>
        </w:r>
        <w:r>
          <w:rPr>
            <w:noProof/>
            <w:webHidden/>
          </w:rPr>
          <w:fldChar w:fldCharType="begin"/>
        </w:r>
        <w:r>
          <w:rPr>
            <w:noProof/>
            <w:webHidden/>
          </w:rPr>
          <w:instrText xml:space="preserve"> PAGEREF _Toc434233388 \h </w:instrText>
        </w:r>
        <w:r>
          <w:rPr>
            <w:noProof/>
            <w:webHidden/>
          </w:rPr>
        </w:r>
        <w:r>
          <w:rPr>
            <w:noProof/>
            <w:webHidden/>
          </w:rPr>
          <w:fldChar w:fldCharType="separate"/>
        </w:r>
        <w:r w:rsidR="006175EC">
          <w:rPr>
            <w:noProof/>
            <w:webHidden/>
          </w:rPr>
          <w:t>6-32</w:t>
        </w:r>
        <w:r>
          <w:rPr>
            <w:noProof/>
            <w:webHidden/>
          </w:rPr>
          <w:fldChar w:fldCharType="end"/>
        </w:r>
      </w:hyperlink>
    </w:p>
    <w:p w14:paraId="1A484DB2" w14:textId="6F255062"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89" w:history="1">
        <w:r w:rsidRPr="00CC74DA">
          <w:rPr>
            <w:rStyle w:val="Hyperlink"/>
            <w:noProof/>
          </w:rPr>
          <w:t>6.7.1</w:t>
        </w:r>
        <w:r>
          <w:rPr>
            <w:rFonts w:asciiTheme="minorHAnsi" w:eastAsiaTheme="minorEastAsia" w:hAnsiTheme="minorHAnsi" w:cstheme="minorBidi"/>
            <w:i w:val="0"/>
            <w:iCs w:val="0"/>
            <w:noProof/>
            <w:sz w:val="22"/>
            <w:szCs w:val="22"/>
          </w:rPr>
          <w:tab/>
        </w:r>
        <w:r w:rsidRPr="00CC74DA">
          <w:rPr>
            <w:rStyle w:val="Hyperlink"/>
            <w:noProof/>
          </w:rPr>
          <w:t>Representational Layer</w:t>
        </w:r>
        <w:r>
          <w:rPr>
            <w:noProof/>
            <w:webHidden/>
          </w:rPr>
          <w:tab/>
        </w:r>
        <w:r>
          <w:rPr>
            <w:noProof/>
            <w:webHidden/>
          </w:rPr>
          <w:fldChar w:fldCharType="begin"/>
        </w:r>
        <w:r>
          <w:rPr>
            <w:noProof/>
            <w:webHidden/>
          </w:rPr>
          <w:instrText xml:space="preserve"> PAGEREF _Toc434233389 \h </w:instrText>
        </w:r>
        <w:r>
          <w:rPr>
            <w:noProof/>
            <w:webHidden/>
          </w:rPr>
        </w:r>
        <w:r>
          <w:rPr>
            <w:noProof/>
            <w:webHidden/>
          </w:rPr>
          <w:fldChar w:fldCharType="separate"/>
        </w:r>
        <w:r w:rsidR="006175EC">
          <w:rPr>
            <w:noProof/>
            <w:webHidden/>
          </w:rPr>
          <w:t>6-32</w:t>
        </w:r>
        <w:r>
          <w:rPr>
            <w:noProof/>
            <w:webHidden/>
          </w:rPr>
          <w:fldChar w:fldCharType="end"/>
        </w:r>
      </w:hyperlink>
    </w:p>
    <w:p w14:paraId="62D96E91" w14:textId="0E87CB12" w:rsidR="00FE2F00" w:rsidRDefault="00FE2F00">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4233390" w:history="1">
        <w:r w:rsidRPr="00CC74DA">
          <w:rPr>
            <w:rStyle w:val="Hyperlink"/>
            <w:noProof/>
          </w:rPr>
          <w:t>6.7.2</w:t>
        </w:r>
        <w:r>
          <w:rPr>
            <w:rFonts w:asciiTheme="minorHAnsi" w:eastAsiaTheme="minorEastAsia" w:hAnsiTheme="minorHAnsi" w:cstheme="minorBidi"/>
            <w:i w:val="0"/>
            <w:iCs w:val="0"/>
            <w:noProof/>
            <w:sz w:val="22"/>
            <w:szCs w:val="22"/>
          </w:rPr>
          <w:tab/>
        </w:r>
        <w:r w:rsidRPr="00CC74DA">
          <w:rPr>
            <w:rStyle w:val="Hyperlink"/>
            <w:noProof/>
          </w:rPr>
          <w:t>Link Layer</w:t>
        </w:r>
        <w:r>
          <w:rPr>
            <w:noProof/>
            <w:webHidden/>
          </w:rPr>
          <w:tab/>
        </w:r>
        <w:r>
          <w:rPr>
            <w:noProof/>
            <w:webHidden/>
          </w:rPr>
          <w:fldChar w:fldCharType="begin"/>
        </w:r>
        <w:r>
          <w:rPr>
            <w:noProof/>
            <w:webHidden/>
          </w:rPr>
          <w:instrText xml:space="preserve"> PAGEREF _Toc434233390 \h </w:instrText>
        </w:r>
        <w:r>
          <w:rPr>
            <w:noProof/>
            <w:webHidden/>
          </w:rPr>
        </w:r>
        <w:r>
          <w:rPr>
            <w:noProof/>
            <w:webHidden/>
          </w:rPr>
          <w:fldChar w:fldCharType="separate"/>
        </w:r>
        <w:r w:rsidR="006175EC">
          <w:rPr>
            <w:noProof/>
            <w:webHidden/>
          </w:rPr>
          <w:t>6-32</w:t>
        </w:r>
        <w:r>
          <w:rPr>
            <w:noProof/>
            <w:webHidden/>
          </w:rPr>
          <w:fldChar w:fldCharType="end"/>
        </w:r>
      </w:hyperlink>
    </w:p>
    <w:p w14:paraId="4A73A6C3" w14:textId="561909B4" w:rsidR="00FE2F00" w:rsidRDefault="00FE2F00">
      <w:pPr>
        <w:pStyle w:val="TOC1"/>
        <w:tabs>
          <w:tab w:val="left" w:pos="1680"/>
        </w:tabs>
        <w:rPr>
          <w:rFonts w:asciiTheme="minorHAnsi" w:eastAsiaTheme="minorEastAsia" w:hAnsiTheme="minorHAnsi" w:cstheme="minorBidi"/>
          <w:b w:val="0"/>
          <w:bCs w:val="0"/>
          <w:caps w:val="0"/>
          <w:noProof/>
          <w:sz w:val="22"/>
          <w:szCs w:val="22"/>
        </w:rPr>
      </w:pPr>
      <w:hyperlink w:anchor="_Toc434233391" w:history="1">
        <w:r w:rsidRPr="00CC74DA">
          <w:rPr>
            <w:rStyle w:val="Hyperlink"/>
            <w:noProof/>
            <w14:scene3d>
              <w14:camera w14:prst="orthographicFront"/>
              <w14:lightRig w14:rig="threePt" w14:dir="t">
                <w14:rot w14:lat="0" w14:lon="0" w14:rev="0"/>
              </w14:lightRig>
            </w14:scene3d>
          </w:rPr>
          <w:t>Section 7:</w:t>
        </w:r>
        <w:r>
          <w:rPr>
            <w:rFonts w:asciiTheme="minorHAnsi" w:eastAsiaTheme="minorEastAsia" w:hAnsiTheme="minorHAnsi" w:cstheme="minorBidi"/>
            <w:b w:val="0"/>
            <w:bCs w:val="0"/>
            <w:caps w:val="0"/>
            <w:noProof/>
            <w:sz w:val="22"/>
            <w:szCs w:val="22"/>
          </w:rPr>
          <w:tab/>
        </w:r>
        <w:r w:rsidRPr="00CC74DA">
          <w:rPr>
            <w:rStyle w:val="Hyperlink"/>
            <w:noProof/>
          </w:rPr>
          <w:t>Weight Estimates</w:t>
        </w:r>
        <w:r>
          <w:rPr>
            <w:noProof/>
            <w:webHidden/>
          </w:rPr>
          <w:tab/>
        </w:r>
        <w:r>
          <w:rPr>
            <w:noProof/>
            <w:webHidden/>
          </w:rPr>
          <w:fldChar w:fldCharType="begin"/>
        </w:r>
        <w:r>
          <w:rPr>
            <w:noProof/>
            <w:webHidden/>
          </w:rPr>
          <w:instrText xml:space="preserve"> PAGEREF _Toc434233391 \h </w:instrText>
        </w:r>
        <w:r>
          <w:rPr>
            <w:noProof/>
            <w:webHidden/>
          </w:rPr>
        </w:r>
        <w:r>
          <w:rPr>
            <w:noProof/>
            <w:webHidden/>
          </w:rPr>
          <w:fldChar w:fldCharType="separate"/>
        </w:r>
        <w:r w:rsidR="006175EC">
          <w:rPr>
            <w:noProof/>
            <w:webHidden/>
          </w:rPr>
          <w:t>7-1</w:t>
        </w:r>
        <w:r>
          <w:rPr>
            <w:noProof/>
            <w:webHidden/>
          </w:rPr>
          <w:fldChar w:fldCharType="end"/>
        </w:r>
      </w:hyperlink>
    </w:p>
    <w:p w14:paraId="51D16ADE" w14:textId="2FB62F64"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92" w:history="1">
        <w:r w:rsidRPr="00CC74DA">
          <w:rPr>
            <w:rStyle w:val="Hyperlink"/>
            <w:noProof/>
          </w:rPr>
          <w:t>7.1</w:t>
        </w:r>
        <w:r>
          <w:rPr>
            <w:rFonts w:asciiTheme="minorHAnsi" w:eastAsiaTheme="minorEastAsia" w:hAnsiTheme="minorHAnsi" w:cstheme="minorBidi"/>
            <w:smallCaps w:val="0"/>
            <w:noProof/>
            <w:sz w:val="22"/>
            <w:szCs w:val="22"/>
          </w:rPr>
          <w:tab/>
        </w:r>
        <w:r w:rsidRPr="00CC74DA">
          <w:rPr>
            <w:rStyle w:val="Hyperlink"/>
            <w:noProof/>
          </w:rPr>
          <w:t>Summary</w:t>
        </w:r>
        <w:r>
          <w:rPr>
            <w:noProof/>
            <w:webHidden/>
          </w:rPr>
          <w:tab/>
        </w:r>
        <w:r>
          <w:rPr>
            <w:noProof/>
            <w:webHidden/>
          </w:rPr>
          <w:fldChar w:fldCharType="begin"/>
        </w:r>
        <w:r>
          <w:rPr>
            <w:noProof/>
            <w:webHidden/>
          </w:rPr>
          <w:instrText xml:space="preserve"> PAGEREF _Toc434233392 \h </w:instrText>
        </w:r>
        <w:r>
          <w:rPr>
            <w:noProof/>
            <w:webHidden/>
          </w:rPr>
        </w:r>
        <w:r>
          <w:rPr>
            <w:noProof/>
            <w:webHidden/>
          </w:rPr>
          <w:fldChar w:fldCharType="separate"/>
        </w:r>
        <w:r w:rsidR="006175EC">
          <w:rPr>
            <w:noProof/>
            <w:webHidden/>
          </w:rPr>
          <w:t>7-1</w:t>
        </w:r>
        <w:r>
          <w:rPr>
            <w:noProof/>
            <w:webHidden/>
          </w:rPr>
          <w:fldChar w:fldCharType="end"/>
        </w:r>
      </w:hyperlink>
    </w:p>
    <w:p w14:paraId="69FDB34B" w14:textId="1981B889"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93" w:history="1">
        <w:r w:rsidRPr="00CC74DA">
          <w:rPr>
            <w:rStyle w:val="Hyperlink"/>
            <w:noProof/>
          </w:rPr>
          <w:t>7.2</w:t>
        </w:r>
        <w:r>
          <w:rPr>
            <w:rFonts w:asciiTheme="minorHAnsi" w:eastAsiaTheme="minorEastAsia" w:hAnsiTheme="minorHAnsi" w:cstheme="minorBidi"/>
            <w:smallCaps w:val="0"/>
            <w:noProof/>
            <w:sz w:val="22"/>
            <w:szCs w:val="22"/>
          </w:rPr>
          <w:tab/>
        </w:r>
        <w:r w:rsidRPr="00CC74DA">
          <w:rPr>
            <w:rStyle w:val="Hyperlink"/>
            <w:noProof/>
          </w:rPr>
          <w:t>Delivery &amp; Storage</w:t>
        </w:r>
        <w:r>
          <w:rPr>
            <w:noProof/>
            <w:webHidden/>
          </w:rPr>
          <w:tab/>
        </w:r>
        <w:r>
          <w:rPr>
            <w:noProof/>
            <w:webHidden/>
          </w:rPr>
          <w:fldChar w:fldCharType="begin"/>
        </w:r>
        <w:r>
          <w:rPr>
            <w:noProof/>
            <w:webHidden/>
          </w:rPr>
          <w:instrText xml:space="preserve"> PAGEREF _Toc434233393 \h </w:instrText>
        </w:r>
        <w:r>
          <w:rPr>
            <w:noProof/>
            <w:webHidden/>
          </w:rPr>
        </w:r>
        <w:r>
          <w:rPr>
            <w:noProof/>
            <w:webHidden/>
          </w:rPr>
          <w:fldChar w:fldCharType="separate"/>
        </w:r>
        <w:r w:rsidR="006175EC">
          <w:rPr>
            <w:noProof/>
            <w:webHidden/>
          </w:rPr>
          <w:t>7-2</w:t>
        </w:r>
        <w:r>
          <w:rPr>
            <w:noProof/>
            <w:webHidden/>
          </w:rPr>
          <w:fldChar w:fldCharType="end"/>
        </w:r>
      </w:hyperlink>
    </w:p>
    <w:p w14:paraId="44D42C9F" w14:textId="78F265AD"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94" w:history="1">
        <w:r w:rsidRPr="00CC74DA">
          <w:rPr>
            <w:rStyle w:val="Hyperlink"/>
            <w:noProof/>
          </w:rPr>
          <w:t>7.3</w:t>
        </w:r>
        <w:r>
          <w:rPr>
            <w:rFonts w:asciiTheme="minorHAnsi" w:eastAsiaTheme="minorEastAsia" w:hAnsiTheme="minorHAnsi" w:cstheme="minorBidi"/>
            <w:smallCaps w:val="0"/>
            <w:noProof/>
            <w:sz w:val="22"/>
            <w:szCs w:val="22"/>
          </w:rPr>
          <w:tab/>
        </w:r>
        <w:r w:rsidRPr="00CC74DA">
          <w:rPr>
            <w:rStyle w:val="Hyperlink"/>
            <w:noProof/>
          </w:rPr>
          <w:t>Cargo Retrieval</w:t>
        </w:r>
        <w:r>
          <w:rPr>
            <w:noProof/>
            <w:webHidden/>
          </w:rPr>
          <w:tab/>
        </w:r>
        <w:r>
          <w:rPr>
            <w:noProof/>
            <w:webHidden/>
          </w:rPr>
          <w:fldChar w:fldCharType="begin"/>
        </w:r>
        <w:r>
          <w:rPr>
            <w:noProof/>
            <w:webHidden/>
          </w:rPr>
          <w:instrText xml:space="preserve"> PAGEREF _Toc434233394 \h </w:instrText>
        </w:r>
        <w:r>
          <w:rPr>
            <w:noProof/>
            <w:webHidden/>
          </w:rPr>
        </w:r>
        <w:r>
          <w:rPr>
            <w:noProof/>
            <w:webHidden/>
          </w:rPr>
          <w:fldChar w:fldCharType="separate"/>
        </w:r>
        <w:r w:rsidR="006175EC">
          <w:rPr>
            <w:noProof/>
            <w:webHidden/>
          </w:rPr>
          <w:t>7-3</w:t>
        </w:r>
        <w:r>
          <w:rPr>
            <w:noProof/>
            <w:webHidden/>
          </w:rPr>
          <w:fldChar w:fldCharType="end"/>
        </w:r>
      </w:hyperlink>
    </w:p>
    <w:p w14:paraId="1AC0AA94" w14:textId="03EA39FE"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95" w:history="1">
        <w:r w:rsidRPr="00CC74DA">
          <w:rPr>
            <w:rStyle w:val="Hyperlink"/>
            <w:noProof/>
          </w:rPr>
          <w:t>7.4</w:t>
        </w:r>
        <w:r>
          <w:rPr>
            <w:rFonts w:asciiTheme="minorHAnsi" w:eastAsiaTheme="minorEastAsia" w:hAnsiTheme="minorHAnsi" w:cstheme="minorBidi"/>
            <w:smallCaps w:val="0"/>
            <w:noProof/>
            <w:sz w:val="22"/>
            <w:szCs w:val="22"/>
          </w:rPr>
          <w:tab/>
        </w:r>
        <w:r w:rsidRPr="00CC74DA">
          <w:rPr>
            <w:rStyle w:val="Hyperlink"/>
            <w:noProof/>
          </w:rPr>
          <w:t>Image Processing &amp; Lighting</w:t>
        </w:r>
        <w:r>
          <w:rPr>
            <w:noProof/>
            <w:webHidden/>
          </w:rPr>
          <w:tab/>
        </w:r>
        <w:r>
          <w:rPr>
            <w:noProof/>
            <w:webHidden/>
          </w:rPr>
          <w:fldChar w:fldCharType="begin"/>
        </w:r>
        <w:r>
          <w:rPr>
            <w:noProof/>
            <w:webHidden/>
          </w:rPr>
          <w:instrText xml:space="preserve"> PAGEREF _Toc434233395 \h </w:instrText>
        </w:r>
        <w:r>
          <w:rPr>
            <w:noProof/>
            <w:webHidden/>
          </w:rPr>
        </w:r>
        <w:r>
          <w:rPr>
            <w:noProof/>
            <w:webHidden/>
          </w:rPr>
          <w:fldChar w:fldCharType="separate"/>
        </w:r>
        <w:r w:rsidR="006175EC">
          <w:rPr>
            <w:noProof/>
            <w:webHidden/>
          </w:rPr>
          <w:t>7-7</w:t>
        </w:r>
        <w:r>
          <w:rPr>
            <w:noProof/>
            <w:webHidden/>
          </w:rPr>
          <w:fldChar w:fldCharType="end"/>
        </w:r>
      </w:hyperlink>
    </w:p>
    <w:p w14:paraId="6C5CA8EF" w14:textId="0BE14B6B"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96" w:history="1">
        <w:r w:rsidRPr="00CC74DA">
          <w:rPr>
            <w:rStyle w:val="Hyperlink"/>
            <w:noProof/>
          </w:rPr>
          <w:t>7.5</w:t>
        </w:r>
        <w:r>
          <w:rPr>
            <w:rFonts w:asciiTheme="minorHAnsi" w:eastAsiaTheme="minorEastAsia" w:hAnsiTheme="minorHAnsi" w:cstheme="minorBidi"/>
            <w:smallCaps w:val="0"/>
            <w:noProof/>
            <w:sz w:val="22"/>
            <w:szCs w:val="22"/>
          </w:rPr>
          <w:tab/>
        </w:r>
        <w:r w:rsidRPr="00CC74DA">
          <w:rPr>
            <w:rStyle w:val="Hyperlink"/>
            <w:noProof/>
          </w:rPr>
          <w:t>Propulsion</w:t>
        </w:r>
        <w:r>
          <w:rPr>
            <w:noProof/>
            <w:webHidden/>
          </w:rPr>
          <w:tab/>
        </w:r>
        <w:r>
          <w:rPr>
            <w:noProof/>
            <w:webHidden/>
          </w:rPr>
          <w:fldChar w:fldCharType="begin"/>
        </w:r>
        <w:r>
          <w:rPr>
            <w:noProof/>
            <w:webHidden/>
          </w:rPr>
          <w:instrText xml:space="preserve"> PAGEREF _Toc434233396 \h </w:instrText>
        </w:r>
        <w:r>
          <w:rPr>
            <w:noProof/>
            <w:webHidden/>
          </w:rPr>
        </w:r>
        <w:r>
          <w:rPr>
            <w:noProof/>
            <w:webHidden/>
          </w:rPr>
          <w:fldChar w:fldCharType="separate"/>
        </w:r>
        <w:r w:rsidR="006175EC">
          <w:rPr>
            <w:noProof/>
            <w:webHidden/>
          </w:rPr>
          <w:t>7-8</w:t>
        </w:r>
        <w:r>
          <w:rPr>
            <w:noProof/>
            <w:webHidden/>
          </w:rPr>
          <w:fldChar w:fldCharType="end"/>
        </w:r>
      </w:hyperlink>
    </w:p>
    <w:p w14:paraId="39C9C95E" w14:textId="53BE4DA3"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97" w:history="1">
        <w:r w:rsidRPr="00CC74DA">
          <w:rPr>
            <w:rStyle w:val="Hyperlink"/>
            <w:noProof/>
          </w:rPr>
          <w:t>7.6</w:t>
        </w:r>
        <w:r>
          <w:rPr>
            <w:rFonts w:asciiTheme="minorHAnsi" w:eastAsiaTheme="minorEastAsia" w:hAnsiTheme="minorHAnsi" w:cstheme="minorBidi"/>
            <w:smallCaps w:val="0"/>
            <w:noProof/>
            <w:sz w:val="22"/>
            <w:szCs w:val="22"/>
          </w:rPr>
          <w:tab/>
        </w:r>
        <w:r w:rsidRPr="00CC74DA">
          <w:rPr>
            <w:rStyle w:val="Hyperlink"/>
            <w:noProof/>
          </w:rPr>
          <w:t>Navigation</w:t>
        </w:r>
        <w:r>
          <w:rPr>
            <w:noProof/>
            <w:webHidden/>
          </w:rPr>
          <w:tab/>
        </w:r>
        <w:r>
          <w:rPr>
            <w:noProof/>
            <w:webHidden/>
          </w:rPr>
          <w:fldChar w:fldCharType="begin"/>
        </w:r>
        <w:r>
          <w:rPr>
            <w:noProof/>
            <w:webHidden/>
          </w:rPr>
          <w:instrText xml:space="preserve"> PAGEREF _Toc434233397 \h </w:instrText>
        </w:r>
        <w:r>
          <w:rPr>
            <w:noProof/>
            <w:webHidden/>
          </w:rPr>
        </w:r>
        <w:r>
          <w:rPr>
            <w:noProof/>
            <w:webHidden/>
          </w:rPr>
          <w:fldChar w:fldCharType="separate"/>
        </w:r>
        <w:r w:rsidR="006175EC">
          <w:rPr>
            <w:noProof/>
            <w:webHidden/>
          </w:rPr>
          <w:t>7-9</w:t>
        </w:r>
        <w:r>
          <w:rPr>
            <w:noProof/>
            <w:webHidden/>
          </w:rPr>
          <w:fldChar w:fldCharType="end"/>
        </w:r>
      </w:hyperlink>
    </w:p>
    <w:p w14:paraId="0D3EEE66" w14:textId="312DD8DB"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98" w:history="1">
        <w:r w:rsidRPr="00CC74DA">
          <w:rPr>
            <w:rStyle w:val="Hyperlink"/>
            <w:noProof/>
          </w:rPr>
          <w:t>7.7</w:t>
        </w:r>
        <w:r>
          <w:rPr>
            <w:rFonts w:asciiTheme="minorHAnsi" w:eastAsiaTheme="minorEastAsia" w:hAnsiTheme="minorHAnsi" w:cstheme="minorBidi"/>
            <w:smallCaps w:val="0"/>
            <w:noProof/>
            <w:sz w:val="22"/>
            <w:szCs w:val="22"/>
          </w:rPr>
          <w:tab/>
        </w:r>
        <w:r w:rsidRPr="00CC74DA">
          <w:rPr>
            <w:rStyle w:val="Hyperlink"/>
            <w:noProof/>
          </w:rPr>
          <w:t>Microcontroller &amp; Logistics</w:t>
        </w:r>
        <w:r>
          <w:rPr>
            <w:noProof/>
            <w:webHidden/>
          </w:rPr>
          <w:tab/>
        </w:r>
        <w:r>
          <w:rPr>
            <w:noProof/>
            <w:webHidden/>
          </w:rPr>
          <w:fldChar w:fldCharType="begin"/>
        </w:r>
        <w:r>
          <w:rPr>
            <w:noProof/>
            <w:webHidden/>
          </w:rPr>
          <w:instrText xml:space="preserve"> PAGEREF _Toc434233398 \h </w:instrText>
        </w:r>
        <w:r>
          <w:rPr>
            <w:noProof/>
            <w:webHidden/>
          </w:rPr>
        </w:r>
        <w:r>
          <w:rPr>
            <w:noProof/>
            <w:webHidden/>
          </w:rPr>
          <w:fldChar w:fldCharType="separate"/>
        </w:r>
        <w:r w:rsidR="006175EC">
          <w:rPr>
            <w:noProof/>
            <w:webHidden/>
          </w:rPr>
          <w:t>7-10</w:t>
        </w:r>
        <w:r>
          <w:rPr>
            <w:noProof/>
            <w:webHidden/>
          </w:rPr>
          <w:fldChar w:fldCharType="end"/>
        </w:r>
      </w:hyperlink>
    </w:p>
    <w:p w14:paraId="424C6AF6" w14:textId="5DCE45C5"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399" w:history="1">
        <w:r w:rsidRPr="00CC74DA">
          <w:rPr>
            <w:rStyle w:val="Hyperlink"/>
            <w:noProof/>
          </w:rPr>
          <w:t>7.8</w:t>
        </w:r>
        <w:r>
          <w:rPr>
            <w:rFonts w:asciiTheme="minorHAnsi" w:eastAsiaTheme="minorEastAsia" w:hAnsiTheme="minorHAnsi" w:cstheme="minorBidi"/>
            <w:smallCaps w:val="0"/>
            <w:noProof/>
            <w:sz w:val="22"/>
            <w:szCs w:val="22"/>
          </w:rPr>
          <w:tab/>
        </w:r>
        <w:r w:rsidRPr="00CC74DA">
          <w:rPr>
            <w:rStyle w:val="Hyperlink"/>
            <w:noProof/>
          </w:rPr>
          <w:t>Power &amp; Chassis</w:t>
        </w:r>
        <w:r>
          <w:rPr>
            <w:noProof/>
            <w:webHidden/>
          </w:rPr>
          <w:tab/>
        </w:r>
        <w:r>
          <w:rPr>
            <w:noProof/>
            <w:webHidden/>
          </w:rPr>
          <w:fldChar w:fldCharType="begin"/>
        </w:r>
        <w:r>
          <w:rPr>
            <w:noProof/>
            <w:webHidden/>
          </w:rPr>
          <w:instrText xml:space="preserve"> PAGEREF _Toc434233399 \h </w:instrText>
        </w:r>
        <w:r>
          <w:rPr>
            <w:noProof/>
            <w:webHidden/>
          </w:rPr>
        </w:r>
        <w:r>
          <w:rPr>
            <w:noProof/>
            <w:webHidden/>
          </w:rPr>
          <w:fldChar w:fldCharType="separate"/>
        </w:r>
        <w:r w:rsidR="006175EC">
          <w:rPr>
            <w:noProof/>
            <w:webHidden/>
          </w:rPr>
          <w:t>7-11</w:t>
        </w:r>
        <w:r>
          <w:rPr>
            <w:noProof/>
            <w:webHidden/>
          </w:rPr>
          <w:fldChar w:fldCharType="end"/>
        </w:r>
      </w:hyperlink>
    </w:p>
    <w:p w14:paraId="08B04A25" w14:textId="322C0D2A" w:rsidR="00FE2F00" w:rsidRDefault="00FE2F00">
      <w:pPr>
        <w:pStyle w:val="TOC1"/>
        <w:tabs>
          <w:tab w:val="left" w:pos="1680"/>
        </w:tabs>
        <w:rPr>
          <w:rFonts w:asciiTheme="minorHAnsi" w:eastAsiaTheme="minorEastAsia" w:hAnsiTheme="minorHAnsi" w:cstheme="minorBidi"/>
          <w:b w:val="0"/>
          <w:bCs w:val="0"/>
          <w:caps w:val="0"/>
          <w:noProof/>
          <w:sz w:val="22"/>
          <w:szCs w:val="22"/>
        </w:rPr>
      </w:pPr>
      <w:hyperlink w:anchor="_Toc434233400" w:history="1">
        <w:r w:rsidRPr="00CC74DA">
          <w:rPr>
            <w:rStyle w:val="Hyperlink"/>
            <w:noProof/>
            <w14:scene3d>
              <w14:camera w14:prst="orthographicFront"/>
              <w14:lightRig w14:rig="threePt" w14:dir="t">
                <w14:rot w14:lat="0" w14:lon="0" w14:rev="0"/>
              </w14:lightRig>
            </w14:scene3d>
          </w:rPr>
          <w:t>Section 8:</w:t>
        </w:r>
        <w:r>
          <w:rPr>
            <w:rFonts w:asciiTheme="minorHAnsi" w:eastAsiaTheme="minorEastAsia" w:hAnsiTheme="minorHAnsi" w:cstheme="minorBidi"/>
            <w:b w:val="0"/>
            <w:bCs w:val="0"/>
            <w:caps w:val="0"/>
            <w:noProof/>
            <w:sz w:val="22"/>
            <w:szCs w:val="22"/>
          </w:rPr>
          <w:tab/>
        </w:r>
        <w:r w:rsidRPr="00CC74DA">
          <w:rPr>
            <w:rStyle w:val="Hyperlink"/>
            <w:noProof/>
          </w:rPr>
          <w:t>Energy Esti</w:t>
        </w:r>
        <w:r w:rsidRPr="00CC74DA">
          <w:rPr>
            <w:rStyle w:val="Hyperlink"/>
            <w:noProof/>
          </w:rPr>
          <w:t>m</w:t>
        </w:r>
        <w:r w:rsidRPr="00CC74DA">
          <w:rPr>
            <w:rStyle w:val="Hyperlink"/>
            <w:noProof/>
          </w:rPr>
          <w:t>ates</w:t>
        </w:r>
        <w:r>
          <w:rPr>
            <w:noProof/>
            <w:webHidden/>
          </w:rPr>
          <w:tab/>
        </w:r>
        <w:r>
          <w:rPr>
            <w:noProof/>
            <w:webHidden/>
          </w:rPr>
          <w:fldChar w:fldCharType="begin"/>
        </w:r>
        <w:r>
          <w:rPr>
            <w:noProof/>
            <w:webHidden/>
          </w:rPr>
          <w:instrText xml:space="preserve"> PAGEREF _Toc434233400 \h </w:instrText>
        </w:r>
        <w:r>
          <w:rPr>
            <w:noProof/>
            <w:webHidden/>
          </w:rPr>
        </w:r>
        <w:r>
          <w:rPr>
            <w:noProof/>
            <w:webHidden/>
          </w:rPr>
          <w:fldChar w:fldCharType="separate"/>
        </w:r>
        <w:r w:rsidR="006175EC">
          <w:rPr>
            <w:noProof/>
            <w:webHidden/>
          </w:rPr>
          <w:t>8-1</w:t>
        </w:r>
        <w:r>
          <w:rPr>
            <w:noProof/>
            <w:webHidden/>
          </w:rPr>
          <w:fldChar w:fldCharType="end"/>
        </w:r>
      </w:hyperlink>
    </w:p>
    <w:p w14:paraId="6E191AB2" w14:textId="64E61FEF" w:rsidR="00FE2F00" w:rsidRDefault="00FE2F00">
      <w:pPr>
        <w:pStyle w:val="TOC1"/>
        <w:tabs>
          <w:tab w:val="left" w:pos="1680"/>
        </w:tabs>
        <w:rPr>
          <w:rFonts w:asciiTheme="minorHAnsi" w:eastAsiaTheme="minorEastAsia" w:hAnsiTheme="minorHAnsi" w:cstheme="minorBidi"/>
          <w:b w:val="0"/>
          <w:bCs w:val="0"/>
          <w:caps w:val="0"/>
          <w:noProof/>
          <w:sz w:val="22"/>
          <w:szCs w:val="22"/>
        </w:rPr>
      </w:pPr>
      <w:hyperlink w:anchor="_Toc434233401" w:history="1">
        <w:r w:rsidRPr="00CC74DA">
          <w:rPr>
            <w:rStyle w:val="Hyperlink"/>
            <w:noProof/>
            <w14:scene3d>
              <w14:camera w14:prst="orthographicFront"/>
              <w14:lightRig w14:rig="threePt" w14:dir="t">
                <w14:rot w14:lat="0" w14:lon="0" w14:rev="0"/>
              </w14:lightRig>
            </w14:scene3d>
          </w:rPr>
          <w:t>Section 9:</w:t>
        </w:r>
        <w:r>
          <w:rPr>
            <w:rFonts w:asciiTheme="minorHAnsi" w:eastAsiaTheme="minorEastAsia" w:hAnsiTheme="minorHAnsi" w:cstheme="minorBidi"/>
            <w:b w:val="0"/>
            <w:bCs w:val="0"/>
            <w:caps w:val="0"/>
            <w:noProof/>
            <w:sz w:val="22"/>
            <w:szCs w:val="22"/>
          </w:rPr>
          <w:tab/>
        </w:r>
        <w:r w:rsidRPr="00CC74DA">
          <w:rPr>
            <w:rStyle w:val="Hyperlink"/>
            <w:noProof/>
          </w:rPr>
          <w:t>Possible Problems &amp; Solutions</w:t>
        </w:r>
        <w:r>
          <w:rPr>
            <w:noProof/>
            <w:webHidden/>
          </w:rPr>
          <w:tab/>
        </w:r>
        <w:r>
          <w:rPr>
            <w:noProof/>
            <w:webHidden/>
          </w:rPr>
          <w:fldChar w:fldCharType="begin"/>
        </w:r>
        <w:r>
          <w:rPr>
            <w:noProof/>
            <w:webHidden/>
          </w:rPr>
          <w:instrText xml:space="preserve"> PAGEREF _Toc434233401 \h </w:instrText>
        </w:r>
        <w:r>
          <w:rPr>
            <w:noProof/>
            <w:webHidden/>
          </w:rPr>
        </w:r>
        <w:r>
          <w:rPr>
            <w:noProof/>
            <w:webHidden/>
          </w:rPr>
          <w:fldChar w:fldCharType="separate"/>
        </w:r>
        <w:r w:rsidR="006175EC">
          <w:rPr>
            <w:noProof/>
            <w:webHidden/>
          </w:rPr>
          <w:t>9-1</w:t>
        </w:r>
        <w:r>
          <w:rPr>
            <w:noProof/>
            <w:webHidden/>
          </w:rPr>
          <w:fldChar w:fldCharType="end"/>
        </w:r>
      </w:hyperlink>
    </w:p>
    <w:p w14:paraId="542213C7" w14:textId="772ADBB0"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402" w:history="1">
        <w:r w:rsidRPr="00CC74DA">
          <w:rPr>
            <w:rStyle w:val="Hyperlink"/>
            <w:noProof/>
          </w:rPr>
          <w:t>9.1</w:t>
        </w:r>
        <w:r>
          <w:rPr>
            <w:rFonts w:asciiTheme="minorHAnsi" w:eastAsiaTheme="minorEastAsia" w:hAnsiTheme="minorHAnsi" w:cstheme="minorBidi"/>
            <w:smallCaps w:val="0"/>
            <w:noProof/>
            <w:sz w:val="22"/>
            <w:szCs w:val="22"/>
          </w:rPr>
          <w:tab/>
        </w:r>
        <w:r w:rsidRPr="00CC74DA">
          <w:rPr>
            <w:rStyle w:val="Hyperlink"/>
            <w:noProof/>
          </w:rPr>
          <w:t>Delivery &amp; Storage</w:t>
        </w:r>
        <w:r>
          <w:rPr>
            <w:noProof/>
            <w:webHidden/>
          </w:rPr>
          <w:tab/>
        </w:r>
        <w:r>
          <w:rPr>
            <w:noProof/>
            <w:webHidden/>
          </w:rPr>
          <w:fldChar w:fldCharType="begin"/>
        </w:r>
        <w:r>
          <w:rPr>
            <w:noProof/>
            <w:webHidden/>
          </w:rPr>
          <w:instrText xml:space="preserve"> PAGEREF _Toc434233402 \h </w:instrText>
        </w:r>
        <w:r>
          <w:rPr>
            <w:noProof/>
            <w:webHidden/>
          </w:rPr>
        </w:r>
        <w:r>
          <w:rPr>
            <w:noProof/>
            <w:webHidden/>
          </w:rPr>
          <w:fldChar w:fldCharType="separate"/>
        </w:r>
        <w:r w:rsidR="006175EC">
          <w:rPr>
            <w:noProof/>
            <w:webHidden/>
          </w:rPr>
          <w:t>9-1</w:t>
        </w:r>
        <w:r>
          <w:rPr>
            <w:noProof/>
            <w:webHidden/>
          </w:rPr>
          <w:fldChar w:fldCharType="end"/>
        </w:r>
      </w:hyperlink>
    </w:p>
    <w:p w14:paraId="3A5D8F89" w14:textId="6AD53FBC"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403" w:history="1">
        <w:r w:rsidRPr="00CC74DA">
          <w:rPr>
            <w:rStyle w:val="Hyperlink"/>
            <w:noProof/>
          </w:rPr>
          <w:t>9.2</w:t>
        </w:r>
        <w:r>
          <w:rPr>
            <w:rFonts w:asciiTheme="minorHAnsi" w:eastAsiaTheme="minorEastAsia" w:hAnsiTheme="minorHAnsi" w:cstheme="minorBidi"/>
            <w:smallCaps w:val="0"/>
            <w:noProof/>
            <w:sz w:val="22"/>
            <w:szCs w:val="22"/>
          </w:rPr>
          <w:tab/>
        </w:r>
        <w:r w:rsidRPr="00CC74DA">
          <w:rPr>
            <w:rStyle w:val="Hyperlink"/>
            <w:noProof/>
          </w:rPr>
          <w:t>Cargo Retrieval</w:t>
        </w:r>
        <w:r>
          <w:rPr>
            <w:noProof/>
            <w:webHidden/>
          </w:rPr>
          <w:tab/>
        </w:r>
        <w:r>
          <w:rPr>
            <w:noProof/>
            <w:webHidden/>
          </w:rPr>
          <w:fldChar w:fldCharType="begin"/>
        </w:r>
        <w:r>
          <w:rPr>
            <w:noProof/>
            <w:webHidden/>
          </w:rPr>
          <w:instrText xml:space="preserve"> PAGEREF _Toc434233403 \h </w:instrText>
        </w:r>
        <w:r>
          <w:rPr>
            <w:noProof/>
            <w:webHidden/>
          </w:rPr>
        </w:r>
        <w:r>
          <w:rPr>
            <w:noProof/>
            <w:webHidden/>
          </w:rPr>
          <w:fldChar w:fldCharType="separate"/>
        </w:r>
        <w:r w:rsidR="006175EC">
          <w:rPr>
            <w:noProof/>
            <w:webHidden/>
          </w:rPr>
          <w:t>9-2</w:t>
        </w:r>
        <w:r>
          <w:rPr>
            <w:noProof/>
            <w:webHidden/>
          </w:rPr>
          <w:fldChar w:fldCharType="end"/>
        </w:r>
      </w:hyperlink>
    </w:p>
    <w:p w14:paraId="3258573B" w14:textId="665AE102"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404" w:history="1">
        <w:r w:rsidRPr="00CC74DA">
          <w:rPr>
            <w:rStyle w:val="Hyperlink"/>
            <w:noProof/>
          </w:rPr>
          <w:t>9.3</w:t>
        </w:r>
        <w:r>
          <w:rPr>
            <w:rFonts w:asciiTheme="minorHAnsi" w:eastAsiaTheme="minorEastAsia" w:hAnsiTheme="minorHAnsi" w:cstheme="minorBidi"/>
            <w:smallCaps w:val="0"/>
            <w:noProof/>
            <w:sz w:val="22"/>
            <w:szCs w:val="22"/>
          </w:rPr>
          <w:tab/>
        </w:r>
        <w:r w:rsidRPr="00CC74DA">
          <w:rPr>
            <w:rStyle w:val="Hyperlink"/>
            <w:noProof/>
          </w:rPr>
          <w:t>Image Processing &amp; Lighting</w:t>
        </w:r>
        <w:r>
          <w:rPr>
            <w:noProof/>
            <w:webHidden/>
          </w:rPr>
          <w:tab/>
        </w:r>
        <w:r>
          <w:rPr>
            <w:noProof/>
            <w:webHidden/>
          </w:rPr>
          <w:fldChar w:fldCharType="begin"/>
        </w:r>
        <w:r>
          <w:rPr>
            <w:noProof/>
            <w:webHidden/>
          </w:rPr>
          <w:instrText xml:space="preserve"> PAGEREF _Toc434233404 \h </w:instrText>
        </w:r>
        <w:r>
          <w:rPr>
            <w:noProof/>
            <w:webHidden/>
          </w:rPr>
        </w:r>
        <w:r>
          <w:rPr>
            <w:noProof/>
            <w:webHidden/>
          </w:rPr>
          <w:fldChar w:fldCharType="separate"/>
        </w:r>
        <w:r w:rsidR="006175EC">
          <w:rPr>
            <w:noProof/>
            <w:webHidden/>
          </w:rPr>
          <w:t>9-3</w:t>
        </w:r>
        <w:r>
          <w:rPr>
            <w:noProof/>
            <w:webHidden/>
          </w:rPr>
          <w:fldChar w:fldCharType="end"/>
        </w:r>
      </w:hyperlink>
    </w:p>
    <w:p w14:paraId="021751D2" w14:textId="39CB0368"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405" w:history="1">
        <w:r w:rsidRPr="00CC74DA">
          <w:rPr>
            <w:rStyle w:val="Hyperlink"/>
            <w:noProof/>
          </w:rPr>
          <w:t>9.4</w:t>
        </w:r>
        <w:r>
          <w:rPr>
            <w:rFonts w:asciiTheme="minorHAnsi" w:eastAsiaTheme="minorEastAsia" w:hAnsiTheme="minorHAnsi" w:cstheme="minorBidi"/>
            <w:smallCaps w:val="0"/>
            <w:noProof/>
            <w:sz w:val="22"/>
            <w:szCs w:val="22"/>
          </w:rPr>
          <w:tab/>
        </w:r>
        <w:r w:rsidRPr="00CC74DA">
          <w:rPr>
            <w:rStyle w:val="Hyperlink"/>
            <w:noProof/>
          </w:rPr>
          <w:t>Propulsion</w:t>
        </w:r>
        <w:r>
          <w:rPr>
            <w:noProof/>
            <w:webHidden/>
          </w:rPr>
          <w:tab/>
        </w:r>
        <w:r>
          <w:rPr>
            <w:noProof/>
            <w:webHidden/>
          </w:rPr>
          <w:fldChar w:fldCharType="begin"/>
        </w:r>
        <w:r>
          <w:rPr>
            <w:noProof/>
            <w:webHidden/>
          </w:rPr>
          <w:instrText xml:space="preserve"> PAGEREF _Toc434233405 \h </w:instrText>
        </w:r>
        <w:r>
          <w:rPr>
            <w:noProof/>
            <w:webHidden/>
          </w:rPr>
        </w:r>
        <w:r>
          <w:rPr>
            <w:noProof/>
            <w:webHidden/>
          </w:rPr>
          <w:fldChar w:fldCharType="separate"/>
        </w:r>
        <w:r w:rsidR="006175EC">
          <w:rPr>
            <w:noProof/>
            <w:webHidden/>
          </w:rPr>
          <w:t>9-4</w:t>
        </w:r>
        <w:r>
          <w:rPr>
            <w:noProof/>
            <w:webHidden/>
          </w:rPr>
          <w:fldChar w:fldCharType="end"/>
        </w:r>
      </w:hyperlink>
    </w:p>
    <w:p w14:paraId="53AAA188" w14:textId="286D5784"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406" w:history="1">
        <w:r w:rsidRPr="00CC74DA">
          <w:rPr>
            <w:rStyle w:val="Hyperlink"/>
            <w:noProof/>
          </w:rPr>
          <w:t>9.5</w:t>
        </w:r>
        <w:r>
          <w:rPr>
            <w:rFonts w:asciiTheme="minorHAnsi" w:eastAsiaTheme="minorEastAsia" w:hAnsiTheme="minorHAnsi" w:cstheme="minorBidi"/>
            <w:smallCaps w:val="0"/>
            <w:noProof/>
            <w:sz w:val="22"/>
            <w:szCs w:val="22"/>
          </w:rPr>
          <w:tab/>
        </w:r>
        <w:r w:rsidRPr="00CC74DA">
          <w:rPr>
            <w:rStyle w:val="Hyperlink"/>
            <w:noProof/>
          </w:rPr>
          <w:t>Navigation</w:t>
        </w:r>
        <w:r>
          <w:rPr>
            <w:noProof/>
            <w:webHidden/>
          </w:rPr>
          <w:tab/>
        </w:r>
        <w:r>
          <w:rPr>
            <w:noProof/>
            <w:webHidden/>
          </w:rPr>
          <w:fldChar w:fldCharType="begin"/>
        </w:r>
        <w:r>
          <w:rPr>
            <w:noProof/>
            <w:webHidden/>
          </w:rPr>
          <w:instrText xml:space="preserve"> PAGEREF _Toc434233406 \h </w:instrText>
        </w:r>
        <w:r>
          <w:rPr>
            <w:noProof/>
            <w:webHidden/>
          </w:rPr>
        </w:r>
        <w:r>
          <w:rPr>
            <w:noProof/>
            <w:webHidden/>
          </w:rPr>
          <w:fldChar w:fldCharType="separate"/>
        </w:r>
        <w:r w:rsidR="006175EC">
          <w:rPr>
            <w:noProof/>
            <w:webHidden/>
          </w:rPr>
          <w:t>9-5</w:t>
        </w:r>
        <w:r>
          <w:rPr>
            <w:noProof/>
            <w:webHidden/>
          </w:rPr>
          <w:fldChar w:fldCharType="end"/>
        </w:r>
      </w:hyperlink>
    </w:p>
    <w:p w14:paraId="5403B9BF" w14:textId="2DC3AC23"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407" w:history="1">
        <w:r w:rsidRPr="00CC74DA">
          <w:rPr>
            <w:rStyle w:val="Hyperlink"/>
            <w:noProof/>
          </w:rPr>
          <w:t>9.6</w:t>
        </w:r>
        <w:r>
          <w:rPr>
            <w:rFonts w:asciiTheme="minorHAnsi" w:eastAsiaTheme="minorEastAsia" w:hAnsiTheme="minorHAnsi" w:cstheme="minorBidi"/>
            <w:smallCaps w:val="0"/>
            <w:noProof/>
            <w:sz w:val="22"/>
            <w:szCs w:val="22"/>
          </w:rPr>
          <w:tab/>
        </w:r>
        <w:r w:rsidRPr="00CC74DA">
          <w:rPr>
            <w:rStyle w:val="Hyperlink"/>
            <w:noProof/>
          </w:rPr>
          <w:t>Microcontroller &amp; Logistics</w:t>
        </w:r>
        <w:r>
          <w:rPr>
            <w:noProof/>
            <w:webHidden/>
          </w:rPr>
          <w:tab/>
        </w:r>
        <w:r>
          <w:rPr>
            <w:noProof/>
            <w:webHidden/>
          </w:rPr>
          <w:fldChar w:fldCharType="begin"/>
        </w:r>
        <w:r>
          <w:rPr>
            <w:noProof/>
            <w:webHidden/>
          </w:rPr>
          <w:instrText xml:space="preserve"> PAGEREF _Toc434233407 \h </w:instrText>
        </w:r>
        <w:r>
          <w:rPr>
            <w:noProof/>
            <w:webHidden/>
          </w:rPr>
        </w:r>
        <w:r>
          <w:rPr>
            <w:noProof/>
            <w:webHidden/>
          </w:rPr>
          <w:fldChar w:fldCharType="separate"/>
        </w:r>
        <w:r w:rsidR="006175EC">
          <w:rPr>
            <w:noProof/>
            <w:webHidden/>
          </w:rPr>
          <w:t>9-6</w:t>
        </w:r>
        <w:r>
          <w:rPr>
            <w:noProof/>
            <w:webHidden/>
          </w:rPr>
          <w:fldChar w:fldCharType="end"/>
        </w:r>
      </w:hyperlink>
    </w:p>
    <w:p w14:paraId="2DF9AEFA" w14:textId="548A6F4E"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408" w:history="1">
        <w:r w:rsidRPr="00CC74DA">
          <w:rPr>
            <w:rStyle w:val="Hyperlink"/>
            <w:noProof/>
          </w:rPr>
          <w:t>9.7</w:t>
        </w:r>
        <w:r>
          <w:rPr>
            <w:rFonts w:asciiTheme="minorHAnsi" w:eastAsiaTheme="minorEastAsia" w:hAnsiTheme="minorHAnsi" w:cstheme="minorBidi"/>
            <w:smallCaps w:val="0"/>
            <w:noProof/>
            <w:sz w:val="22"/>
            <w:szCs w:val="22"/>
          </w:rPr>
          <w:tab/>
        </w:r>
        <w:r w:rsidRPr="00CC74DA">
          <w:rPr>
            <w:rStyle w:val="Hyperlink"/>
            <w:noProof/>
          </w:rPr>
          <w:t>Power &amp; Chassis</w:t>
        </w:r>
        <w:r>
          <w:rPr>
            <w:noProof/>
            <w:webHidden/>
          </w:rPr>
          <w:tab/>
        </w:r>
        <w:r>
          <w:rPr>
            <w:noProof/>
            <w:webHidden/>
          </w:rPr>
          <w:fldChar w:fldCharType="begin"/>
        </w:r>
        <w:r>
          <w:rPr>
            <w:noProof/>
            <w:webHidden/>
          </w:rPr>
          <w:instrText xml:space="preserve"> PAGEREF _Toc434233408 \h </w:instrText>
        </w:r>
        <w:r>
          <w:rPr>
            <w:noProof/>
            <w:webHidden/>
          </w:rPr>
        </w:r>
        <w:r>
          <w:rPr>
            <w:noProof/>
            <w:webHidden/>
          </w:rPr>
          <w:fldChar w:fldCharType="separate"/>
        </w:r>
        <w:r w:rsidR="006175EC">
          <w:rPr>
            <w:noProof/>
            <w:webHidden/>
          </w:rPr>
          <w:t>9-7</w:t>
        </w:r>
        <w:r>
          <w:rPr>
            <w:noProof/>
            <w:webHidden/>
          </w:rPr>
          <w:fldChar w:fldCharType="end"/>
        </w:r>
      </w:hyperlink>
    </w:p>
    <w:p w14:paraId="5EBA7773" w14:textId="0056D3E8" w:rsidR="00FE2F00" w:rsidRDefault="00FE2F00">
      <w:pPr>
        <w:pStyle w:val="TOC1"/>
        <w:tabs>
          <w:tab w:val="left" w:pos="1920"/>
        </w:tabs>
        <w:rPr>
          <w:rFonts w:asciiTheme="minorHAnsi" w:eastAsiaTheme="minorEastAsia" w:hAnsiTheme="minorHAnsi" w:cstheme="minorBidi"/>
          <w:b w:val="0"/>
          <w:bCs w:val="0"/>
          <w:caps w:val="0"/>
          <w:noProof/>
          <w:sz w:val="22"/>
          <w:szCs w:val="22"/>
        </w:rPr>
      </w:pPr>
      <w:hyperlink w:anchor="_Toc434233409" w:history="1">
        <w:r w:rsidRPr="00CC74DA">
          <w:rPr>
            <w:rStyle w:val="Hyperlink"/>
            <w:noProof/>
            <w14:scene3d>
              <w14:camera w14:prst="orthographicFront"/>
              <w14:lightRig w14:rig="threePt" w14:dir="t">
                <w14:rot w14:lat="0" w14:lon="0" w14:rev="0"/>
              </w14:lightRig>
            </w14:scene3d>
          </w:rPr>
          <w:t>Section 10:</w:t>
        </w:r>
        <w:r>
          <w:rPr>
            <w:rFonts w:asciiTheme="minorHAnsi" w:eastAsiaTheme="minorEastAsia" w:hAnsiTheme="minorHAnsi" w:cstheme="minorBidi"/>
            <w:b w:val="0"/>
            <w:bCs w:val="0"/>
            <w:caps w:val="0"/>
            <w:noProof/>
            <w:sz w:val="22"/>
            <w:szCs w:val="22"/>
          </w:rPr>
          <w:tab/>
        </w:r>
        <w:r w:rsidRPr="00CC74DA">
          <w:rPr>
            <w:rStyle w:val="Hyperlink"/>
            <w:noProof/>
          </w:rPr>
          <w:t>Implementation Plan</w:t>
        </w:r>
        <w:r>
          <w:rPr>
            <w:noProof/>
            <w:webHidden/>
          </w:rPr>
          <w:tab/>
        </w:r>
        <w:r>
          <w:rPr>
            <w:noProof/>
            <w:webHidden/>
          </w:rPr>
          <w:fldChar w:fldCharType="begin"/>
        </w:r>
        <w:r>
          <w:rPr>
            <w:noProof/>
            <w:webHidden/>
          </w:rPr>
          <w:instrText xml:space="preserve"> PAGEREF _Toc434233409 \h </w:instrText>
        </w:r>
        <w:r>
          <w:rPr>
            <w:noProof/>
            <w:webHidden/>
          </w:rPr>
        </w:r>
        <w:r>
          <w:rPr>
            <w:noProof/>
            <w:webHidden/>
          </w:rPr>
          <w:fldChar w:fldCharType="separate"/>
        </w:r>
        <w:r w:rsidR="006175EC">
          <w:rPr>
            <w:noProof/>
            <w:webHidden/>
          </w:rPr>
          <w:t>10-1</w:t>
        </w:r>
        <w:r>
          <w:rPr>
            <w:noProof/>
            <w:webHidden/>
          </w:rPr>
          <w:fldChar w:fldCharType="end"/>
        </w:r>
      </w:hyperlink>
    </w:p>
    <w:p w14:paraId="32854D52" w14:textId="52ED9FAC"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410" w:history="1">
        <w:r w:rsidRPr="00CC74DA">
          <w:rPr>
            <w:rStyle w:val="Hyperlink"/>
            <w:noProof/>
          </w:rPr>
          <w:t>10.1</w:t>
        </w:r>
        <w:r>
          <w:rPr>
            <w:rFonts w:asciiTheme="minorHAnsi" w:eastAsiaTheme="minorEastAsia" w:hAnsiTheme="minorHAnsi" w:cstheme="minorBidi"/>
            <w:smallCaps w:val="0"/>
            <w:noProof/>
            <w:sz w:val="22"/>
            <w:szCs w:val="22"/>
          </w:rPr>
          <w:tab/>
        </w:r>
        <w:r w:rsidRPr="00CC74DA">
          <w:rPr>
            <w:rStyle w:val="Hyperlink"/>
            <w:noProof/>
          </w:rPr>
          <w:t>Delivery &amp; Storage</w:t>
        </w:r>
        <w:r>
          <w:rPr>
            <w:noProof/>
            <w:webHidden/>
          </w:rPr>
          <w:tab/>
        </w:r>
        <w:r>
          <w:rPr>
            <w:noProof/>
            <w:webHidden/>
          </w:rPr>
          <w:fldChar w:fldCharType="begin"/>
        </w:r>
        <w:r>
          <w:rPr>
            <w:noProof/>
            <w:webHidden/>
          </w:rPr>
          <w:instrText xml:space="preserve"> PAGEREF _Toc434233410 \h </w:instrText>
        </w:r>
        <w:r>
          <w:rPr>
            <w:noProof/>
            <w:webHidden/>
          </w:rPr>
        </w:r>
        <w:r>
          <w:rPr>
            <w:noProof/>
            <w:webHidden/>
          </w:rPr>
          <w:fldChar w:fldCharType="separate"/>
        </w:r>
        <w:r w:rsidR="006175EC">
          <w:rPr>
            <w:noProof/>
            <w:webHidden/>
          </w:rPr>
          <w:t>10-1</w:t>
        </w:r>
        <w:r>
          <w:rPr>
            <w:noProof/>
            <w:webHidden/>
          </w:rPr>
          <w:fldChar w:fldCharType="end"/>
        </w:r>
      </w:hyperlink>
    </w:p>
    <w:p w14:paraId="3EF414C3" w14:textId="63A4ACFB"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411" w:history="1">
        <w:r w:rsidRPr="00CC74DA">
          <w:rPr>
            <w:rStyle w:val="Hyperlink"/>
            <w:noProof/>
          </w:rPr>
          <w:t>10.2</w:t>
        </w:r>
        <w:r>
          <w:rPr>
            <w:rFonts w:asciiTheme="minorHAnsi" w:eastAsiaTheme="minorEastAsia" w:hAnsiTheme="minorHAnsi" w:cstheme="minorBidi"/>
            <w:smallCaps w:val="0"/>
            <w:noProof/>
            <w:sz w:val="22"/>
            <w:szCs w:val="22"/>
          </w:rPr>
          <w:tab/>
        </w:r>
        <w:r w:rsidRPr="00CC74DA">
          <w:rPr>
            <w:rStyle w:val="Hyperlink"/>
            <w:noProof/>
          </w:rPr>
          <w:t>Cargo Retrieval</w:t>
        </w:r>
        <w:r>
          <w:rPr>
            <w:noProof/>
            <w:webHidden/>
          </w:rPr>
          <w:tab/>
        </w:r>
        <w:r>
          <w:rPr>
            <w:noProof/>
            <w:webHidden/>
          </w:rPr>
          <w:fldChar w:fldCharType="begin"/>
        </w:r>
        <w:r>
          <w:rPr>
            <w:noProof/>
            <w:webHidden/>
          </w:rPr>
          <w:instrText xml:space="preserve"> PAGEREF _Toc434233411 \h </w:instrText>
        </w:r>
        <w:r>
          <w:rPr>
            <w:noProof/>
            <w:webHidden/>
          </w:rPr>
        </w:r>
        <w:r>
          <w:rPr>
            <w:noProof/>
            <w:webHidden/>
          </w:rPr>
          <w:fldChar w:fldCharType="separate"/>
        </w:r>
        <w:r w:rsidR="006175EC">
          <w:rPr>
            <w:noProof/>
            <w:webHidden/>
          </w:rPr>
          <w:t>10-2</w:t>
        </w:r>
        <w:r>
          <w:rPr>
            <w:noProof/>
            <w:webHidden/>
          </w:rPr>
          <w:fldChar w:fldCharType="end"/>
        </w:r>
      </w:hyperlink>
    </w:p>
    <w:p w14:paraId="34CD4BBE" w14:textId="209E446D"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412" w:history="1">
        <w:r w:rsidRPr="00CC74DA">
          <w:rPr>
            <w:rStyle w:val="Hyperlink"/>
            <w:noProof/>
          </w:rPr>
          <w:t>10.3</w:t>
        </w:r>
        <w:r>
          <w:rPr>
            <w:rFonts w:asciiTheme="minorHAnsi" w:eastAsiaTheme="minorEastAsia" w:hAnsiTheme="minorHAnsi" w:cstheme="minorBidi"/>
            <w:smallCaps w:val="0"/>
            <w:noProof/>
            <w:sz w:val="22"/>
            <w:szCs w:val="22"/>
          </w:rPr>
          <w:tab/>
        </w:r>
        <w:r w:rsidRPr="00CC74DA">
          <w:rPr>
            <w:rStyle w:val="Hyperlink"/>
            <w:noProof/>
          </w:rPr>
          <w:t>Image Processing &amp; Lighting</w:t>
        </w:r>
        <w:r>
          <w:rPr>
            <w:noProof/>
            <w:webHidden/>
          </w:rPr>
          <w:tab/>
        </w:r>
        <w:r>
          <w:rPr>
            <w:noProof/>
            <w:webHidden/>
          </w:rPr>
          <w:fldChar w:fldCharType="begin"/>
        </w:r>
        <w:r>
          <w:rPr>
            <w:noProof/>
            <w:webHidden/>
          </w:rPr>
          <w:instrText xml:space="preserve"> PAGEREF _Toc434233412 \h </w:instrText>
        </w:r>
        <w:r>
          <w:rPr>
            <w:noProof/>
            <w:webHidden/>
          </w:rPr>
        </w:r>
        <w:r>
          <w:rPr>
            <w:noProof/>
            <w:webHidden/>
          </w:rPr>
          <w:fldChar w:fldCharType="separate"/>
        </w:r>
        <w:r w:rsidR="006175EC">
          <w:rPr>
            <w:noProof/>
            <w:webHidden/>
          </w:rPr>
          <w:t>10-5</w:t>
        </w:r>
        <w:r>
          <w:rPr>
            <w:noProof/>
            <w:webHidden/>
          </w:rPr>
          <w:fldChar w:fldCharType="end"/>
        </w:r>
      </w:hyperlink>
    </w:p>
    <w:p w14:paraId="42DF75C4" w14:textId="7629BF65"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13" w:history="1">
        <w:r w:rsidRPr="00CC74DA">
          <w:rPr>
            <w:rStyle w:val="Hyperlink"/>
            <w:noProof/>
          </w:rPr>
          <w:t>10.3.1</w:t>
        </w:r>
        <w:r>
          <w:rPr>
            <w:rFonts w:asciiTheme="minorHAnsi" w:eastAsiaTheme="minorEastAsia" w:hAnsiTheme="minorHAnsi" w:cstheme="minorBidi"/>
            <w:i w:val="0"/>
            <w:iCs w:val="0"/>
            <w:noProof/>
            <w:sz w:val="22"/>
            <w:szCs w:val="22"/>
          </w:rPr>
          <w:tab/>
        </w:r>
        <w:r w:rsidRPr="00CC74DA">
          <w:rPr>
            <w:rStyle w:val="Hyperlink"/>
            <w:noProof/>
          </w:rPr>
          <w:t>Software Coding</w:t>
        </w:r>
        <w:r>
          <w:rPr>
            <w:noProof/>
            <w:webHidden/>
          </w:rPr>
          <w:tab/>
        </w:r>
        <w:r>
          <w:rPr>
            <w:noProof/>
            <w:webHidden/>
          </w:rPr>
          <w:fldChar w:fldCharType="begin"/>
        </w:r>
        <w:r>
          <w:rPr>
            <w:noProof/>
            <w:webHidden/>
          </w:rPr>
          <w:instrText xml:space="preserve"> PAGEREF _Toc434233413 \h </w:instrText>
        </w:r>
        <w:r>
          <w:rPr>
            <w:noProof/>
            <w:webHidden/>
          </w:rPr>
        </w:r>
        <w:r>
          <w:rPr>
            <w:noProof/>
            <w:webHidden/>
          </w:rPr>
          <w:fldChar w:fldCharType="separate"/>
        </w:r>
        <w:r w:rsidR="006175EC">
          <w:rPr>
            <w:noProof/>
            <w:webHidden/>
          </w:rPr>
          <w:t>10-5</w:t>
        </w:r>
        <w:r>
          <w:rPr>
            <w:noProof/>
            <w:webHidden/>
          </w:rPr>
          <w:fldChar w:fldCharType="end"/>
        </w:r>
      </w:hyperlink>
    </w:p>
    <w:p w14:paraId="11B5AD75" w14:textId="3C96646B"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14" w:history="1">
        <w:r w:rsidRPr="00CC74DA">
          <w:rPr>
            <w:rStyle w:val="Hyperlink"/>
            <w:noProof/>
          </w:rPr>
          <w:t>10.3.2</w:t>
        </w:r>
        <w:r>
          <w:rPr>
            <w:rFonts w:asciiTheme="minorHAnsi" w:eastAsiaTheme="minorEastAsia" w:hAnsiTheme="minorHAnsi" w:cstheme="minorBidi"/>
            <w:i w:val="0"/>
            <w:iCs w:val="0"/>
            <w:noProof/>
            <w:sz w:val="22"/>
            <w:szCs w:val="22"/>
          </w:rPr>
          <w:tab/>
        </w:r>
        <w:r w:rsidRPr="00CC74DA">
          <w:rPr>
            <w:rStyle w:val="Hyperlink"/>
            <w:noProof/>
          </w:rPr>
          <w:t>Hardware</w:t>
        </w:r>
        <w:r>
          <w:rPr>
            <w:noProof/>
            <w:webHidden/>
          </w:rPr>
          <w:tab/>
        </w:r>
        <w:r>
          <w:rPr>
            <w:noProof/>
            <w:webHidden/>
          </w:rPr>
          <w:fldChar w:fldCharType="begin"/>
        </w:r>
        <w:r>
          <w:rPr>
            <w:noProof/>
            <w:webHidden/>
          </w:rPr>
          <w:instrText xml:space="preserve"> PAGEREF _Toc434233414 \h </w:instrText>
        </w:r>
        <w:r>
          <w:rPr>
            <w:noProof/>
            <w:webHidden/>
          </w:rPr>
        </w:r>
        <w:r>
          <w:rPr>
            <w:noProof/>
            <w:webHidden/>
          </w:rPr>
          <w:fldChar w:fldCharType="separate"/>
        </w:r>
        <w:r w:rsidR="006175EC">
          <w:rPr>
            <w:noProof/>
            <w:webHidden/>
          </w:rPr>
          <w:t>10-5</w:t>
        </w:r>
        <w:r>
          <w:rPr>
            <w:noProof/>
            <w:webHidden/>
          </w:rPr>
          <w:fldChar w:fldCharType="end"/>
        </w:r>
      </w:hyperlink>
    </w:p>
    <w:p w14:paraId="01CC1F66" w14:textId="75B5C34B"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15" w:history="1">
        <w:r w:rsidRPr="00CC74DA">
          <w:rPr>
            <w:rStyle w:val="Hyperlink"/>
            <w:noProof/>
          </w:rPr>
          <w:t>10.3.3</w:t>
        </w:r>
        <w:r>
          <w:rPr>
            <w:rFonts w:asciiTheme="minorHAnsi" w:eastAsiaTheme="minorEastAsia" w:hAnsiTheme="minorHAnsi" w:cstheme="minorBidi"/>
            <w:i w:val="0"/>
            <w:iCs w:val="0"/>
            <w:noProof/>
            <w:sz w:val="22"/>
            <w:szCs w:val="22"/>
          </w:rPr>
          <w:tab/>
        </w:r>
        <w:r w:rsidRPr="00CC74DA">
          <w:rPr>
            <w:rStyle w:val="Hyperlink"/>
            <w:noProof/>
          </w:rPr>
          <w:t>Wiring</w:t>
        </w:r>
        <w:r>
          <w:rPr>
            <w:noProof/>
            <w:webHidden/>
          </w:rPr>
          <w:tab/>
        </w:r>
        <w:r>
          <w:rPr>
            <w:noProof/>
            <w:webHidden/>
          </w:rPr>
          <w:fldChar w:fldCharType="begin"/>
        </w:r>
        <w:r>
          <w:rPr>
            <w:noProof/>
            <w:webHidden/>
          </w:rPr>
          <w:instrText xml:space="preserve"> PAGEREF _Toc434233415 \h </w:instrText>
        </w:r>
        <w:r>
          <w:rPr>
            <w:noProof/>
            <w:webHidden/>
          </w:rPr>
        </w:r>
        <w:r>
          <w:rPr>
            <w:noProof/>
            <w:webHidden/>
          </w:rPr>
          <w:fldChar w:fldCharType="separate"/>
        </w:r>
        <w:r w:rsidR="006175EC">
          <w:rPr>
            <w:noProof/>
            <w:webHidden/>
          </w:rPr>
          <w:t>10-5</w:t>
        </w:r>
        <w:r>
          <w:rPr>
            <w:noProof/>
            <w:webHidden/>
          </w:rPr>
          <w:fldChar w:fldCharType="end"/>
        </w:r>
      </w:hyperlink>
    </w:p>
    <w:p w14:paraId="0EDD40E2" w14:textId="23852A19"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16" w:history="1">
        <w:r w:rsidRPr="00CC74DA">
          <w:rPr>
            <w:rStyle w:val="Hyperlink"/>
            <w:noProof/>
          </w:rPr>
          <w:t>10.3.4</w:t>
        </w:r>
        <w:r>
          <w:rPr>
            <w:rFonts w:asciiTheme="minorHAnsi" w:eastAsiaTheme="minorEastAsia" w:hAnsiTheme="minorHAnsi" w:cstheme="minorBidi"/>
            <w:i w:val="0"/>
            <w:iCs w:val="0"/>
            <w:noProof/>
            <w:sz w:val="22"/>
            <w:szCs w:val="22"/>
          </w:rPr>
          <w:tab/>
        </w:r>
        <w:r w:rsidRPr="00CC74DA">
          <w:rPr>
            <w:rStyle w:val="Hyperlink"/>
            <w:noProof/>
          </w:rPr>
          <w:t>Mounting</w:t>
        </w:r>
        <w:r>
          <w:rPr>
            <w:noProof/>
            <w:webHidden/>
          </w:rPr>
          <w:tab/>
        </w:r>
        <w:r>
          <w:rPr>
            <w:noProof/>
            <w:webHidden/>
          </w:rPr>
          <w:fldChar w:fldCharType="begin"/>
        </w:r>
        <w:r>
          <w:rPr>
            <w:noProof/>
            <w:webHidden/>
          </w:rPr>
          <w:instrText xml:space="preserve"> PAGEREF _Toc434233416 \h </w:instrText>
        </w:r>
        <w:r>
          <w:rPr>
            <w:noProof/>
            <w:webHidden/>
          </w:rPr>
        </w:r>
        <w:r>
          <w:rPr>
            <w:noProof/>
            <w:webHidden/>
          </w:rPr>
          <w:fldChar w:fldCharType="separate"/>
        </w:r>
        <w:r w:rsidR="006175EC">
          <w:rPr>
            <w:noProof/>
            <w:webHidden/>
          </w:rPr>
          <w:t>10-5</w:t>
        </w:r>
        <w:r>
          <w:rPr>
            <w:noProof/>
            <w:webHidden/>
          </w:rPr>
          <w:fldChar w:fldCharType="end"/>
        </w:r>
      </w:hyperlink>
    </w:p>
    <w:p w14:paraId="590ED3C0" w14:textId="6DED5D35"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17" w:history="1">
        <w:r w:rsidRPr="00CC74DA">
          <w:rPr>
            <w:rStyle w:val="Hyperlink"/>
            <w:noProof/>
          </w:rPr>
          <w:t>10.3.5</w:t>
        </w:r>
        <w:r>
          <w:rPr>
            <w:rFonts w:asciiTheme="minorHAnsi" w:eastAsiaTheme="minorEastAsia" w:hAnsiTheme="minorHAnsi" w:cstheme="minorBidi"/>
            <w:i w:val="0"/>
            <w:iCs w:val="0"/>
            <w:noProof/>
            <w:sz w:val="22"/>
            <w:szCs w:val="22"/>
          </w:rPr>
          <w:tab/>
        </w:r>
        <w:r w:rsidRPr="00CC74DA">
          <w:rPr>
            <w:rStyle w:val="Hyperlink"/>
            <w:noProof/>
          </w:rPr>
          <w:t>Software Loading</w:t>
        </w:r>
        <w:r>
          <w:rPr>
            <w:noProof/>
            <w:webHidden/>
          </w:rPr>
          <w:tab/>
        </w:r>
        <w:r>
          <w:rPr>
            <w:noProof/>
            <w:webHidden/>
          </w:rPr>
          <w:fldChar w:fldCharType="begin"/>
        </w:r>
        <w:r>
          <w:rPr>
            <w:noProof/>
            <w:webHidden/>
          </w:rPr>
          <w:instrText xml:space="preserve"> PAGEREF _Toc434233417 \h </w:instrText>
        </w:r>
        <w:r>
          <w:rPr>
            <w:noProof/>
            <w:webHidden/>
          </w:rPr>
        </w:r>
        <w:r>
          <w:rPr>
            <w:noProof/>
            <w:webHidden/>
          </w:rPr>
          <w:fldChar w:fldCharType="separate"/>
        </w:r>
        <w:r w:rsidR="006175EC">
          <w:rPr>
            <w:noProof/>
            <w:webHidden/>
          </w:rPr>
          <w:t>10-5</w:t>
        </w:r>
        <w:r>
          <w:rPr>
            <w:noProof/>
            <w:webHidden/>
          </w:rPr>
          <w:fldChar w:fldCharType="end"/>
        </w:r>
      </w:hyperlink>
    </w:p>
    <w:p w14:paraId="28DE5FB1" w14:textId="7E0286C3"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418" w:history="1">
        <w:r w:rsidRPr="00CC74DA">
          <w:rPr>
            <w:rStyle w:val="Hyperlink"/>
            <w:noProof/>
          </w:rPr>
          <w:t>10.4</w:t>
        </w:r>
        <w:r>
          <w:rPr>
            <w:rFonts w:asciiTheme="minorHAnsi" w:eastAsiaTheme="minorEastAsia" w:hAnsiTheme="minorHAnsi" w:cstheme="minorBidi"/>
            <w:smallCaps w:val="0"/>
            <w:noProof/>
            <w:sz w:val="22"/>
            <w:szCs w:val="22"/>
          </w:rPr>
          <w:tab/>
        </w:r>
        <w:r w:rsidRPr="00CC74DA">
          <w:rPr>
            <w:rStyle w:val="Hyperlink"/>
            <w:noProof/>
          </w:rPr>
          <w:t>Propulsion</w:t>
        </w:r>
        <w:r>
          <w:rPr>
            <w:noProof/>
            <w:webHidden/>
          </w:rPr>
          <w:tab/>
        </w:r>
        <w:r>
          <w:rPr>
            <w:noProof/>
            <w:webHidden/>
          </w:rPr>
          <w:fldChar w:fldCharType="begin"/>
        </w:r>
        <w:r>
          <w:rPr>
            <w:noProof/>
            <w:webHidden/>
          </w:rPr>
          <w:instrText xml:space="preserve"> PAGEREF _Toc434233418 \h </w:instrText>
        </w:r>
        <w:r>
          <w:rPr>
            <w:noProof/>
            <w:webHidden/>
          </w:rPr>
        </w:r>
        <w:r>
          <w:rPr>
            <w:noProof/>
            <w:webHidden/>
          </w:rPr>
          <w:fldChar w:fldCharType="separate"/>
        </w:r>
        <w:r w:rsidR="006175EC">
          <w:rPr>
            <w:noProof/>
            <w:webHidden/>
          </w:rPr>
          <w:t>10-6</w:t>
        </w:r>
        <w:r>
          <w:rPr>
            <w:noProof/>
            <w:webHidden/>
          </w:rPr>
          <w:fldChar w:fldCharType="end"/>
        </w:r>
      </w:hyperlink>
    </w:p>
    <w:p w14:paraId="7609D533" w14:textId="033A948A"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419" w:history="1">
        <w:r w:rsidRPr="00CC74DA">
          <w:rPr>
            <w:rStyle w:val="Hyperlink"/>
            <w:noProof/>
          </w:rPr>
          <w:t>10.5</w:t>
        </w:r>
        <w:r>
          <w:rPr>
            <w:rFonts w:asciiTheme="minorHAnsi" w:eastAsiaTheme="minorEastAsia" w:hAnsiTheme="minorHAnsi" w:cstheme="minorBidi"/>
            <w:smallCaps w:val="0"/>
            <w:noProof/>
            <w:sz w:val="22"/>
            <w:szCs w:val="22"/>
          </w:rPr>
          <w:tab/>
        </w:r>
        <w:r w:rsidRPr="00CC74DA">
          <w:rPr>
            <w:rStyle w:val="Hyperlink"/>
            <w:noProof/>
          </w:rPr>
          <w:t>Navigation</w:t>
        </w:r>
        <w:r>
          <w:rPr>
            <w:noProof/>
            <w:webHidden/>
          </w:rPr>
          <w:tab/>
        </w:r>
        <w:r>
          <w:rPr>
            <w:noProof/>
            <w:webHidden/>
          </w:rPr>
          <w:fldChar w:fldCharType="begin"/>
        </w:r>
        <w:r>
          <w:rPr>
            <w:noProof/>
            <w:webHidden/>
          </w:rPr>
          <w:instrText xml:space="preserve"> PAGEREF _Toc434233419 \h </w:instrText>
        </w:r>
        <w:r>
          <w:rPr>
            <w:noProof/>
            <w:webHidden/>
          </w:rPr>
        </w:r>
        <w:r>
          <w:rPr>
            <w:noProof/>
            <w:webHidden/>
          </w:rPr>
          <w:fldChar w:fldCharType="separate"/>
        </w:r>
        <w:r w:rsidR="006175EC">
          <w:rPr>
            <w:noProof/>
            <w:webHidden/>
          </w:rPr>
          <w:t>10-7</w:t>
        </w:r>
        <w:r>
          <w:rPr>
            <w:noProof/>
            <w:webHidden/>
          </w:rPr>
          <w:fldChar w:fldCharType="end"/>
        </w:r>
      </w:hyperlink>
    </w:p>
    <w:p w14:paraId="724505CD" w14:textId="1F513ED2"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420" w:history="1">
        <w:r w:rsidRPr="00CC74DA">
          <w:rPr>
            <w:rStyle w:val="Hyperlink"/>
            <w:noProof/>
          </w:rPr>
          <w:t>10.6</w:t>
        </w:r>
        <w:r>
          <w:rPr>
            <w:rFonts w:asciiTheme="minorHAnsi" w:eastAsiaTheme="minorEastAsia" w:hAnsiTheme="minorHAnsi" w:cstheme="minorBidi"/>
            <w:smallCaps w:val="0"/>
            <w:noProof/>
            <w:sz w:val="22"/>
            <w:szCs w:val="22"/>
          </w:rPr>
          <w:tab/>
        </w:r>
        <w:r w:rsidRPr="00CC74DA">
          <w:rPr>
            <w:rStyle w:val="Hyperlink"/>
            <w:noProof/>
          </w:rPr>
          <w:t>Microcontroller &amp; Logistics</w:t>
        </w:r>
        <w:r>
          <w:rPr>
            <w:noProof/>
            <w:webHidden/>
          </w:rPr>
          <w:tab/>
        </w:r>
        <w:r>
          <w:rPr>
            <w:noProof/>
            <w:webHidden/>
          </w:rPr>
          <w:fldChar w:fldCharType="begin"/>
        </w:r>
        <w:r>
          <w:rPr>
            <w:noProof/>
            <w:webHidden/>
          </w:rPr>
          <w:instrText xml:space="preserve"> PAGEREF _Toc434233420 \h </w:instrText>
        </w:r>
        <w:r>
          <w:rPr>
            <w:noProof/>
            <w:webHidden/>
          </w:rPr>
        </w:r>
        <w:r>
          <w:rPr>
            <w:noProof/>
            <w:webHidden/>
          </w:rPr>
          <w:fldChar w:fldCharType="separate"/>
        </w:r>
        <w:r w:rsidR="006175EC">
          <w:rPr>
            <w:noProof/>
            <w:webHidden/>
          </w:rPr>
          <w:t>10-8</w:t>
        </w:r>
        <w:r>
          <w:rPr>
            <w:noProof/>
            <w:webHidden/>
          </w:rPr>
          <w:fldChar w:fldCharType="end"/>
        </w:r>
      </w:hyperlink>
    </w:p>
    <w:p w14:paraId="5CFC887A" w14:textId="60EA470A"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21" w:history="1">
        <w:r w:rsidRPr="00CC74DA">
          <w:rPr>
            <w:rStyle w:val="Hyperlink"/>
            <w:noProof/>
          </w:rPr>
          <w:t>10.6.1</w:t>
        </w:r>
        <w:r>
          <w:rPr>
            <w:rFonts w:asciiTheme="minorHAnsi" w:eastAsiaTheme="minorEastAsia" w:hAnsiTheme="minorHAnsi" w:cstheme="minorBidi"/>
            <w:i w:val="0"/>
            <w:iCs w:val="0"/>
            <w:noProof/>
            <w:sz w:val="22"/>
            <w:szCs w:val="22"/>
          </w:rPr>
          <w:tab/>
        </w:r>
        <w:r w:rsidRPr="00CC74DA">
          <w:rPr>
            <w:rStyle w:val="Hyperlink"/>
            <w:noProof/>
          </w:rPr>
          <w:t>Software Coding</w:t>
        </w:r>
        <w:r>
          <w:rPr>
            <w:noProof/>
            <w:webHidden/>
          </w:rPr>
          <w:tab/>
        </w:r>
        <w:r>
          <w:rPr>
            <w:noProof/>
            <w:webHidden/>
          </w:rPr>
          <w:fldChar w:fldCharType="begin"/>
        </w:r>
        <w:r>
          <w:rPr>
            <w:noProof/>
            <w:webHidden/>
          </w:rPr>
          <w:instrText xml:space="preserve"> PAGEREF _Toc434233421 \h </w:instrText>
        </w:r>
        <w:r>
          <w:rPr>
            <w:noProof/>
            <w:webHidden/>
          </w:rPr>
        </w:r>
        <w:r>
          <w:rPr>
            <w:noProof/>
            <w:webHidden/>
          </w:rPr>
          <w:fldChar w:fldCharType="separate"/>
        </w:r>
        <w:r w:rsidR="006175EC">
          <w:rPr>
            <w:noProof/>
            <w:webHidden/>
          </w:rPr>
          <w:t>10-8</w:t>
        </w:r>
        <w:r>
          <w:rPr>
            <w:noProof/>
            <w:webHidden/>
          </w:rPr>
          <w:fldChar w:fldCharType="end"/>
        </w:r>
      </w:hyperlink>
    </w:p>
    <w:p w14:paraId="5F0C85A9" w14:textId="1A71AA67"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22" w:history="1">
        <w:r w:rsidRPr="00CC74DA">
          <w:rPr>
            <w:rStyle w:val="Hyperlink"/>
            <w:noProof/>
          </w:rPr>
          <w:t>10.6.2</w:t>
        </w:r>
        <w:r>
          <w:rPr>
            <w:rFonts w:asciiTheme="minorHAnsi" w:eastAsiaTheme="minorEastAsia" w:hAnsiTheme="minorHAnsi" w:cstheme="minorBidi"/>
            <w:i w:val="0"/>
            <w:iCs w:val="0"/>
            <w:noProof/>
            <w:sz w:val="22"/>
            <w:szCs w:val="22"/>
          </w:rPr>
          <w:tab/>
        </w:r>
        <w:r w:rsidRPr="00CC74DA">
          <w:rPr>
            <w:rStyle w:val="Hyperlink"/>
            <w:noProof/>
          </w:rPr>
          <w:t>Execute Test Plan</w:t>
        </w:r>
        <w:r>
          <w:rPr>
            <w:noProof/>
            <w:webHidden/>
          </w:rPr>
          <w:tab/>
        </w:r>
        <w:r>
          <w:rPr>
            <w:noProof/>
            <w:webHidden/>
          </w:rPr>
          <w:fldChar w:fldCharType="begin"/>
        </w:r>
        <w:r>
          <w:rPr>
            <w:noProof/>
            <w:webHidden/>
          </w:rPr>
          <w:instrText xml:space="preserve"> PAGEREF _Toc434233422 \h </w:instrText>
        </w:r>
        <w:r>
          <w:rPr>
            <w:noProof/>
            <w:webHidden/>
          </w:rPr>
        </w:r>
        <w:r>
          <w:rPr>
            <w:noProof/>
            <w:webHidden/>
          </w:rPr>
          <w:fldChar w:fldCharType="separate"/>
        </w:r>
        <w:r w:rsidR="006175EC">
          <w:rPr>
            <w:noProof/>
            <w:webHidden/>
          </w:rPr>
          <w:t>10-8</w:t>
        </w:r>
        <w:r>
          <w:rPr>
            <w:noProof/>
            <w:webHidden/>
          </w:rPr>
          <w:fldChar w:fldCharType="end"/>
        </w:r>
      </w:hyperlink>
    </w:p>
    <w:p w14:paraId="7E70A053" w14:textId="294A47CA"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23" w:history="1">
        <w:r w:rsidRPr="00CC74DA">
          <w:rPr>
            <w:rStyle w:val="Hyperlink"/>
            <w:noProof/>
          </w:rPr>
          <w:t>10.6.3</w:t>
        </w:r>
        <w:r>
          <w:rPr>
            <w:rFonts w:asciiTheme="minorHAnsi" w:eastAsiaTheme="minorEastAsia" w:hAnsiTheme="minorHAnsi" w:cstheme="minorBidi"/>
            <w:i w:val="0"/>
            <w:iCs w:val="0"/>
            <w:noProof/>
            <w:sz w:val="22"/>
            <w:szCs w:val="22"/>
          </w:rPr>
          <w:tab/>
        </w:r>
        <w:r w:rsidRPr="00CC74DA">
          <w:rPr>
            <w:rStyle w:val="Hyperlink"/>
            <w:noProof/>
          </w:rPr>
          <w:t>Chassis Mounting</w:t>
        </w:r>
        <w:r>
          <w:rPr>
            <w:noProof/>
            <w:webHidden/>
          </w:rPr>
          <w:tab/>
        </w:r>
        <w:r>
          <w:rPr>
            <w:noProof/>
            <w:webHidden/>
          </w:rPr>
          <w:fldChar w:fldCharType="begin"/>
        </w:r>
        <w:r>
          <w:rPr>
            <w:noProof/>
            <w:webHidden/>
          </w:rPr>
          <w:instrText xml:space="preserve"> PAGEREF _Toc434233423 \h </w:instrText>
        </w:r>
        <w:r>
          <w:rPr>
            <w:noProof/>
            <w:webHidden/>
          </w:rPr>
        </w:r>
        <w:r>
          <w:rPr>
            <w:noProof/>
            <w:webHidden/>
          </w:rPr>
          <w:fldChar w:fldCharType="separate"/>
        </w:r>
        <w:r w:rsidR="006175EC">
          <w:rPr>
            <w:noProof/>
            <w:webHidden/>
          </w:rPr>
          <w:t>10-8</w:t>
        </w:r>
        <w:r>
          <w:rPr>
            <w:noProof/>
            <w:webHidden/>
          </w:rPr>
          <w:fldChar w:fldCharType="end"/>
        </w:r>
      </w:hyperlink>
    </w:p>
    <w:p w14:paraId="41C37AA0" w14:textId="1A6FA5E2"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24" w:history="1">
        <w:r w:rsidRPr="00CC74DA">
          <w:rPr>
            <w:rStyle w:val="Hyperlink"/>
            <w:noProof/>
          </w:rPr>
          <w:t>10.6.4</w:t>
        </w:r>
        <w:r>
          <w:rPr>
            <w:rFonts w:asciiTheme="minorHAnsi" w:eastAsiaTheme="minorEastAsia" w:hAnsiTheme="minorHAnsi" w:cstheme="minorBidi"/>
            <w:i w:val="0"/>
            <w:iCs w:val="0"/>
            <w:noProof/>
            <w:sz w:val="22"/>
            <w:szCs w:val="22"/>
          </w:rPr>
          <w:tab/>
        </w:r>
        <w:r w:rsidRPr="00CC74DA">
          <w:rPr>
            <w:rStyle w:val="Hyperlink"/>
            <w:noProof/>
          </w:rPr>
          <w:t>Wiring</w:t>
        </w:r>
        <w:r>
          <w:rPr>
            <w:noProof/>
            <w:webHidden/>
          </w:rPr>
          <w:tab/>
        </w:r>
        <w:r>
          <w:rPr>
            <w:noProof/>
            <w:webHidden/>
          </w:rPr>
          <w:fldChar w:fldCharType="begin"/>
        </w:r>
        <w:r>
          <w:rPr>
            <w:noProof/>
            <w:webHidden/>
          </w:rPr>
          <w:instrText xml:space="preserve"> PAGEREF _Toc434233424 \h </w:instrText>
        </w:r>
        <w:r>
          <w:rPr>
            <w:noProof/>
            <w:webHidden/>
          </w:rPr>
        </w:r>
        <w:r>
          <w:rPr>
            <w:noProof/>
            <w:webHidden/>
          </w:rPr>
          <w:fldChar w:fldCharType="separate"/>
        </w:r>
        <w:r w:rsidR="006175EC">
          <w:rPr>
            <w:noProof/>
            <w:webHidden/>
          </w:rPr>
          <w:t>10-8</w:t>
        </w:r>
        <w:r>
          <w:rPr>
            <w:noProof/>
            <w:webHidden/>
          </w:rPr>
          <w:fldChar w:fldCharType="end"/>
        </w:r>
      </w:hyperlink>
    </w:p>
    <w:p w14:paraId="03442A50" w14:textId="2F4F2AF4"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25" w:history="1">
        <w:r w:rsidRPr="00CC74DA">
          <w:rPr>
            <w:rStyle w:val="Hyperlink"/>
            <w:noProof/>
          </w:rPr>
          <w:t>10.6.5</w:t>
        </w:r>
        <w:r>
          <w:rPr>
            <w:rFonts w:asciiTheme="minorHAnsi" w:eastAsiaTheme="minorEastAsia" w:hAnsiTheme="minorHAnsi" w:cstheme="minorBidi"/>
            <w:i w:val="0"/>
            <w:iCs w:val="0"/>
            <w:noProof/>
            <w:sz w:val="22"/>
            <w:szCs w:val="22"/>
          </w:rPr>
          <w:tab/>
        </w:r>
        <w:r w:rsidRPr="00CC74DA">
          <w:rPr>
            <w:rStyle w:val="Hyperlink"/>
            <w:noProof/>
          </w:rPr>
          <w:t>Software Loading</w:t>
        </w:r>
        <w:r>
          <w:rPr>
            <w:noProof/>
            <w:webHidden/>
          </w:rPr>
          <w:tab/>
        </w:r>
        <w:r>
          <w:rPr>
            <w:noProof/>
            <w:webHidden/>
          </w:rPr>
          <w:fldChar w:fldCharType="begin"/>
        </w:r>
        <w:r>
          <w:rPr>
            <w:noProof/>
            <w:webHidden/>
          </w:rPr>
          <w:instrText xml:space="preserve"> PAGEREF _Toc434233425 \h </w:instrText>
        </w:r>
        <w:r>
          <w:rPr>
            <w:noProof/>
            <w:webHidden/>
          </w:rPr>
        </w:r>
        <w:r>
          <w:rPr>
            <w:noProof/>
            <w:webHidden/>
          </w:rPr>
          <w:fldChar w:fldCharType="separate"/>
        </w:r>
        <w:r w:rsidR="006175EC">
          <w:rPr>
            <w:noProof/>
            <w:webHidden/>
          </w:rPr>
          <w:t>10-8</w:t>
        </w:r>
        <w:r>
          <w:rPr>
            <w:noProof/>
            <w:webHidden/>
          </w:rPr>
          <w:fldChar w:fldCharType="end"/>
        </w:r>
      </w:hyperlink>
    </w:p>
    <w:p w14:paraId="6917FEE6" w14:textId="3EB97F33"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426" w:history="1">
        <w:r w:rsidRPr="00CC74DA">
          <w:rPr>
            <w:rStyle w:val="Hyperlink"/>
            <w:noProof/>
          </w:rPr>
          <w:t>10.7</w:t>
        </w:r>
        <w:r>
          <w:rPr>
            <w:rFonts w:asciiTheme="minorHAnsi" w:eastAsiaTheme="minorEastAsia" w:hAnsiTheme="minorHAnsi" w:cstheme="minorBidi"/>
            <w:smallCaps w:val="0"/>
            <w:noProof/>
            <w:sz w:val="22"/>
            <w:szCs w:val="22"/>
          </w:rPr>
          <w:tab/>
        </w:r>
        <w:r w:rsidRPr="00CC74DA">
          <w:rPr>
            <w:rStyle w:val="Hyperlink"/>
            <w:noProof/>
          </w:rPr>
          <w:t>Power &amp; Chassis</w:t>
        </w:r>
        <w:r>
          <w:rPr>
            <w:noProof/>
            <w:webHidden/>
          </w:rPr>
          <w:tab/>
        </w:r>
        <w:r>
          <w:rPr>
            <w:noProof/>
            <w:webHidden/>
          </w:rPr>
          <w:fldChar w:fldCharType="begin"/>
        </w:r>
        <w:r>
          <w:rPr>
            <w:noProof/>
            <w:webHidden/>
          </w:rPr>
          <w:instrText xml:space="preserve"> PAGEREF _Toc434233426 \h </w:instrText>
        </w:r>
        <w:r>
          <w:rPr>
            <w:noProof/>
            <w:webHidden/>
          </w:rPr>
        </w:r>
        <w:r>
          <w:rPr>
            <w:noProof/>
            <w:webHidden/>
          </w:rPr>
          <w:fldChar w:fldCharType="separate"/>
        </w:r>
        <w:r w:rsidR="006175EC">
          <w:rPr>
            <w:noProof/>
            <w:webHidden/>
          </w:rPr>
          <w:t>10-9</w:t>
        </w:r>
        <w:r>
          <w:rPr>
            <w:noProof/>
            <w:webHidden/>
          </w:rPr>
          <w:fldChar w:fldCharType="end"/>
        </w:r>
      </w:hyperlink>
    </w:p>
    <w:p w14:paraId="589AB478" w14:textId="71ADCD8A"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27" w:history="1">
        <w:r w:rsidRPr="00CC74DA">
          <w:rPr>
            <w:rStyle w:val="Hyperlink"/>
            <w:noProof/>
          </w:rPr>
          <w:t>10.7.1</w:t>
        </w:r>
        <w:r>
          <w:rPr>
            <w:rFonts w:asciiTheme="minorHAnsi" w:eastAsiaTheme="minorEastAsia" w:hAnsiTheme="minorHAnsi" w:cstheme="minorBidi"/>
            <w:i w:val="0"/>
            <w:iCs w:val="0"/>
            <w:noProof/>
            <w:sz w:val="22"/>
            <w:szCs w:val="22"/>
          </w:rPr>
          <w:tab/>
        </w:r>
        <w:r w:rsidRPr="00CC74DA">
          <w:rPr>
            <w:rStyle w:val="Hyperlink"/>
            <w:noProof/>
          </w:rPr>
          <w:t>First Floor</w:t>
        </w:r>
        <w:r>
          <w:rPr>
            <w:noProof/>
            <w:webHidden/>
          </w:rPr>
          <w:tab/>
        </w:r>
        <w:r>
          <w:rPr>
            <w:noProof/>
            <w:webHidden/>
          </w:rPr>
          <w:fldChar w:fldCharType="begin"/>
        </w:r>
        <w:r>
          <w:rPr>
            <w:noProof/>
            <w:webHidden/>
          </w:rPr>
          <w:instrText xml:space="preserve"> PAGEREF _Toc434233427 \h </w:instrText>
        </w:r>
        <w:r>
          <w:rPr>
            <w:noProof/>
            <w:webHidden/>
          </w:rPr>
        </w:r>
        <w:r>
          <w:rPr>
            <w:noProof/>
            <w:webHidden/>
          </w:rPr>
          <w:fldChar w:fldCharType="separate"/>
        </w:r>
        <w:r w:rsidR="006175EC">
          <w:rPr>
            <w:noProof/>
            <w:webHidden/>
          </w:rPr>
          <w:t>10-9</w:t>
        </w:r>
        <w:r>
          <w:rPr>
            <w:noProof/>
            <w:webHidden/>
          </w:rPr>
          <w:fldChar w:fldCharType="end"/>
        </w:r>
      </w:hyperlink>
    </w:p>
    <w:p w14:paraId="420A3430" w14:textId="78FEF6BF"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28" w:history="1">
        <w:r w:rsidRPr="00CC74DA">
          <w:rPr>
            <w:rStyle w:val="Hyperlink"/>
            <w:noProof/>
          </w:rPr>
          <w:t>10.7.2</w:t>
        </w:r>
        <w:r>
          <w:rPr>
            <w:rFonts w:asciiTheme="minorHAnsi" w:eastAsiaTheme="minorEastAsia" w:hAnsiTheme="minorHAnsi" w:cstheme="minorBidi"/>
            <w:i w:val="0"/>
            <w:iCs w:val="0"/>
            <w:noProof/>
            <w:sz w:val="22"/>
            <w:szCs w:val="22"/>
          </w:rPr>
          <w:tab/>
        </w:r>
        <w:r w:rsidRPr="00CC74DA">
          <w:rPr>
            <w:rStyle w:val="Hyperlink"/>
            <w:noProof/>
          </w:rPr>
          <w:t>Second Floor</w:t>
        </w:r>
        <w:r>
          <w:rPr>
            <w:noProof/>
            <w:webHidden/>
          </w:rPr>
          <w:tab/>
        </w:r>
        <w:r>
          <w:rPr>
            <w:noProof/>
            <w:webHidden/>
          </w:rPr>
          <w:fldChar w:fldCharType="begin"/>
        </w:r>
        <w:r>
          <w:rPr>
            <w:noProof/>
            <w:webHidden/>
          </w:rPr>
          <w:instrText xml:space="preserve"> PAGEREF _Toc434233428 \h </w:instrText>
        </w:r>
        <w:r>
          <w:rPr>
            <w:noProof/>
            <w:webHidden/>
          </w:rPr>
        </w:r>
        <w:r>
          <w:rPr>
            <w:noProof/>
            <w:webHidden/>
          </w:rPr>
          <w:fldChar w:fldCharType="separate"/>
        </w:r>
        <w:r w:rsidR="006175EC">
          <w:rPr>
            <w:noProof/>
            <w:webHidden/>
          </w:rPr>
          <w:t>10-9</w:t>
        </w:r>
        <w:r>
          <w:rPr>
            <w:noProof/>
            <w:webHidden/>
          </w:rPr>
          <w:fldChar w:fldCharType="end"/>
        </w:r>
      </w:hyperlink>
    </w:p>
    <w:p w14:paraId="1C80F20D" w14:textId="6D1976A2"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29" w:history="1">
        <w:r w:rsidRPr="00CC74DA">
          <w:rPr>
            <w:rStyle w:val="Hyperlink"/>
            <w:noProof/>
          </w:rPr>
          <w:t>10.7.3</w:t>
        </w:r>
        <w:r>
          <w:rPr>
            <w:rFonts w:asciiTheme="minorHAnsi" w:eastAsiaTheme="minorEastAsia" w:hAnsiTheme="minorHAnsi" w:cstheme="minorBidi"/>
            <w:i w:val="0"/>
            <w:iCs w:val="0"/>
            <w:noProof/>
            <w:sz w:val="22"/>
            <w:szCs w:val="22"/>
          </w:rPr>
          <w:tab/>
        </w:r>
        <w:r w:rsidRPr="00CC74DA">
          <w:rPr>
            <w:rStyle w:val="Hyperlink"/>
            <w:noProof/>
          </w:rPr>
          <w:t>Third Floor</w:t>
        </w:r>
        <w:r>
          <w:rPr>
            <w:noProof/>
            <w:webHidden/>
          </w:rPr>
          <w:tab/>
        </w:r>
        <w:r>
          <w:rPr>
            <w:noProof/>
            <w:webHidden/>
          </w:rPr>
          <w:fldChar w:fldCharType="begin"/>
        </w:r>
        <w:r>
          <w:rPr>
            <w:noProof/>
            <w:webHidden/>
          </w:rPr>
          <w:instrText xml:space="preserve"> PAGEREF _Toc434233429 \h </w:instrText>
        </w:r>
        <w:r>
          <w:rPr>
            <w:noProof/>
            <w:webHidden/>
          </w:rPr>
        </w:r>
        <w:r>
          <w:rPr>
            <w:noProof/>
            <w:webHidden/>
          </w:rPr>
          <w:fldChar w:fldCharType="separate"/>
        </w:r>
        <w:r w:rsidR="006175EC">
          <w:rPr>
            <w:noProof/>
            <w:webHidden/>
          </w:rPr>
          <w:t>10-9</w:t>
        </w:r>
        <w:r>
          <w:rPr>
            <w:noProof/>
            <w:webHidden/>
          </w:rPr>
          <w:fldChar w:fldCharType="end"/>
        </w:r>
      </w:hyperlink>
    </w:p>
    <w:p w14:paraId="19D2A3AF" w14:textId="7A6E3363"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30" w:history="1">
        <w:r w:rsidRPr="00CC74DA">
          <w:rPr>
            <w:rStyle w:val="Hyperlink"/>
            <w:noProof/>
          </w:rPr>
          <w:t>10.7.4</w:t>
        </w:r>
        <w:r>
          <w:rPr>
            <w:rFonts w:asciiTheme="minorHAnsi" w:eastAsiaTheme="minorEastAsia" w:hAnsiTheme="minorHAnsi" w:cstheme="minorBidi"/>
            <w:i w:val="0"/>
            <w:iCs w:val="0"/>
            <w:noProof/>
            <w:sz w:val="22"/>
            <w:szCs w:val="22"/>
          </w:rPr>
          <w:tab/>
        </w:r>
        <w:r w:rsidRPr="00CC74DA">
          <w:rPr>
            <w:rStyle w:val="Hyperlink"/>
            <w:noProof/>
          </w:rPr>
          <w:t>Fourth Floor</w:t>
        </w:r>
        <w:r>
          <w:rPr>
            <w:noProof/>
            <w:webHidden/>
          </w:rPr>
          <w:tab/>
        </w:r>
        <w:r>
          <w:rPr>
            <w:noProof/>
            <w:webHidden/>
          </w:rPr>
          <w:fldChar w:fldCharType="begin"/>
        </w:r>
        <w:r>
          <w:rPr>
            <w:noProof/>
            <w:webHidden/>
          </w:rPr>
          <w:instrText xml:space="preserve"> PAGEREF _Toc434233430 \h </w:instrText>
        </w:r>
        <w:r>
          <w:rPr>
            <w:noProof/>
            <w:webHidden/>
          </w:rPr>
        </w:r>
        <w:r>
          <w:rPr>
            <w:noProof/>
            <w:webHidden/>
          </w:rPr>
          <w:fldChar w:fldCharType="separate"/>
        </w:r>
        <w:r w:rsidR="006175EC">
          <w:rPr>
            <w:noProof/>
            <w:webHidden/>
          </w:rPr>
          <w:t>10-9</w:t>
        </w:r>
        <w:r>
          <w:rPr>
            <w:noProof/>
            <w:webHidden/>
          </w:rPr>
          <w:fldChar w:fldCharType="end"/>
        </w:r>
      </w:hyperlink>
    </w:p>
    <w:p w14:paraId="40DE2493" w14:textId="1BE251D2" w:rsidR="00FE2F00" w:rsidRDefault="00FE2F00">
      <w:pPr>
        <w:pStyle w:val="TOC1"/>
        <w:tabs>
          <w:tab w:val="left" w:pos="1920"/>
        </w:tabs>
        <w:rPr>
          <w:rFonts w:asciiTheme="minorHAnsi" w:eastAsiaTheme="minorEastAsia" w:hAnsiTheme="minorHAnsi" w:cstheme="minorBidi"/>
          <w:b w:val="0"/>
          <w:bCs w:val="0"/>
          <w:caps w:val="0"/>
          <w:noProof/>
          <w:sz w:val="22"/>
          <w:szCs w:val="22"/>
        </w:rPr>
      </w:pPr>
      <w:hyperlink w:anchor="_Toc434233431" w:history="1">
        <w:r w:rsidRPr="00CC74DA">
          <w:rPr>
            <w:rStyle w:val="Hyperlink"/>
            <w:noProof/>
            <w14:scene3d>
              <w14:camera w14:prst="orthographicFront"/>
              <w14:lightRig w14:rig="threePt" w14:dir="t">
                <w14:rot w14:lat="0" w14:lon="0" w14:rev="0"/>
              </w14:lightRig>
            </w14:scene3d>
          </w:rPr>
          <w:t>Section 11:</w:t>
        </w:r>
        <w:r>
          <w:rPr>
            <w:rFonts w:asciiTheme="minorHAnsi" w:eastAsiaTheme="minorEastAsia" w:hAnsiTheme="minorHAnsi" w:cstheme="minorBidi"/>
            <w:b w:val="0"/>
            <w:bCs w:val="0"/>
            <w:caps w:val="0"/>
            <w:noProof/>
            <w:sz w:val="22"/>
            <w:szCs w:val="22"/>
          </w:rPr>
          <w:tab/>
        </w:r>
        <w:r w:rsidRPr="00CC74DA">
          <w:rPr>
            <w:rStyle w:val="Hyperlink"/>
            <w:noProof/>
          </w:rPr>
          <w:t>Testing Plan</w:t>
        </w:r>
        <w:r>
          <w:rPr>
            <w:noProof/>
            <w:webHidden/>
          </w:rPr>
          <w:tab/>
        </w:r>
        <w:r>
          <w:rPr>
            <w:noProof/>
            <w:webHidden/>
          </w:rPr>
          <w:fldChar w:fldCharType="begin"/>
        </w:r>
        <w:r>
          <w:rPr>
            <w:noProof/>
            <w:webHidden/>
          </w:rPr>
          <w:instrText xml:space="preserve"> PAGEREF _Toc434233431 \h </w:instrText>
        </w:r>
        <w:r>
          <w:rPr>
            <w:noProof/>
            <w:webHidden/>
          </w:rPr>
        </w:r>
        <w:r>
          <w:rPr>
            <w:noProof/>
            <w:webHidden/>
          </w:rPr>
          <w:fldChar w:fldCharType="separate"/>
        </w:r>
        <w:r w:rsidR="006175EC">
          <w:rPr>
            <w:noProof/>
            <w:webHidden/>
          </w:rPr>
          <w:t>11-1</w:t>
        </w:r>
        <w:r>
          <w:rPr>
            <w:noProof/>
            <w:webHidden/>
          </w:rPr>
          <w:fldChar w:fldCharType="end"/>
        </w:r>
      </w:hyperlink>
    </w:p>
    <w:p w14:paraId="252DF77E" w14:textId="7460CE7D"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432" w:history="1">
        <w:r w:rsidRPr="00CC74DA">
          <w:rPr>
            <w:rStyle w:val="Hyperlink"/>
            <w:noProof/>
          </w:rPr>
          <w:t>11.1</w:t>
        </w:r>
        <w:r>
          <w:rPr>
            <w:rFonts w:asciiTheme="minorHAnsi" w:eastAsiaTheme="minorEastAsia" w:hAnsiTheme="minorHAnsi" w:cstheme="minorBidi"/>
            <w:smallCaps w:val="0"/>
            <w:noProof/>
            <w:sz w:val="22"/>
            <w:szCs w:val="22"/>
          </w:rPr>
          <w:tab/>
        </w:r>
        <w:r w:rsidRPr="00CC74DA">
          <w:rPr>
            <w:rStyle w:val="Hyperlink"/>
            <w:noProof/>
          </w:rPr>
          <w:t>Delivery &amp; Storage</w:t>
        </w:r>
        <w:r>
          <w:rPr>
            <w:noProof/>
            <w:webHidden/>
          </w:rPr>
          <w:tab/>
        </w:r>
        <w:r>
          <w:rPr>
            <w:noProof/>
            <w:webHidden/>
          </w:rPr>
          <w:fldChar w:fldCharType="begin"/>
        </w:r>
        <w:r>
          <w:rPr>
            <w:noProof/>
            <w:webHidden/>
          </w:rPr>
          <w:instrText xml:space="preserve"> PAGEREF _Toc434233432 \h </w:instrText>
        </w:r>
        <w:r>
          <w:rPr>
            <w:noProof/>
            <w:webHidden/>
          </w:rPr>
        </w:r>
        <w:r>
          <w:rPr>
            <w:noProof/>
            <w:webHidden/>
          </w:rPr>
          <w:fldChar w:fldCharType="separate"/>
        </w:r>
        <w:r w:rsidR="006175EC">
          <w:rPr>
            <w:noProof/>
            <w:webHidden/>
          </w:rPr>
          <w:t>11-1</w:t>
        </w:r>
        <w:r>
          <w:rPr>
            <w:noProof/>
            <w:webHidden/>
          </w:rPr>
          <w:fldChar w:fldCharType="end"/>
        </w:r>
      </w:hyperlink>
    </w:p>
    <w:p w14:paraId="6F7C5950" w14:textId="35F240DE"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433" w:history="1">
        <w:r w:rsidRPr="00CC74DA">
          <w:rPr>
            <w:rStyle w:val="Hyperlink"/>
            <w:noProof/>
          </w:rPr>
          <w:t>11.2</w:t>
        </w:r>
        <w:r>
          <w:rPr>
            <w:rFonts w:asciiTheme="minorHAnsi" w:eastAsiaTheme="minorEastAsia" w:hAnsiTheme="minorHAnsi" w:cstheme="minorBidi"/>
            <w:smallCaps w:val="0"/>
            <w:noProof/>
            <w:sz w:val="22"/>
            <w:szCs w:val="22"/>
          </w:rPr>
          <w:tab/>
        </w:r>
        <w:r w:rsidRPr="00CC74DA">
          <w:rPr>
            <w:rStyle w:val="Hyperlink"/>
            <w:noProof/>
          </w:rPr>
          <w:t>Cargo Retrieval</w:t>
        </w:r>
        <w:r>
          <w:rPr>
            <w:noProof/>
            <w:webHidden/>
          </w:rPr>
          <w:tab/>
        </w:r>
        <w:r>
          <w:rPr>
            <w:noProof/>
            <w:webHidden/>
          </w:rPr>
          <w:fldChar w:fldCharType="begin"/>
        </w:r>
        <w:r>
          <w:rPr>
            <w:noProof/>
            <w:webHidden/>
          </w:rPr>
          <w:instrText xml:space="preserve"> PAGEREF _Toc434233433 \h </w:instrText>
        </w:r>
        <w:r>
          <w:rPr>
            <w:noProof/>
            <w:webHidden/>
          </w:rPr>
        </w:r>
        <w:r>
          <w:rPr>
            <w:noProof/>
            <w:webHidden/>
          </w:rPr>
          <w:fldChar w:fldCharType="separate"/>
        </w:r>
        <w:r w:rsidR="006175EC">
          <w:rPr>
            <w:noProof/>
            <w:webHidden/>
          </w:rPr>
          <w:t>11-7</w:t>
        </w:r>
        <w:r>
          <w:rPr>
            <w:noProof/>
            <w:webHidden/>
          </w:rPr>
          <w:fldChar w:fldCharType="end"/>
        </w:r>
      </w:hyperlink>
    </w:p>
    <w:p w14:paraId="107B4947" w14:textId="484A0D43"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434" w:history="1">
        <w:r w:rsidRPr="00CC74DA">
          <w:rPr>
            <w:rStyle w:val="Hyperlink"/>
            <w:noProof/>
          </w:rPr>
          <w:t>11.3</w:t>
        </w:r>
        <w:r>
          <w:rPr>
            <w:rFonts w:asciiTheme="minorHAnsi" w:eastAsiaTheme="minorEastAsia" w:hAnsiTheme="minorHAnsi" w:cstheme="minorBidi"/>
            <w:smallCaps w:val="0"/>
            <w:noProof/>
            <w:sz w:val="22"/>
            <w:szCs w:val="22"/>
          </w:rPr>
          <w:tab/>
        </w:r>
        <w:r w:rsidRPr="00CC74DA">
          <w:rPr>
            <w:rStyle w:val="Hyperlink"/>
            <w:noProof/>
          </w:rPr>
          <w:t>Image Processing &amp; Lighting</w:t>
        </w:r>
        <w:r>
          <w:rPr>
            <w:noProof/>
            <w:webHidden/>
          </w:rPr>
          <w:tab/>
        </w:r>
        <w:r>
          <w:rPr>
            <w:noProof/>
            <w:webHidden/>
          </w:rPr>
          <w:fldChar w:fldCharType="begin"/>
        </w:r>
        <w:r>
          <w:rPr>
            <w:noProof/>
            <w:webHidden/>
          </w:rPr>
          <w:instrText xml:space="preserve"> PAGEREF _Toc434233434 \h </w:instrText>
        </w:r>
        <w:r>
          <w:rPr>
            <w:noProof/>
            <w:webHidden/>
          </w:rPr>
        </w:r>
        <w:r>
          <w:rPr>
            <w:noProof/>
            <w:webHidden/>
          </w:rPr>
          <w:fldChar w:fldCharType="separate"/>
        </w:r>
        <w:r w:rsidR="006175EC">
          <w:rPr>
            <w:noProof/>
            <w:webHidden/>
          </w:rPr>
          <w:t>11-13</w:t>
        </w:r>
        <w:r>
          <w:rPr>
            <w:noProof/>
            <w:webHidden/>
          </w:rPr>
          <w:fldChar w:fldCharType="end"/>
        </w:r>
      </w:hyperlink>
    </w:p>
    <w:p w14:paraId="64B6DBF8" w14:textId="79DCD52A"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35" w:history="1">
        <w:r w:rsidRPr="00CC74DA">
          <w:rPr>
            <w:rStyle w:val="Hyperlink"/>
            <w:noProof/>
          </w:rPr>
          <w:t>11.3.1</w:t>
        </w:r>
        <w:r>
          <w:rPr>
            <w:rFonts w:asciiTheme="minorHAnsi" w:eastAsiaTheme="minorEastAsia" w:hAnsiTheme="minorHAnsi" w:cstheme="minorBidi"/>
            <w:i w:val="0"/>
            <w:iCs w:val="0"/>
            <w:noProof/>
            <w:sz w:val="22"/>
            <w:szCs w:val="22"/>
          </w:rPr>
          <w:tab/>
        </w:r>
        <w:r w:rsidRPr="00CC74DA">
          <w:rPr>
            <w:rStyle w:val="Hyperlink"/>
            <w:noProof/>
          </w:rPr>
          <w:t>BeagleBone Connectivity Test</w:t>
        </w:r>
        <w:r>
          <w:rPr>
            <w:noProof/>
            <w:webHidden/>
          </w:rPr>
          <w:tab/>
        </w:r>
        <w:r>
          <w:rPr>
            <w:noProof/>
            <w:webHidden/>
          </w:rPr>
          <w:fldChar w:fldCharType="begin"/>
        </w:r>
        <w:r>
          <w:rPr>
            <w:noProof/>
            <w:webHidden/>
          </w:rPr>
          <w:instrText xml:space="preserve"> PAGEREF _Toc434233435 \h </w:instrText>
        </w:r>
        <w:r>
          <w:rPr>
            <w:noProof/>
            <w:webHidden/>
          </w:rPr>
        </w:r>
        <w:r>
          <w:rPr>
            <w:noProof/>
            <w:webHidden/>
          </w:rPr>
          <w:fldChar w:fldCharType="separate"/>
        </w:r>
        <w:r w:rsidR="006175EC">
          <w:rPr>
            <w:noProof/>
            <w:webHidden/>
          </w:rPr>
          <w:t>11-13</w:t>
        </w:r>
        <w:r>
          <w:rPr>
            <w:noProof/>
            <w:webHidden/>
          </w:rPr>
          <w:fldChar w:fldCharType="end"/>
        </w:r>
      </w:hyperlink>
    </w:p>
    <w:p w14:paraId="56219541" w14:textId="6E09FD84"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36" w:history="1">
        <w:r w:rsidRPr="00CC74DA">
          <w:rPr>
            <w:rStyle w:val="Hyperlink"/>
            <w:noProof/>
          </w:rPr>
          <w:t>11.3.2</w:t>
        </w:r>
        <w:r>
          <w:rPr>
            <w:rFonts w:asciiTheme="minorHAnsi" w:eastAsiaTheme="minorEastAsia" w:hAnsiTheme="minorHAnsi" w:cstheme="minorBidi"/>
            <w:i w:val="0"/>
            <w:iCs w:val="0"/>
            <w:noProof/>
            <w:sz w:val="22"/>
            <w:szCs w:val="22"/>
          </w:rPr>
          <w:tab/>
        </w:r>
        <w:r w:rsidRPr="00CC74DA">
          <w:rPr>
            <w:rStyle w:val="Hyperlink"/>
            <w:noProof/>
          </w:rPr>
          <w:t>BeagleBone Connectivity via Putty Test</w:t>
        </w:r>
        <w:r>
          <w:rPr>
            <w:noProof/>
            <w:webHidden/>
          </w:rPr>
          <w:tab/>
        </w:r>
        <w:r>
          <w:rPr>
            <w:noProof/>
            <w:webHidden/>
          </w:rPr>
          <w:fldChar w:fldCharType="begin"/>
        </w:r>
        <w:r>
          <w:rPr>
            <w:noProof/>
            <w:webHidden/>
          </w:rPr>
          <w:instrText xml:space="preserve"> PAGEREF _Toc434233436 \h </w:instrText>
        </w:r>
        <w:r>
          <w:rPr>
            <w:noProof/>
            <w:webHidden/>
          </w:rPr>
        </w:r>
        <w:r>
          <w:rPr>
            <w:noProof/>
            <w:webHidden/>
          </w:rPr>
          <w:fldChar w:fldCharType="separate"/>
        </w:r>
        <w:r w:rsidR="006175EC">
          <w:rPr>
            <w:noProof/>
            <w:webHidden/>
          </w:rPr>
          <w:t>11-13</w:t>
        </w:r>
        <w:r>
          <w:rPr>
            <w:noProof/>
            <w:webHidden/>
          </w:rPr>
          <w:fldChar w:fldCharType="end"/>
        </w:r>
      </w:hyperlink>
    </w:p>
    <w:p w14:paraId="6167C87C" w14:textId="58BCE659"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37" w:history="1">
        <w:r w:rsidRPr="00CC74DA">
          <w:rPr>
            <w:rStyle w:val="Hyperlink"/>
            <w:noProof/>
          </w:rPr>
          <w:t>11.3.3</w:t>
        </w:r>
        <w:r>
          <w:rPr>
            <w:rFonts w:asciiTheme="minorHAnsi" w:eastAsiaTheme="minorEastAsia" w:hAnsiTheme="minorHAnsi" w:cstheme="minorBidi"/>
            <w:i w:val="0"/>
            <w:iCs w:val="0"/>
            <w:noProof/>
            <w:sz w:val="22"/>
            <w:szCs w:val="22"/>
          </w:rPr>
          <w:tab/>
        </w:r>
        <w:r w:rsidRPr="00CC74DA">
          <w:rPr>
            <w:rStyle w:val="Hyperlink"/>
            <w:noProof/>
          </w:rPr>
          <w:t>Electronic Switch Test</w:t>
        </w:r>
        <w:r>
          <w:rPr>
            <w:noProof/>
            <w:webHidden/>
          </w:rPr>
          <w:tab/>
        </w:r>
        <w:r>
          <w:rPr>
            <w:noProof/>
            <w:webHidden/>
          </w:rPr>
          <w:fldChar w:fldCharType="begin"/>
        </w:r>
        <w:r>
          <w:rPr>
            <w:noProof/>
            <w:webHidden/>
          </w:rPr>
          <w:instrText xml:space="preserve"> PAGEREF _Toc434233437 \h </w:instrText>
        </w:r>
        <w:r>
          <w:rPr>
            <w:noProof/>
            <w:webHidden/>
          </w:rPr>
        </w:r>
        <w:r>
          <w:rPr>
            <w:noProof/>
            <w:webHidden/>
          </w:rPr>
          <w:fldChar w:fldCharType="separate"/>
        </w:r>
        <w:r w:rsidR="006175EC">
          <w:rPr>
            <w:noProof/>
            <w:webHidden/>
          </w:rPr>
          <w:t>11-14</w:t>
        </w:r>
        <w:r>
          <w:rPr>
            <w:noProof/>
            <w:webHidden/>
          </w:rPr>
          <w:fldChar w:fldCharType="end"/>
        </w:r>
      </w:hyperlink>
    </w:p>
    <w:p w14:paraId="65833022" w14:textId="152874E4"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38" w:history="1">
        <w:r w:rsidRPr="00CC74DA">
          <w:rPr>
            <w:rStyle w:val="Hyperlink"/>
            <w:noProof/>
          </w:rPr>
          <w:t>11.3.4</w:t>
        </w:r>
        <w:r>
          <w:rPr>
            <w:rFonts w:asciiTheme="minorHAnsi" w:eastAsiaTheme="minorEastAsia" w:hAnsiTheme="minorHAnsi" w:cstheme="minorBidi"/>
            <w:i w:val="0"/>
            <w:iCs w:val="0"/>
            <w:noProof/>
            <w:sz w:val="22"/>
            <w:szCs w:val="22"/>
          </w:rPr>
          <w:tab/>
        </w:r>
        <w:r w:rsidRPr="00CC74DA">
          <w:rPr>
            <w:rStyle w:val="Hyperlink"/>
            <w:noProof/>
          </w:rPr>
          <w:t>Image Capture Test</w:t>
        </w:r>
        <w:r>
          <w:rPr>
            <w:noProof/>
            <w:webHidden/>
          </w:rPr>
          <w:tab/>
        </w:r>
        <w:r>
          <w:rPr>
            <w:noProof/>
            <w:webHidden/>
          </w:rPr>
          <w:fldChar w:fldCharType="begin"/>
        </w:r>
        <w:r>
          <w:rPr>
            <w:noProof/>
            <w:webHidden/>
          </w:rPr>
          <w:instrText xml:space="preserve"> PAGEREF _Toc434233438 \h </w:instrText>
        </w:r>
        <w:r>
          <w:rPr>
            <w:noProof/>
            <w:webHidden/>
          </w:rPr>
        </w:r>
        <w:r>
          <w:rPr>
            <w:noProof/>
            <w:webHidden/>
          </w:rPr>
          <w:fldChar w:fldCharType="separate"/>
        </w:r>
        <w:r w:rsidR="006175EC">
          <w:rPr>
            <w:noProof/>
            <w:webHidden/>
          </w:rPr>
          <w:t>11-15</w:t>
        </w:r>
        <w:r>
          <w:rPr>
            <w:noProof/>
            <w:webHidden/>
          </w:rPr>
          <w:fldChar w:fldCharType="end"/>
        </w:r>
      </w:hyperlink>
    </w:p>
    <w:p w14:paraId="74DA888D" w14:textId="750D2C6E"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39" w:history="1">
        <w:r w:rsidRPr="00CC74DA">
          <w:rPr>
            <w:rStyle w:val="Hyperlink"/>
            <w:noProof/>
          </w:rPr>
          <w:t>11.3.5</w:t>
        </w:r>
        <w:r>
          <w:rPr>
            <w:rFonts w:asciiTheme="minorHAnsi" w:eastAsiaTheme="minorEastAsia" w:hAnsiTheme="minorHAnsi" w:cstheme="minorBidi"/>
            <w:i w:val="0"/>
            <w:iCs w:val="0"/>
            <w:noProof/>
            <w:sz w:val="22"/>
            <w:szCs w:val="22"/>
          </w:rPr>
          <w:tab/>
        </w:r>
        <w:r w:rsidRPr="00CC74DA">
          <w:rPr>
            <w:rStyle w:val="Hyperlink"/>
            <w:noProof/>
          </w:rPr>
          <w:t>Pixel Recognition Test</w:t>
        </w:r>
        <w:r>
          <w:rPr>
            <w:noProof/>
            <w:webHidden/>
          </w:rPr>
          <w:tab/>
        </w:r>
        <w:r>
          <w:rPr>
            <w:noProof/>
            <w:webHidden/>
          </w:rPr>
          <w:fldChar w:fldCharType="begin"/>
        </w:r>
        <w:r>
          <w:rPr>
            <w:noProof/>
            <w:webHidden/>
          </w:rPr>
          <w:instrText xml:space="preserve"> PAGEREF _Toc434233439 \h </w:instrText>
        </w:r>
        <w:r>
          <w:rPr>
            <w:noProof/>
            <w:webHidden/>
          </w:rPr>
        </w:r>
        <w:r>
          <w:rPr>
            <w:noProof/>
            <w:webHidden/>
          </w:rPr>
          <w:fldChar w:fldCharType="separate"/>
        </w:r>
        <w:r w:rsidR="006175EC">
          <w:rPr>
            <w:noProof/>
            <w:webHidden/>
          </w:rPr>
          <w:t>11-15</w:t>
        </w:r>
        <w:r>
          <w:rPr>
            <w:noProof/>
            <w:webHidden/>
          </w:rPr>
          <w:fldChar w:fldCharType="end"/>
        </w:r>
      </w:hyperlink>
    </w:p>
    <w:p w14:paraId="7EB58141" w14:textId="47E56D86"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40" w:history="1">
        <w:r w:rsidRPr="00CC74DA">
          <w:rPr>
            <w:rStyle w:val="Hyperlink"/>
            <w:noProof/>
          </w:rPr>
          <w:t>11.3.6</w:t>
        </w:r>
        <w:r>
          <w:rPr>
            <w:rFonts w:asciiTheme="minorHAnsi" w:eastAsiaTheme="minorEastAsia" w:hAnsiTheme="minorHAnsi" w:cstheme="minorBidi"/>
            <w:i w:val="0"/>
            <w:iCs w:val="0"/>
            <w:noProof/>
            <w:sz w:val="22"/>
            <w:szCs w:val="22"/>
          </w:rPr>
          <w:tab/>
        </w:r>
        <w:r w:rsidRPr="00CC74DA">
          <w:rPr>
            <w:rStyle w:val="Hyperlink"/>
            <w:noProof/>
          </w:rPr>
          <w:t>QR Code Recognition Test</w:t>
        </w:r>
        <w:r>
          <w:rPr>
            <w:noProof/>
            <w:webHidden/>
          </w:rPr>
          <w:tab/>
        </w:r>
        <w:r>
          <w:rPr>
            <w:noProof/>
            <w:webHidden/>
          </w:rPr>
          <w:fldChar w:fldCharType="begin"/>
        </w:r>
        <w:r>
          <w:rPr>
            <w:noProof/>
            <w:webHidden/>
          </w:rPr>
          <w:instrText xml:space="preserve"> PAGEREF _Toc434233440 \h </w:instrText>
        </w:r>
        <w:r>
          <w:rPr>
            <w:noProof/>
            <w:webHidden/>
          </w:rPr>
        </w:r>
        <w:r>
          <w:rPr>
            <w:noProof/>
            <w:webHidden/>
          </w:rPr>
          <w:fldChar w:fldCharType="separate"/>
        </w:r>
        <w:r w:rsidR="006175EC">
          <w:rPr>
            <w:noProof/>
            <w:webHidden/>
          </w:rPr>
          <w:t>11-16</w:t>
        </w:r>
        <w:r>
          <w:rPr>
            <w:noProof/>
            <w:webHidden/>
          </w:rPr>
          <w:fldChar w:fldCharType="end"/>
        </w:r>
      </w:hyperlink>
    </w:p>
    <w:p w14:paraId="142C9A85" w14:textId="7F0A01E0"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41" w:history="1">
        <w:r w:rsidRPr="00CC74DA">
          <w:rPr>
            <w:rStyle w:val="Hyperlink"/>
            <w:noProof/>
          </w:rPr>
          <w:t>11.3.7</w:t>
        </w:r>
        <w:r>
          <w:rPr>
            <w:rFonts w:asciiTheme="minorHAnsi" w:eastAsiaTheme="minorEastAsia" w:hAnsiTheme="minorHAnsi" w:cstheme="minorBidi"/>
            <w:i w:val="0"/>
            <w:iCs w:val="0"/>
            <w:noProof/>
            <w:sz w:val="22"/>
            <w:szCs w:val="22"/>
          </w:rPr>
          <w:tab/>
        </w:r>
        <w:r w:rsidRPr="00CC74DA">
          <w:rPr>
            <w:rStyle w:val="Hyperlink"/>
            <w:noProof/>
          </w:rPr>
          <w:t>Size Recognition Test</w:t>
        </w:r>
        <w:r>
          <w:rPr>
            <w:noProof/>
            <w:webHidden/>
          </w:rPr>
          <w:tab/>
        </w:r>
        <w:r>
          <w:rPr>
            <w:noProof/>
            <w:webHidden/>
          </w:rPr>
          <w:fldChar w:fldCharType="begin"/>
        </w:r>
        <w:r>
          <w:rPr>
            <w:noProof/>
            <w:webHidden/>
          </w:rPr>
          <w:instrText xml:space="preserve"> PAGEREF _Toc434233441 \h </w:instrText>
        </w:r>
        <w:r>
          <w:rPr>
            <w:noProof/>
            <w:webHidden/>
          </w:rPr>
        </w:r>
        <w:r>
          <w:rPr>
            <w:noProof/>
            <w:webHidden/>
          </w:rPr>
          <w:fldChar w:fldCharType="separate"/>
        </w:r>
        <w:r w:rsidR="006175EC">
          <w:rPr>
            <w:noProof/>
            <w:webHidden/>
          </w:rPr>
          <w:t>11-17</w:t>
        </w:r>
        <w:r>
          <w:rPr>
            <w:noProof/>
            <w:webHidden/>
          </w:rPr>
          <w:fldChar w:fldCharType="end"/>
        </w:r>
      </w:hyperlink>
    </w:p>
    <w:p w14:paraId="0E309631" w14:textId="452E554F"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42" w:history="1">
        <w:r w:rsidRPr="00CC74DA">
          <w:rPr>
            <w:rStyle w:val="Hyperlink"/>
            <w:noProof/>
          </w:rPr>
          <w:t>11.3.8</w:t>
        </w:r>
        <w:r>
          <w:rPr>
            <w:rFonts w:asciiTheme="minorHAnsi" w:eastAsiaTheme="minorEastAsia" w:hAnsiTheme="minorHAnsi" w:cstheme="minorBidi"/>
            <w:i w:val="0"/>
            <w:iCs w:val="0"/>
            <w:noProof/>
            <w:sz w:val="22"/>
            <w:szCs w:val="22"/>
          </w:rPr>
          <w:tab/>
        </w:r>
        <w:r w:rsidRPr="00CC74DA">
          <w:rPr>
            <w:rStyle w:val="Hyperlink"/>
            <w:noProof/>
          </w:rPr>
          <w:t>Size Recognition Test</w:t>
        </w:r>
        <w:r>
          <w:rPr>
            <w:noProof/>
            <w:webHidden/>
          </w:rPr>
          <w:tab/>
        </w:r>
        <w:r>
          <w:rPr>
            <w:noProof/>
            <w:webHidden/>
          </w:rPr>
          <w:fldChar w:fldCharType="begin"/>
        </w:r>
        <w:r>
          <w:rPr>
            <w:noProof/>
            <w:webHidden/>
          </w:rPr>
          <w:instrText xml:space="preserve"> PAGEREF _Toc434233442 \h </w:instrText>
        </w:r>
        <w:r>
          <w:rPr>
            <w:noProof/>
            <w:webHidden/>
          </w:rPr>
        </w:r>
        <w:r>
          <w:rPr>
            <w:noProof/>
            <w:webHidden/>
          </w:rPr>
          <w:fldChar w:fldCharType="separate"/>
        </w:r>
        <w:r w:rsidR="006175EC">
          <w:rPr>
            <w:noProof/>
            <w:webHidden/>
          </w:rPr>
          <w:t>11-17</w:t>
        </w:r>
        <w:r>
          <w:rPr>
            <w:noProof/>
            <w:webHidden/>
          </w:rPr>
          <w:fldChar w:fldCharType="end"/>
        </w:r>
      </w:hyperlink>
    </w:p>
    <w:p w14:paraId="78FEA047" w14:textId="0DABD4B2"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43" w:history="1">
        <w:r w:rsidRPr="00CC74DA">
          <w:rPr>
            <w:rStyle w:val="Hyperlink"/>
            <w:noProof/>
          </w:rPr>
          <w:t>11.3.9</w:t>
        </w:r>
        <w:r>
          <w:rPr>
            <w:rFonts w:asciiTheme="minorHAnsi" w:eastAsiaTheme="minorEastAsia" w:hAnsiTheme="minorHAnsi" w:cstheme="minorBidi"/>
            <w:i w:val="0"/>
            <w:iCs w:val="0"/>
            <w:noProof/>
            <w:sz w:val="22"/>
            <w:szCs w:val="22"/>
          </w:rPr>
          <w:tab/>
        </w:r>
        <w:r w:rsidRPr="00CC74DA">
          <w:rPr>
            <w:rStyle w:val="Hyperlink"/>
            <w:noProof/>
          </w:rPr>
          <w:t>Lighting Source Test</w:t>
        </w:r>
        <w:r>
          <w:rPr>
            <w:noProof/>
            <w:webHidden/>
          </w:rPr>
          <w:tab/>
        </w:r>
        <w:r>
          <w:rPr>
            <w:noProof/>
            <w:webHidden/>
          </w:rPr>
          <w:fldChar w:fldCharType="begin"/>
        </w:r>
        <w:r>
          <w:rPr>
            <w:noProof/>
            <w:webHidden/>
          </w:rPr>
          <w:instrText xml:space="preserve"> PAGEREF _Toc434233443 \h </w:instrText>
        </w:r>
        <w:r>
          <w:rPr>
            <w:noProof/>
            <w:webHidden/>
          </w:rPr>
        </w:r>
        <w:r>
          <w:rPr>
            <w:noProof/>
            <w:webHidden/>
          </w:rPr>
          <w:fldChar w:fldCharType="separate"/>
        </w:r>
        <w:r w:rsidR="006175EC">
          <w:rPr>
            <w:noProof/>
            <w:webHidden/>
          </w:rPr>
          <w:t>11-18</w:t>
        </w:r>
        <w:r>
          <w:rPr>
            <w:noProof/>
            <w:webHidden/>
          </w:rPr>
          <w:fldChar w:fldCharType="end"/>
        </w:r>
      </w:hyperlink>
    </w:p>
    <w:p w14:paraId="5B57B2C3" w14:textId="1729C6EE"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44" w:history="1">
        <w:r w:rsidRPr="00CC74DA">
          <w:rPr>
            <w:rStyle w:val="Hyperlink"/>
            <w:noProof/>
          </w:rPr>
          <w:t>11.3.10</w:t>
        </w:r>
        <w:r>
          <w:rPr>
            <w:rFonts w:asciiTheme="minorHAnsi" w:eastAsiaTheme="minorEastAsia" w:hAnsiTheme="minorHAnsi" w:cstheme="minorBidi"/>
            <w:i w:val="0"/>
            <w:iCs w:val="0"/>
            <w:noProof/>
            <w:sz w:val="22"/>
            <w:szCs w:val="22"/>
          </w:rPr>
          <w:tab/>
        </w:r>
        <w:r w:rsidRPr="00CC74DA">
          <w:rPr>
            <w:rStyle w:val="Hyperlink"/>
            <w:noProof/>
          </w:rPr>
          <w:t>Lighting Source to Controller Test</w:t>
        </w:r>
        <w:r>
          <w:rPr>
            <w:noProof/>
            <w:webHidden/>
          </w:rPr>
          <w:tab/>
        </w:r>
        <w:r>
          <w:rPr>
            <w:noProof/>
            <w:webHidden/>
          </w:rPr>
          <w:fldChar w:fldCharType="begin"/>
        </w:r>
        <w:r>
          <w:rPr>
            <w:noProof/>
            <w:webHidden/>
          </w:rPr>
          <w:instrText xml:space="preserve"> PAGEREF _Toc434233444 \h </w:instrText>
        </w:r>
        <w:r>
          <w:rPr>
            <w:noProof/>
            <w:webHidden/>
          </w:rPr>
        </w:r>
        <w:r>
          <w:rPr>
            <w:noProof/>
            <w:webHidden/>
          </w:rPr>
          <w:fldChar w:fldCharType="separate"/>
        </w:r>
        <w:r w:rsidR="006175EC">
          <w:rPr>
            <w:noProof/>
            <w:webHidden/>
          </w:rPr>
          <w:t>11-19</w:t>
        </w:r>
        <w:r>
          <w:rPr>
            <w:noProof/>
            <w:webHidden/>
          </w:rPr>
          <w:fldChar w:fldCharType="end"/>
        </w:r>
      </w:hyperlink>
    </w:p>
    <w:p w14:paraId="4E71BD21" w14:textId="6BE11878"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45" w:history="1">
        <w:r w:rsidRPr="00CC74DA">
          <w:rPr>
            <w:rStyle w:val="Hyperlink"/>
            <w:noProof/>
          </w:rPr>
          <w:t>11.3.11</w:t>
        </w:r>
        <w:r>
          <w:rPr>
            <w:rFonts w:asciiTheme="minorHAnsi" w:eastAsiaTheme="minorEastAsia" w:hAnsiTheme="minorHAnsi" w:cstheme="minorBidi"/>
            <w:i w:val="0"/>
            <w:iCs w:val="0"/>
            <w:noProof/>
            <w:sz w:val="22"/>
            <w:szCs w:val="22"/>
          </w:rPr>
          <w:tab/>
        </w:r>
        <w:r w:rsidRPr="00CC74DA">
          <w:rPr>
            <w:rStyle w:val="Hyperlink"/>
            <w:noProof/>
          </w:rPr>
          <w:t>Lighting Source to Controller via Variable Resistor Test</w:t>
        </w:r>
        <w:r>
          <w:rPr>
            <w:noProof/>
            <w:webHidden/>
          </w:rPr>
          <w:tab/>
        </w:r>
        <w:r>
          <w:rPr>
            <w:noProof/>
            <w:webHidden/>
          </w:rPr>
          <w:fldChar w:fldCharType="begin"/>
        </w:r>
        <w:r>
          <w:rPr>
            <w:noProof/>
            <w:webHidden/>
          </w:rPr>
          <w:instrText xml:space="preserve"> PAGEREF _Toc434233445 \h </w:instrText>
        </w:r>
        <w:r>
          <w:rPr>
            <w:noProof/>
            <w:webHidden/>
          </w:rPr>
        </w:r>
        <w:r>
          <w:rPr>
            <w:noProof/>
            <w:webHidden/>
          </w:rPr>
          <w:fldChar w:fldCharType="separate"/>
        </w:r>
        <w:r w:rsidR="006175EC">
          <w:rPr>
            <w:noProof/>
            <w:webHidden/>
          </w:rPr>
          <w:t>11-19</w:t>
        </w:r>
        <w:r>
          <w:rPr>
            <w:noProof/>
            <w:webHidden/>
          </w:rPr>
          <w:fldChar w:fldCharType="end"/>
        </w:r>
      </w:hyperlink>
    </w:p>
    <w:p w14:paraId="7C71701A" w14:textId="54907F6A"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46" w:history="1">
        <w:r w:rsidRPr="00CC74DA">
          <w:rPr>
            <w:rStyle w:val="Hyperlink"/>
            <w:noProof/>
          </w:rPr>
          <w:t>11.3.12</w:t>
        </w:r>
        <w:r>
          <w:rPr>
            <w:rFonts w:asciiTheme="minorHAnsi" w:eastAsiaTheme="minorEastAsia" w:hAnsiTheme="minorHAnsi" w:cstheme="minorBidi"/>
            <w:i w:val="0"/>
            <w:iCs w:val="0"/>
            <w:noProof/>
            <w:sz w:val="22"/>
            <w:szCs w:val="22"/>
          </w:rPr>
          <w:tab/>
        </w:r>
        <w:r w:rsidRPr="00CC74DA">
          <w:rPr>
            <w:rStyle w:val="Hyperlink"/>
            <w:noProof/>
          </w:rPr>
          <w:t>BeagleBone to Image Processing Test</w:t>
        </w:r>
        <w:r>
          <w:rPr>
            <w:noProof/>
            <w:webHidden/>
          </w:rPr>
          <w:tab/>
        </w:r>
        <w:r>
          <w:rPr>
            <w:noProof/>
            <w:webHidden/>
          </w:rPr>
          <w:fldChar w:fldCharType="begin"/>
        </w:r>
        <w:r>
          <w:rPr>
            <w:noProof/>
            <w:webHidden/>
          </w:rPr>
          <w:instrText xml:space="preserve"> PAGEREF _Toc434233446 \h </w:instrText>
        </w:r>
        <w:r>
          <w:rPr>
            <w:noProof/>
            <w:webHidden/>
          </w:rPr>
        </w:r>
        <w:r>
          <w:rPr>
            <w:noProof/>
            <w:webHidden/>
          </w:rPr>
          <w:fldChar w:fldCharType="separate"/>
        </w:r>
        <w:r w:rsidR="006175EC">
          <w:rPr>
            <w:noProof/>
            <w:webHidden/>
          </w:rPr>
          <w:t>11-20</w:t>
        </w:r>
        <w:r>
          <w:rPr>
            <w:noProof/>
            <w:webHidden/>
          </w:rPr>
          <w:fldChar w:fldCharType="end"/>
        </w:r>
      </w:hyperlink>
    </w:p>
    <w:p w14:paraId="26E6A2D6" w14:textId="10BC9C10"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47" w:history="1">
        <w:r w:rsidRPr="00CC74DA">
          <w:rPr>
            <w:rStyle w:val="Hyperlink"/>
            <w:noProof/>
          </w:rPr>
          <w:t>11.3.13</w:t>
        </w:r>
        <w:r>
          <w:rPr>
            <w:rFonts w:asciiTheme="minorHAnsi" w:eastAsiaTheme="minorEastAsia" w:hAnsiTheme="minorHAnsi" w:cstheme="minorBidi"/>
            <w:i w:val="0"/>
            <w:iCs w:val="0"/>
            <w:noProof/>
            <w:sz w:val="22"/>
            <w:szCs w:val="22"/>
          </w:rPr>
          <w:tab/>
        </w:r>
        <w:r w:rsidRPr="00CC74DA">
          <w:rPr>
            <w:rStyle w:val="Hyperlink"/>
            <w:noProof/>
          </w:rPr>
          <w:t>Wiring Space Test</w:t>
        </w:r>
        <w:r>
          <w:rPr>
            <w:noProof/>
            <w:webHidden/>
          </w:rPr>
          <w:tab/>
        </w:r>
        <w:r>
          <w:rPr>
            <w:noProof/>
            <w:webHidden/>
          </w:rPr>
          <w:fldChar w:fldCharType="begin"/>
        </w:r>
        <w:r>
          <w:rPr>
            <w:noProof/>
            <w:webHidden/>
          </w:rPr>
          <w:instrText xml:space="preserve"> PAGEREF _Toc434233447 \h </w:instrText>
        </w:r>
        <w:r>
          <w:rPr>
            <w:noProof/>
            <w:webHidden/>
          </w:rPr>
        </w:r>
        <w:r>
          <w:rPr>
            <w:noProof/>
            <w:webHidden/>
          </w:rPr>
          <w:fldChar w:fldCharType="separate"/>
        </w:r>
        <w:r w:rsidR="006175EC">
          <w:rPr>
            <w:noProof/>
            <w:webHidden/>
          </w:rPr>
          <w:t>11-21</w:t>
        </w:r>
        <w:r>
          <w:rPr>
            <w:noProof/>
            <w:webHidden/>
          </w:rPr>
          <w:fldChar w:fldCharType="end"/>
        </w:r>
      </w:hyperlink>
    </w:p>
    <w:p w14:paraId="7901BC49" w14:textId="7483D9F1"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448" w:history="1">
        <w:r w:rsidRPr="00CC74DA">
          <w:rPr>
            <w:rStyle w:val="Hyperlink"/>
            <w:noProof/>
          </w:rPr>
          <w:t>11.4</w:t>
        </w:r>
        <w:r>
          <w:rPr>
            <w:rFonts w:asciiTheme="minorHAnsi" w:eastAsiaTheme="minorEastAsia" w:hAnsiTheme="minorHAnsi" w:cstheme="minorBidi"/>
            <w:smallCaps w:val="0"/>
            <w:noProof/>
            <w:sz w:val="22"/>
            <w:szCs w:val="22"/>
          </w:rPr>
          <w:tab/>
        </w:r>
        <w:r w:rsidRPr="00CC74DA">
          <w:rPr>
            <w:rStyle w:val="Hyperlink"/>
            <w:noProof/>
          </w:rPr>
          <w:t>Propulsion</w:t>
        </w:r>
        <w:r>
          <w:rPr>
            <w:noProof/>
            <w:webHidden/>
          </w:rPr>
          <w:tab/>
        </w:r>
        <w:r>
          <w:rPr>
            <w:noProof/>
            <w:webHidden/>
          </w:rPr>
          <w:fldChar w:fldCharType="begin"/>
        </w:r>
        <w:r>
          <w:rPr>
            <w:noProof/>
            <w:webHidden/>
          </w:rPr>
          <w:instrText xml:space="preserve"> PAGEREF _Toc434233448 \h </w:instrText>
        </w:r>
        <w:r>
          <w:rPr>
            <w:noProof/>
            <w:webHidden/>
          </w:rPr>
        </w:r>
        <w:r>
          <w:rPr>
            <w:noProof/>
            <w:webHidden/>
          </w:rPr>
          <w:fldChar w:fldCharType="separate"/>
        </w:r>
        <w:r w:rsidR="006175EC">
          <w:rPr>
            <w:noProof/>
            <w:webHidden/>
          </w:rPr>
          <w:t>11-22</w:t>
        </w:r>
        <w:r>
          <w:rPr>
            <w:noProof/>
            <w:webHidden/>
          </w:rPr>
          <w:fldChar w:fldCharType="end"/>
        </w:r>
      </w:hyperlink>
    </w:p>
    <w:p w14:paraId="52A146D6" w14:textId="7C12F595"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449" w:history="1">
        <w:r w:rsidRPr="00CC74DA">
          <w:rPr>
            <w:rStyle w:val="Hyperlink"/>
            <w:noProof/>
          </w:rPr>
          <w:t>11.5</w:t>
        </w:r>
        <w:r>
          <w:rPr>
            <w:rFonts w:asciiTheme="minorHAnsi" w:eastAsiaTheme="minorEastAsia" w:hAnsiTheme="minorHAnsi" w:cstheme="minorBidi"/>
            <w:smallCaps w:val="0"/>
            <w:noProof/>
            <w:sz w:val="22"/>
            <w:szCs w:val="22"/>
          </w:rPr>
          <w:tab/>
        </w:r>
        <w:r w:rsidRPr="00CC74DA">
          <w:rPr>
            <w:rStyle w:val="Hyperlink"/>
            <w:noProof/>
          </w:rPr>
          <w:t>Navigation</w:t>
        </w:r>
        <w:r>
          <w:rPr>
            <w:noProof/>
            <w:webHidden/>
          </w:rPr>
          <w:tab/>
        </w:r>
        <w:r>
          <w:rPr>
            <w:noProof/>
            <w:webHidden/>
          </w:rPr>
          <w:fldChar w:fldCharType="begin"/>
        </w:r>
        <w:r>
          <w:rPr>
            <w:noProof/>
            <w:webHidden/>
          </w:rPr>
          <w:instrText xml:space="preserve"> PAGEREF _Toc434233449 \h </w:instrText>
        </w:r>
        <w:r>
          <w:rPr>
            <w:noProof/>
            <w:webHidden/>
          </w:rPr>
        </w:r>
        <w:r>
          <w:rPr>
            <w:noProof/>
            <w:webHidden/>
          </w:rPr>
          <w:fldChar w:fldCharType="separate"/>
        </w:r>
        <w:r w:rsidR="006175EC">
          <w:rPr>
            <w:noProof/>
            <w:webHidden/>
          </w:rPr>
          <w:t>11-26</w:t>
        </w:r>
        <w:r>
          <w:rPr>
            <w:noProof/>
            <w:webHidden/>
          </w:rPr>
          <w:fldChar w:fldCharType="end"/>
        </w:r>
      </w:hyperlink>
    </w:p>
    <w:p w14:paraId="10276593" w14:textId="6BBA091C"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450" w:history="1">
        <w:r w:rsidRPr="00CC74DA">
          <w:rPr>
            <w:rStyle w:val="Hyperlink"/>
            <w:noProof/>
          </w:rPr>
          <w:t>11.6</w:t>
        </w:r>
        <w:r>
          <w:rPr>
            <w:rFonts w:asciiTheme="minorHAnsi" w:eastAsiaTheme="minorEastAsia" w:hAnsiTheme="minorHAnsi" w:cstheme="minorBidi"/>
            <w:smallCaps w:val="0"/>
            <w:noProof/>
            <w:sz w:val="22"/>
            <w:szCs w:val="22"/>
          </w:rPr>
          <w:tab/>
        </w:r>
        <w:r w:rsidRPr="00CC74DA">
          <w:rPr>
            <w:rStyle w:val="Hyperlink"/>
            <w:noProof/>
          </w:rPr>
          <w:t>Microcontroller &amp; Logistics</w:t>
        </w:r>
        <w:r>
          <w:rPr>
            <w:noProof/>
            <w:webHidden/>
          </w:rPr>
          <w:tab/>
        </w:r>
        <w:r>
          <w:rPr>
            <w:noProof/>
            <w:webHidden/>
          </w:rPr>
          <w:fldChar w:fldCharType="begin"/>
        </w:r>
        <w:r>
          <w:rPr>
            <w:noProof/>
            <w:webHidden/>
          </w:rPr>
          <w:instrText xml:space="preserve"> PAGEREF _Toc434233450 \h </w:instrText>
        </w:r>
        <w:r>
          <w:rPr>
            <w:noProof/>
            <w:webHidden/>
          </w:rPr>
        </w:r>
        <w:r>
          <w:rPr>
            <w:noProof/>
            <w:webHidden/>
          </w:rPr>
          <w:fldChar w:fldCharType="separate"/>
        </w:r>
        <w:r w:rsidR="006175EC">
          <w:rPr>
            <w:noProof/>
            <w:webHidden/>
          </w:rPr>
          <w:t>11-28</w:t>
        </w:r>
        <w:r>
          <w:rPr>
            <w:noProof/>
            <w:webHidden/>
          </w:rPr>
          <w:fldChar w:fldCharType="end"/>
        </w:r>
      </w:hyperlink>
    </w:p>
    <w:p w14:paraId="5270661C" w14:textId="22AA6D8E"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51" w:history="1">
        <w:r w:rsidRPr="00CC74DA">
          <w:rPr>
            <w:rStyle w:val="Hyperlink"/>
            <w:noProof/>
          </w:rPr>
          <w:t>11.6.1</w:t>
        </w:r>
        <w:r>
          <w:rPr>
            <w:rFonts w:asciiTheme="minorHAnsi" w:eastAsiaTheme="minorEastAsia" w:hAnsiTheme="minorHAnsi" w:cstheme="minorBidi"/>
            <w:i w:val="0"/>
            <w:iCs w:val="0"/>
            <w:noProof/>
            <w:sz w:val="22"/>
            <w:szCs w:val="22"/>
          </w:rPr>
          <w:tab/>
        </w:r>
        <w:r w:rsidRPr="00CC74DA">
          <w:rPr>
            <w:rStyle w:val="Hyperlink"/>
            <w:noProof/>
          </w:rPr>
          <w:t>BeagleBone to Delivery Controller Test</w:t>
        </w:r>
        <w:r>
          <w:rPr>
            <w:noProof/>
            <w:webHidden/>
          </w:rPr>
          <w:tab/>
        </w:r>
        <w:r>
          <w:rPr>
            <w:noProof/>
            <w:webHidden/>
          </w:rPr>
          <w:fldChar w:fldCharType="begin"/>
        </w:r>
        <w:r>
          <w:rPr>
            <w:noProof/>
            <w:webHidden/>
          </w:rPr>
          <w:instrText xml:space="preserve"> PAGEREF _Toc434233451 \h </w:instrText>
        </w:r>
        <w:r>
          <w:rPr>
            <w:noProof/>
            <w:webHidden/>
          </w:rPr>
        </w:r>
        <w:r>
          <w:rPr>
            <w:noProof/>
            <w:webHidden/>
          </w:rPr>
          <w:fldChar w:fldCharType="separate"/>
        </w:r>
        <w:r w:rsidR="006175EC">
          <w:rPr>
            <w:noProof/>
            <w:webHidden/>
          </w:rPr>
          <w:t>11-28</w:t>
        </w:r>
        <w:r>
          <w:rPr>
            <w:noProof/>
            <w:webHidden/>
          </w:rPr>
          <w:fldChar w:fldCharType="end"/>
        </w:r>
      </w:hyperlink>
    </w:p>
    <w:p w14:paraId="3D0A125E" w14:textId="6189FD9C"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52" w:history="1">
        <w:r w:rsidRPr="00CC74DA">
          <w:rPr>
            <w:rStyle w:val="Hyperlink"/>
            <w:noProof/>
          </w:rPr>
          <w:t>11.6.2</w:t>
        </w:r>
        <w:r>
          <w:rPr>
            <w:rFonts w:asciiTheme="minorHAnsi" w:eastAsiaTheme="minorEastAsia" w:hAnsiTheme="minorHAnsi" w:cstheme="minorBidi"/>
            <w:i w:val="0"/>
            <w:iCs w:val="0"/>
            <w:noProof/>
            <w:sz w:val="22"/>
            <w:szCs w:val="22"/>
          </w:rPr>
          <w:tab/>
        </w:r>
        <w:r w:rsidRPr="00CC74DA">
          <w:rPr>
            <w:rStyle w:val="Hyperlink"/>
            <w:noProof/>
          </w:rPr>
          <w:t>BeagleBone with Delivery Servos Test</w:t>
        </w:r>
        <w:r>
          <w:rPr>
            <w:noProof/>
            <w:webHidden/>
          </w:rPr>
          <w:tab/>
        </w:r>
        <w:r>
          <w:rPr>
            <w:noProof/>
            <w:webHidden/>
          </w:rPr>
          <w:fldChar w:fldCharType="begin"/>
        </w:r>
        <w:r>
          <w:rPr>
            <w:noProof/>
            <w:webHidden/>
          </w:rPr>
          <w:instrText xml:space="preserve"> PAGEREF _Toc434233452 \h </w:instrText>
        </w:r>
        <w:r>
          <w:rPr>
            <w:noProof/>
            <w:webHidden/>
          </w:rPr>
        </w:r>
        <w:r>
          <w:rPr>
            <w:noProof/>
            <w:webHidden/>
          </w:rPr>
          <w:fldChar w:fldCharType="separate"/>
        </w:r>
        <w:r w:rsidR="006175EC">
          <w:rPr>
            <w:noProof/>
            <w:webHidden/>
          </w:rPr>
          <w:t>11-28</w:t>
        </w:r>
        <w:r>
          <w:rPr>
            <w:noProof/>
            <w:webHidden/>
          </w:rPr>
          <w:fldChar w:fldCharType="end"/>
        </w:r>
      </w:hyperlink>
    </w:p>
    <w:p w14:paraId="466F83F4" w14:textId="1108DEA0"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53" w:history="1">
        <w:r w:rsidRPr="00CC74DA">
          <w:rPr>
            <w:rStyle w:val="Hyperlink"/>
            <w:noProof/>
          </w:rPr>
          <w:t>11.6.3</w:t>
        </w:r>
        <w:r>
          <w:rPr>
            <w:rFonts w:asciiTheme="minorHAnsi" w:eastAsiaTheme="minorEastAsia" w:hAnsiTheme="minorHAnsi" w:cstheme="minorBidi"/>
            <w:i w:val="0"/>
            <w:iCs w:val="0"/>
            <w:noProof/>
            <w:sz w:val="22"/>
            <w:szCs w:val="22"/>
          </w:rPr>
          <w:tab/>
        </w:r>
        <w:r w:rsidRPr="00CC74DA">
          <w:rPr>
            <w:rStyle w:val="Hyperlink"/>
            <w:noProof/>
          </w:rPr>
          <w:t>BeagleBone to Arm Controller Test</w:t>
        </w:r>
        <w:r>
          <w:rPr>
            <w:noProof/>
            <w:webHidden/>
          </w:rPr>
          <w:tab/>
        </w:r>
        <w:r>
          <w:rPr>
            <w:noProof/>
            <w:webHidden/>
          </w:rPr>
          <w:fldChar w:fldCharType="begin"/>
        </w:r>
        <w:r>
          <w:rPr>
            <w:noProof/>
            <w:webHidden/>
          </w:rPr>
          <w:instrText xml:space="preserve"> PAGEREF _Toc434233453 \h </w:instrText>
        </w:r>
        <w:r>
          <w:rPr>
            <w:noProof/>
            <w:webHidden/>
          </w:rPr>
        </w:r>
        <w:r>
          <w:rPr>
            <w:noProof/>
            <w:webHidden/>
          </w:rPr>
          <w:fldChar w:fldCharType="separate"/>
        </w:r>
        <w:r w:rsidR="006175EC">
          <w:rPr>
            <w:noProof/>
            <w:webHidden/>
          </w:rPr>
          <w:t>11-29</w:t>
        </w:r>
        <w:r>
          <w:rPr>
            <w:noProof/>
            <w:webHidden/>
          </w:rPr>
          <w:fldChar w:fldCharType="end"/>
        </w:r>
      </w:hyperlink>
    </w:p>
    <w:p w14:paraId="3F25FF62" w14:textId="78D87768"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54" w:history="1">
        <w:r w:rsidRPr="00CC74DA">
          <w:rPr>
            <w:rStyle w:val="Hyperlink"/>
            <w:noProof/>
          </w:rPr>
          <w:t>11.6.4</w:t>
        </w:r>
        <w:r>
          <w:rPr>
            <w:rFonts w:asciiTheme="minorHAnsi" w:eastAsiaTheme="minorEastAsia" w:hAnsiTheme="minorHAnsi" w:cstheme="minorBidi"/>
            <w:i w:val="0"/>
            <w:iCs w:val="0"/>
            <w:noProof/>
            <w:sz w:val="22"/>
            <w:szCs w:val="22"/>
          </w:rPr>
          <w:tab/>
        </w:r>
        <w:r w:rsidRPr="00CC74DA">
          <w:rPr>
            <w:rStyle w:val="Hyperlink"/>
            <w:noProof/>
          </w:rPr>
          <w:t>BeagleBone to Lidar Controller Test</w:t>
        </w:r>
        <w:r>
          <w:rPr>
            <w:noProof/>
            <w:webHidden/>
          </w:rPr>
          <w:tab/>
        </w:r>
        <w:r>
          <w:rPr>
            <w:noProof/>
            <w:webHidden/>
          </w:rPr>
          <w:fldChar w:fldCharType="begin"/>
        </w:r>
        <w:r>
          <w:rPr>
            <w:noProof/>
            <w:webHidden/>
          </w:rPr>
          <w:instrText xml:space="preserve"> PAGEREF _Toc434233454 \h </w:instrText>
        </w:r>
        <w:r>
          <w:rPr>
            <w:noProof/>
            <w:webHidden/>
          </w:rPr>
        </w:r>
        <w:r>
          <w:rPr>
            <w:noProof/>
            <w:webHidden/>
          </w:rPr>
          <w:fldChar w:fldCharType="separate"/>
        </w:r>
        <w:r w:rsidR="006175EC">
          <w:rPr>
            <w:noProof/>
            <w:webHidden/>
          </w:rPr>
          <w:t>11-30</w:t>
        </w:r>
        <w:r>
          <w:rPr>
            <w:noProof/>
            <w:webHidden/>
          </w:rPr>
          <w:fldChar w:fldCharType="end"/>
        </w:r>
      </w:hyperlink>
    </w:p>
    <w:p w14:paraId="2FC320FA" w14:textId="29E58EF0"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55" w:history="1">
        <w:r w:rsidRPr="00CC74DA">
          <w:rPr>
            <w:rStyle w:val="Hyperlink"/>
            <w:noProof/>
          </w:rPr>
          <w:t>11.6.5</w:t>
        </w:r>
        <w:r>
          <w:rPr>
            <w:rFonts w:asciiTheme="minorHAnsi" w:eastAsiaTheme="minorEastAsia" w:hAnsiTheme="minorHAnsi" w:cstheme="minorBidi"/>
            <w:i w:val="0"/>
            <w:iCs w:val="0"/>
            <w:noProof/>
            <w:sz w:val="22"/>
            <w:szCs w:val="22"/>
          </w:rPr>
          <w:tab/>
        </w:r>
        <w:r w:rsidRPr="00CC74DA">
          <w:rPr>
            <w:rStyle w:val="Hyperlink"/>
            <w:noProof/>
          </w:rPr>
          <w:t>BeagleBone to Motor Controller Test</w:t>
        </w:r>
        <w:r>
          <w:rPr>
            <w:noProof/>
            <w:webHidden/>
          </w:rPr>
          <w:tab/>
        </w:r>
        <w:r>
          <w:rPr>
            <w:noProof/>
            <w:webHidden/>
          </w:rPr>
          <w:fldChar w:fldCharType="begin"/>
        </w:r>
        <w:r>
          <w:rPr>
            <w:noProof/>
            <w:webHidden/>
          </w:rPr>
          <w:instrText xml:space="preserve"> PAGEREF _Toc434233455 \h </w:instrText>
        </w:r>
        <w:r>
          <w:rPr>
            <w:noProof/>
            <w:webHidden/>
          </w:rPr>
        </w:r>
        <w:r>
          <w:rPr>
            <w:noProof/>
            <w:webHidden/>
          </w:rPr>
          <w:fldChar w:fldCharType="separate"/>
        </w:r>
        <w:r w:rsidR="006175EC">
          <w:rPr>
            <w:noProof/>
            <w:webHidden/>
          </w:rPr>
          <w:t>11-31</w:t>
        </w:r>
        <w:r>
          <w:rPr>
            <w:noProof/>
            <w:webHidden/>
          </w:rPr>
          <w:fldChar w:fldCharType="end"/>
        </w:r>
      </w:hyperlink>
    </w:p>
    <w:p w14:paraId="6BD4F082" w14:textId="0A80B920" w:rsidR="00FE2F00" w:rsidRDefault="00FE2F00">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4233456" w:history="1">
        <w:r w:rsidRPr="00CC74DA">
          <w:rPr>
            <w:rStyle w:val="Hyperlink"/>
            <w:noProof/>
          </w:rPr>
          <w:t>11.6.6</w:t>
        </w:r>
        <w:r>
          <w:rPr>
            <w:rFonts w:asciiTheme="minorHAnsi" w:eastAsiaTheme="minorEastAsia" w:hAnsiTheme="minorHAnsi" w:cstheme="minorBidi"/>
            <w:i w:val="0"/>
            <w:iCs w:val="0"/>
            <w:noProof/>
            <w:sz w:val="22"/>
            <w:szCs w:val="22"/>
          </w:rPr>
          <w:tab/>
        </w:r>
        <w:r w:rsidRPr="00CC74DA">
          <w:rPr>
            <w:rStyle w:val="Hyperlink"/>
            <w:noProof/>
          </w:rPr>
          <w:t>BeagleBone to Image Processing Test</w:t>
        </w:r>
        <w:r>
          <w:rPr>
            <w:noProof/>
            <w:webHidden/>
          </w:rPr>
          <w:tab/>
        </w:r>
        <w:r>
          <w:rPr>
            <w:noProof/>
            <w:webHidden/>
          </w:rPr>
          <w:fldChar w:fldCharType="begin"/>
        </w:r>
        <w:r>
          <w:rPr>
            <w:noProof/>
            <w:webHidden/>
          </w:rPr>
          <w:instrText xml:space="preserve"> PAGEREF _Toc434233456 \h </w:instrText>
        </w:r>
        <w:r>
          <w:rPr>
            <w:noProof/>
            <w:webHidden/>
          </w:rPr>
        </w:r>
        <w:r>
          <w:rPr>
            <w:noProof/>
            <w:webHidden/>
          </w:rPr>
          <w:fldChar w:fldCharType="separate"/>
        </w:r>
        <w:r w:rsidR="006175EC">
          <w:rPr>
            <w:noProof/>
            <w:webHidden/>
          </w:rPr>
          <w:t>11-32</w:t>
        </w:r>
        <w:r>
          <w:rPr>
            <w:noProof/>
            <w:webHidden/>
          </w:rPr>
          <w:fldChar w:fldCharType="end"/>
        </w:r>
      </w:hyperlink>
    </w:p>
    <w:p w14:paraId="631B9553" w14:textId="59142DCC" w:rsidR="00FE2F00" w:rsidRDefault="00FE2F00">
      <w:pPr>
        <w:pStyle w:val="TOC2"/>
        <w:tabs>
          <w:tab w:val="left" w:pos="960"/>
        </w:tabs>
        <w:rPr>
          <w:rFonts w:asciiTheme="minorHAnsi" w:eastAsiaTheme="minorEastAsia" w:hAnsiTheme="minorHAnsi" w:cstheme="minorBidi"/>
          <w:smallCaps w:val="0"/>
          <w:noProof/>
          <w:sz w:val="22"/>
          <w:szCs w:val="22"/>
        </w:rPr>
      </w:pPr>
      <w:hyperlink w:anchor="_Toc434233457" w:history="1">
        <w:r w:rsidRPr="00CC74DA">
          <w:rPr>
            <w:rStyle w:val="Hyperlink"/>
            <w:noProof/>
          </w:rPr>
          <w:t>11.7</w:t>
        </w:r>
        <w:r>
          <w:rPr>
            <w:rFonts w:asciiTheme="minorHAnsi" w:eastAsiaTheme="minorEastAsia" w:hAnsiTheme="minorHAnsi" w:cstheme="minorBidi"/>
            <w:smallCaps w:val="0"/>
            <w:noProof/>
            <w:sz w:val="22"/>
            <w:szCs w:val="22"/>
          </w:rPr>
          <w:tab/>
        </w:r>
        <w:r w:rsidRPr="00CC74DA">
          <w:rPr>
            <w:rStyle w:val="Hyperlink"/>
            <w:noProof/>
          </w:rPr>
          <w:t>Power &amp; Chassis</w:t>
        </w:r>
        <w:r>
          <w:rPr>
            <w:noProof/>
            <w:webHidden/>
          </w:rPr>
          <w:tab/>
        </w:r>
        <w:r>
          <w:rPr>
            <w:noProof/>
            <w:webHidden/>
          </w:rPr>
          <w:fldChar w:fldCharType="begin"/>
        </w:r>
        <w:r>
          <w:rPr>
            <w:noProof/>
            <w:webHidden/>
          </w:rPr>
          <w:instrText xml:space="preserve"> PAGEREF _Toc434233457 \h </w:instrText>
        </w:r>
        <w:r>
          <w:rPr>
            <w:noProof/>
            <w:webHidden/>
          </w:rPr>
        </w:r>
        <w:r>
          <w:rPr>
            <w:noProof/>
            <w:webHidden/>
          </w:rPr>
          <w:fldChar w:fldCharType="separate"/>
        </w:r>
        <w:r w:rsidR="006175EC">
          <w:rPr>
            <w:noProof/>
            <w:webHidden/>
          </w:rPr>
          <w:t>11-34</w:t>
        </w:r>
        <w:r>
          <w:rPr>
            <w:noProof/>
            <w:webHidden/>
          </w:rPr>
          <w:fldChar w:fldCharType="end"/>
        </w:r>
      </w:hyperlink>
    </w:p>
    <w:p w14:paraId="343C72C9" w14:textId="547954FE" w:rsidR="00FE2F00" w:rsidRDefault="00FE2F00">
      <w:pPr>
        <w:pStyle w:val="TOC1"/>
        <w:tabs>
          <w:tab w:val="left" w:pos="1920"/>
        </w:tabs>
        <w:rPr>
          <w:rFonts w:asciiTheme="minorHAnsi" w:eastAsiaTheme="minorEastAsia" w:hAnsiTheme="minorHAnsi" w:cstheme="minorBidi"/>
          <w:b w:val="0"/>
          <w:bCs w:val="0"/>
          <w:caps w:val="0"/>
          <w:noProof/>
          <w:sz w:val="22"/>
          <w:szCs w:val="22"/>
        </w:rPr>
      </w:pPr>
      <w:hyperlink w:anchor="_Toc434233458" w:history="1">
        <w:r w:rsidRPr="00CC74DA">
          <w:rPr>
            <w:rStyle w:val="Hyperlink"/>
            <w:noProof/>
            <w14:scene3d>
              <w14:camera w14:prst="orthographicFront"/>
              <w14:lightRig w14:rig="threePt" w14:dir="t">
                <w14:rot w14:lat="0" w14:lon="0" w14:rev="0"/>
              </w14:lightRig>
            </w14:scene3d>
          </w:rPr>
          <w:t>Section 12:</w:t>
        </w:r>
        <w:r>
          <w:rPr>
            <w:rFonts w:asciiTheme="minorHAnsi" w:eastAsiaTheme="minorEastAsia" w:hAnsiTheme="minorHAnsi" w:cstheme="minorBidi"/>
            <w:b w:val="0"/>
            <w:bCs w:val="0"/>
            <w:caps w:val="0"/>
            <w:noProof/>
            <w:sz w:val="22"/>
            <w:szCs w:val="22"/>
          </w:rPr>
          <w:tab/>
        </w:r>
        <w:r w:rsidRPr="00CC74DA">
          <w:rPr>
            <w:rStyle w:val="Hyperlink"/>
            <w:noProof/>
          </w:rPr>
          <w:t>Appendix A – Parts List</w:t>
        </w:r>
        <w:r>
          <w:rPr>
            <w:noProof/>
            <w:webHidden/>
          </w:rPr>
          <w:tab/>
        </w:r>
        <w:r>
          <w:rPr>
            <w:noProof/>
            <w:webHidden/>
          </w:rPr>
          <w:fldChar w:fldCharType="begin"/>
        </w:r>
        <w:r>
          <w:rPr>
            <w:noProof/>
            <w:webHidden/>
          </w:rPr>
          <w:instrText xml:space="preserve"> PAGEREF _Toc434233458 \h </w:instrText>
        </w:r>
        <w:r>
          <w:rPr>
            <w:noProof/>
            <w:webHidden/>
          </w:rPr>
        </w:r>
        <w:r>
          <w:rPr>
            <w:noProof/>
            <w:webHidden/>
          </w:rPr>
          <w:fldChar w:fldCharType="separate"/>
        </w:r>
        <w:r w:rsidR="006175EC">
          <w:rPr>
            <w:noProof/>
            <w:webHidden/>
          </w:rPr>
          <w:t>12-1</w:t>
        </w:r>
        <w:r>
          <w:rPr>
            <w:noProof/>
            <w:webHidden/>
          </w:rPr>
          <w:fldChar w:fldCharType="end"/>
        </w:r>
      </w:hyperlink>
    </w:p>
    <w:p w14:paraId="0E0C5680" w14:textId="1E9B9450" w:rsidR="00FE2F00" w:rsidRDefault="00FE2F00">
      <w:pPr>
        <w:pStyle w:val="TOC1"/>
        <w:tabs>
          <w:tab w:val="left" w:pos="1920"/>
        </w:tabs>
        <w:rPr>
          <w:rFonts w:asciiTheme="minorHAnsi" w:eastAsiaTheme="minorEastAsia" w:hAnsiTheme="minorHAnsi" w:cstheme="minorBidi"/>
          <w:b w:val="0"/>
          <w:bCs w:val="0"/>
          <w:caps w:val="0"/>
          <w:noProof/>
          <w:sz w:val="22"/>
          <w:szCs w:val="22"/>
        </w:rPr>
      </w:pPr>
      <w:hyperlink w:anchor="_Toc434233459" w:history="1">
        <w:r w:rsidRPr="00CC74DA">
          <w:rPr>
            <w:rStyle w:val="Hyperlink"/>
            <w:noProof/>
            <w14:scene3d>
              <w14:camera w14:prst="orthographicFront"/>
              <w14:lightRig w14:rig="threePt" w14:dir="t">
                <w14:rot w14:lat="0" w14:lon="0" w14:rev="0"/>
              </w14:lightRig>
            </w14:scene3d>
          </w:rPr>
          <w:t>Section 13:</w:t>
        </w:r>
        <w:r>
          <w:rPr>
            <w:rFonts w:asciiTheme="minorHAnsi" w:eastAsiaTheme="minorEastAsia" w:hAnsiTheme="minorHAnsi" w:cstheme="minorBidi"/>
            <w:b w:val="0"/>
            <w:bCs w:val="0"/>
            <w:caps w:val="0"/>
            <w:noProof/>
            <w:sz w:val="22"/>
            <w:szCs w:val="22"/>
          </w:rPr>
          <w:tab/>
        </w:r>
        <w:r w:rsidRPr="00CC74DA">
          <w:rPr>
            <w:rStyle w:val="Hyperlink"/>
            <w:noProof/>
          </w:rPr>
          <w:t>Appendix B – Cable &amp; Connectors</w:t>
        </w:r>
        <w:r>
          <w:rPr>
            <w:noProof/>
            <w:webHidden/>
          </w:rPr>
          <w:tab/>
        </w:r>
        <w:r>
          <w:rPr>
            <w:noProof/>
            <w:webHidden/>
          </w:rPr>
          <w:fldChar w:fldCharType="begin"/>
        </w:r>
        <w:r>
          <w:rPr>
            <w:noProof/>
            <w:webHidden/>
          </w:rPr>
          <w:instrText xml:space="preserve"> PAGEREF _Toc434233459 \h </w:instrText>
        </w:r>
        <w:r>
          <w:rPr>
            <w:noProof/>
            <w:webHidden/>
          </w:rPr>
        </w:r>
        <w:r>
          <w:rPr>
            <w:noProof/>
            <w:webHidden/>
          </w:rPr>
          <w:fldChar w:fldCharType="separate"/>
        </w:r>
        <w:r w:rsidR="006175EC">
          <w:rPr>
            <w:noProof/>
            <w:webHidden/>
          </w:rPr>
          <w:t>13-1</w:t>
        </w:r>
        <w:r>
          <w:rPr>
            <w:noProof/>
            <w:webHidden/>
          </w:rPr>
          <w:fldChar w:fldCharType="end"/>
        </w:r>
      </w:hyperlink>
    </w:p>
    <w:p w14:paraId="0A5F18F0" w14:textId="6E3FDCD2" w:rsidR="00FE2F00" w:rsidRDefault="00FE2F00">
      <w:pPr>
        <w:pStyle w:val="TOC1"/>
        <w:tabs>
          <w:tab w:val="left" w:pos="1920"/>
        </w:tabs>
        <w:rPr>
          <w:rFonts w:asciiTheme="minorHAnsi" w:eastAsiaTheme="minorEastAsia" w:hAnsiTheme="minorHAnsi" w:cstheme="minorBidi"/>
          <w:b w:val="0"/>
          <w:bCs w:val="0"/>
          <w:caps w:val="0"/>
          <w:noProof/>
          <w:sz w:val="22"/>
          <w:szCs w:val="22"/>
        </w:rPr>
      </w:pPr>
      <w:hyperlink w:anchor="_Toc434233460" w:history="1">
        <w:r w:rsidRPr="00CC74DA">
          <w:rPr>
            <w:rStyle w:val="Hyperlink"/>
            <w:noProof/>
            <w14:scene3d>
              <w14:camera w14:prst="orthographicFront"/>
              <w14:lightRig w14:rig="threePt" w14:dir="t">
                <w14:rot w14:lat="0" w14:lon="0" w14:rev="0"/>
              </w14:lightRig>
            </w14:scene3d>
          </w:rPr>
          <w:t>Section 14:</w:t>
        </w:r>
        <w:r>
          <w:rPr>
            <w:rFonts w:asciiTheme="minorHAnsi" w:eastAsiaTheme="minorEastAsia" w:hAnsiTheme="minorHAnsi" w:cstheme="minorBidi"/>
            <w:b w:val="0"/>
            <w:bCs w:val="0"/>
            <w:caps w:val="0"/>
            <w:noProof/>
            <w:sz w:val="22"/>
            <w:szCs w:val="22"/>
          </w:rPr>
          <w:tab/>
        </w:r>
        <w:r w:rsidRPr="00CC74DA">
          <w:rPr>
            <w:rStyle w:val="Hyperlink"/>
            <w:noProof/>
          </w:rPr>
          <w:t>Appendix C – Additional Information</w:t>
        </w:r>
        <w:r>
          <w:rPr>
            <w:noProof/>
            <w:webHidden/>
          </w:rPr>
          <w:tab/>
        </w:r>
        <w:r>
          <w:rPr>
            <w:noProof/>
            <w:webHidden/>
          </w:rPr>
          <w:fldChar w:fldCharType="begin"/>
        </w:r>
        <w:r>
          <w:rPr>
            <w:noProof/>
            <w:webHidden/>
          </w:rPr>
          <w:instrText xml:space="preserve"> PAGEREF _Toc434233460 \h </w:instrText>
        </w:r>
        <w:r>
          <w:rPr>
            <w:noProof/>
            <w:webHidden/>
          </w:rPr>
        </w:r>
        <w:r>
          <w:rPr>
            <w:noProof/>
            <w:webHidden/>
          </w:rPr>
          <w:fldChar w:fldCharType="separate"/>
        </w:r>
        <w:r w:rsidR="006175EC">
          <w:rPr>
            <w:noProof/>
            <w:webHidden/>
          </w:rPr>
          <w:t>14-1</w:t>
        </w:r>
        <w:r>
          <w:rPr>
            <w:noProof/>
            <w:webHidden/>
          </w:rPr>
          <w:fldChar w:fldCharType="end"/>
        </w:r>
      </w:hyperlink>
    </w:p>
    <w:p w14:paraId="4CEAEE7F" w14:textId="77777777" w:rsidR="00DF6EF9" w:rsidRDefault="00DF6EF9" w:rsidP="007E4121">
      <w:pPr>
        <w:pStyle w:val="TOC1"/>
        <w:rPr>
          <w:noProof/>
        </w:rPr>
      </w:pPr>
      <w:r>
        <w:rPr>
          <w:noProof/>
        </w:rPr>
        <w:fldChar w:fldCharType="end"/>
      </w:r>
    </w:p>
    <w:p w14:paraId="159C522A" w14:textId="77777777" w:rsidR="001E2152" w:rsidRDefault="001E2152">
      <w:pPr>
        <w:jc w:val="left"/>
        <w:rPr>
          <w:b/>
          <w:sz w:val="28"/>
        </w:rPr>
      </w:pPr>
      <w:r>
        <w:rPr>
          <w:b/>
          <w:sz w:val="28"/>
        </w:rPr>
        <w:br w:type="page"/>
      </w:r>
    </w:p>
    <w:p w14:paraId="6BCC4E88" w14:textId="6F7FD1B0" w:rsidR="00C84F62" w:rsidRDefault="00C84F62" w:rsidP="00502B58">
      <w:pPr>
        <w:jc w:val="center"/>
        <w:rPr>
          <w:b/>
          <w:sz w:val="28"/>
        </w:rPr>
      </w:pPr>
      <w:r w:rsidRPr="00502B58">
        <w:rPr>
          <w:b/>
          <w:sz w:val="28"/>
        </w:rPr>
        <w:lastRenderedPageBreak/>
        <w:t>List of Figures</w:t>
      </w:r>
    </w:p>
    <w:p w14:paraId="17EDB3CA" w14:textId="77777777" w:rsidR="00212C5E" w:rsidRPr="00502B58" w:rsidRDefault="00212C5E" w:rsidP="00502B58">
      <w:pPr>
        <w:jc w:val="center"/>
        <w:rPr>
          <w:b/>
          <w:sz w:val="28"/>
        </w:rPr>
      </w:pPr>
    </w:p>
    <w:p w14:paraId="452DAF98" w14:textId="6518A3F1" w:rsidR="00FE2F00" w:rsidRDefault="00174461">
      <w:pPr>
        <w:pStyle w:val="TableofFigures"/>
        <w:tabs>
          <w:tab w:val="right" w:leader="dot" w:pos="9350"/>
        </w:tabs>
        <w:rPr>
          <w:rFonts w:asciiTheme="minorHAnsi" w:eastAsiaTheme="minorEastAsia" w:hAnsiTheme="minorHAnsi" w:cstheme="minorBidi"/>
          <w:noProof/>
          <w:sz w:val="22"/>
          <w:szCs w:val="22"/>
        </w:rPr>
      </w:pPr>
      <w:r>
        <w:t xml:space="preserve">  </w:t>
      </w:r>
      <w:r w:rsidR="00C84F62">
        <w:fldChar w:fldCharType="begin"/>
      </w:r>
      <w:r w:rsidR="00C84F62">
        <w:instrText xml:space="preserve"> TOC \h \z \c "Figure" </w:instrText>
      </w:r>
      <w:r w:rsidR="00C84F62">
        <w:fldChar w:fldCharType="separate"/>
      </w:r>
      <w:hyperlink w:anchor="_Toc434233461" w:history="1">
        <w:r w:rsidR="00FE2F00" w:rsidRPr="00F73AD1">
          <w:rPr>
            <w:rStyle w:val="Hyperlink"/>
            <w:noProof/>
          </w:rPr>
          <w:t>Figure 1. BeagleBone Black Microcontroller</w:t>
        </w:r>
        <w:r w:rsidR="00FE2F00">
          <w:rPr>
            <w:noProof/>
            <w:webHidden/>
          </w:rPr>
          <w:tab/>
        </w:r>
        <w:r w:rsidR="00FE2F00">
          <w:rPr>
            <w:noProof/>
            <w:webHidden/>
          </w:rPr>
          <w:fldChar w:fldCharType="begin"/>
        </w:r>
        <w:r w:rsidR="00FE2F00">
          <w:rPr>
            <w:noProof/>
            <w:webHidden/>
          </w:rPr>
          <w:instrText xml:space="preserve"> PAGEREF _Toc434233461 \h </w:instrText>
        </w:r>
        <w:r w:rsidR="00FE2F00">
          <w:rPr>
            <w:noProof/>
            <w:webHidden/>
          </w:rPr>
        </w:r>
        <w:r w:rsidR="00FE2F00">
          <w:rPr>
            <w:noProof/>
            <w:webHidden/>
          </w:rPr>
          <w:fldChar w:fldCharType="separate"/>
        </w:r>
        <w:r w:rsidR="006175EC">
          <w:rPr>
            <w:noProof/>
            <w:webHidden/>
          </w:rPr>
          <w:t>2-7</w:t>
        </w:r>
        <w:r w:rsidR="00FE2F00">
          <w:rPr>
            <w:noProof/>
            <w:webHidden/>
          </w:rPr>
          <w:fldChar w:fldCharType="end"/>
        </w:r>
      </w:hyperlink>
    </w:p>
    <w:p w14:paraId="04B63184" w14:textId="702A0DE2"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62" w:history="1">
        <w:r w:rsidRPr="00F73AD1">
          <w:rPr>
            <w:rStyle w:val="Hyperlink"/>
            <w:noProof/>
          </w:rPr>
          <w:t>Figure 2. Front and Top view of Storage Solution</w:t>
        </w:r>
        <w:r>
          <w:rPr>
            <w:noProof/>
            <w:webHidden/>
          </w:rPr>
          <w:tab/>
        </w:r>
        <w:r>
          <w:rPr>
            <w:noProof/>
            <w:webHidden/>
          </w:rPr>
          <w:fldChar w:fldCharType="begin"/>
        </w:r>
        <w:r>
          <w:rPr>
            <w:noProof/>
            <w:webHidden/>
          </w:rPr>
          <w:instrText xml:space="preserve"> PAGEREF _Toc434233462 \h </w:instrText>
        </w:r>
        <w:r>
          <w:rPr>
            <w:noProof/>
            <w:webHidden/>
          </w:rPr>
        </w:r>
        <w:r>
          <w:rPr>
            <w:noProof/>
            <w:webHidden/>
          </w:rPr>
          <w:fldChar w:fldCharType="separate"/>
        </w:r>
        <w:r w:rsidR="006175EC">
          <w:rPr>
            <w:noProof/>
            <w:webHidden/>
          </w:rPr>
          <w:t>3-1</w:t>
        </w:r>
        <w:r>
          <w:rPr>
            <w:noProof/>
            <w:webHidden/>
          </w:rPr>
          <w:fldChar w:fldCharType="end"/>
        </w:r>
      </w:hyperlink>
    </w:p>
    <w:p w14:paraId="5C963984" w14:textId="3D82B62C"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63" w:history="1">
        <w:r w:rsidRPr="00F73AD1">
          <w:rPr>
            <w:rStyle w:val="Hyperlink"/>
            <w:noProof/>
          </w:rPr>
          <w:t>Figure 3. Isometric view of Storage Solution</w:t>
        </w:r>
        <w:r>
          <w:rPr>
            <w:noProof/>
            <w:webHidden/>
          </w:rPr>
          <w:tab/>
        </w:r>
        <w:r>
          <w:rPr>
            <w:noProof/>
            <w:webHidden/>
          </w:rPr>
          <w:fldChar w:fldCharType="begin"/>
        </w:r>
        <w:r>
          <w:rPr>
            <w:noProof/>
            <w:webHidden/>
          </w:rPr>
          <w:instrText xml:space="preserve"> PAGEREF _Toc434233463 \h </w:instrText>
        </w:r>
        <w:r>
          <w:rPr>
            <w:noProof/>
            <w:webHidden/>
          </w:rPr>
        </w:r>
        <w:r>
          <w:rPr>
            <w:noProof/>
            <w:webHidden/>
          </w:rPr>
          <w:fldChar w:fldCharType="separate"/>
        </w:r>
        <w:r w:rsidR="006175EC">
          <w:rPr>
            <w:noProof/>
            <w:webHidden/>
          </w:rPr>
          <w:t>3-1</w:t>
        </w:r>
        <w:r>
          <w:rPr>
            <w:noProof/>
            <w:webHidden/>
          </w:rPr>
          <w:fldChar w:fldCharType="end"/>
        </w:r>
      </w:hyperlink>
    </w:p>
    <w:p w14:paraId="0A296F5F" w14:textId="6A0FC2AD"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64" w:history="1">
        <w:r w:rsidRPr="00F73AD1">
          <w:rPr>
            <w:rStyle w:val="Hyperlink"/>
            <w:noProof/>
          </w:rPr>
          <w:t>Figure 4. Front View of Storage Solution</w:t>
        </w:r>
        <w:r>
          <w:rPr>
            <w:noProof/>
            <w:webHidden/>
          </w:rPr>
          <w:tab/>
        </w:r>
        <w:r>
          <w:rPr>
            <w:noProof/>
            <w:webHidden/>
          </w:rPr>
          <w:fldChar w:fldCharType="begin"/>
        </w:r>
        <w:r>
          <w:rPr>
            <w:noProof/>
            <w:webHidden/>
          </w:rPr>
          <w:instrText xml:space="preserve"> PAGEREF _Toc434233464 \h </w:instrText>
        </w:r>
        <w:r>
          <w:rPr>
            <w:noProof/>
            <w:webHidden/>
          </w:rPr>
        </w:r>
        <w:r>
          <w:rPr>
            <w:noProof/>
            <w:webHidden/>
          </w:rPr>
          <w:fldChar w:fldCharType="separate"/>
        </w:r>
        <w:r w:rsidR="006175EC">
          <w:rPr>
            <w:noProof/>
            <w:webHidden/>
          </w:rPr>
          <w:t>3-2</w:t>
        </w:r>
        <w:r>
          <w:rPr>
            <w:noProof/>
            <w:webHidden/>
          </w:rPr>
          <w:fldChar w:fldCharType="end"/>
        </w:r>
      </w:hyperlink>
    </w:p>
    <w:p w14:paraId="72A250FF" w14:textId="62D273BC"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65" w:history="1">
        <w:r w:rsidRPr="00F73AD1">
          <w:rPr>
            <w:rStyle w:val="Hyperlink"/>
            <w:noProof/>
          </w:rPr>
          <w:t>Figure 5. Rear View of Storage Solution</w:t>
        </w:r>
        <w:r>
          <w:rPr>
            <w:noProof/>
            <w:webHidden/>
          </w:rPr>
          <w:tab/>
        </w:r>
        <w:r>
          <w:rPr>
            <w:noProof/>
            <w:webHidden/>
          </w:rPr>
          <w:fldChar w:fldCharType="begin"/>
        </w:r>
        <w:r>
          <w:rPr>
            <w:noProof/>
            <w:webHidden/>
          </w:rPr>
          <w:instrText xml:space="preserve"> PAGEREF _Toc434233465 \h </w:instrText>
        </w:r>
        <w:r>
          <w:rPr>
            <w:noProof/>
            <w:webHidden/>
          </w:rPr>
        </w:r>
        <w:r>
          <w:rPr>
            <w:noProof/>
            <w:webHidden/>
          </w:rPr>
          <w:fldChar w:fldCharType="separate"/>
        </w:r>
        <w:r w:rsidR="006175EC">
          <w:rPr>
            <w:noProof/>
            <w:webHidden/>
          </w:rPr>
          <w:t>3-2</w:t>
        </w:r>
        <w:r>
          <w:rPr>
            <w:noProof/>
            <w:webHidden/>
          </w:rPr>
          <w:fldChar w:fldCharType="end"/>
        </w:r>
      </w:hyperlink>
    </w:p>
    <w:p w14:paraId="580A3D66" w14:textId="54033DBF"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66" w:history="1">
        <w:r w:rsidRPr="00F73AD1">
          <w:rPr>
            <w:rStyle w:val="Hyperlink"/>
            <w:noProof/>
          </w:rPr>
          <w:t>Figure 6. Firgelli Controller Board</w:t>
        </w:r>
        <w:r>
          <w:rPr>
            <w:noProof/>
            <w:webHidden/>
          </w:rPr>
          <w:tab/>
        </w:r>
        <w:r>
          <w:rPr>
            <w:noProof/>
            <w:webHidden/>
          </w:rPr>
          <w:fldChar w:fldCharType="begin"/>
        </w:r>
        <w:r>
          <w:rPr>
            <w:noProof/>
            <w:webHidden/>
          </w:rPr>
          <w:instrText xml:space="preserve"> PAGEREF _Toc434233466 \h </w:instrText>
        </w:r>
        <w:r>
          <w:rPr>
            <w:noProof/>
            <w:webHidden/>
          </w:rPr>
        </w:r>
        <w:r>
          <w:rPr>
            <w:noProof/>
            <w:webHidden/>
          </w:rPr>
          <w:fldChar w:fldCharType="separate"/>
        </w:r>
        <w:r w:rsidR="006175EC">
          <w:rPr>
            <w:noProof/>
            <w:webHidden/>
          </w:rPr>
          <w:t>3-3</w:t>
        </w:r>
        <w:r>
          <w:rPr>
            <w:noProof/>
            <w:webHidden/>
          </w:rPr>
          <w:fldChar w:fldCharType="end"/>
        </w:r>
      </w:hyperlink>
    </w:p>
    <w:p w14:paraId="1BE24826" w14:textId="0087C789"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67" w:history="1">
        <w:r w:rsidRPr="00F73AD1">
          <w:rPr>
            <w:rStyle w:val="Hyperlink"/>
            <w:noProof/>
          </w:rPr>
          <w:t>Figure 7. Gantry System for Cargo Retrieval</w:t>
        </w:r>
        <w:r>
          <w:rPr>
            <w:noProof/>
            <w:webHidden/>
          </w:rPr>
          <w:tab/>
        </w:r>
        <w:r>
          <w:rPr>
            <w:noProof/>
            <w:webHidden/>
          </w:rPr>
          <w:fldChar w:fldCharType="begin"/>
        </w:r>
        <w:r>
          <w:rPr>
            <w:noProof/>
            <w:webHidden/>
          </w:rPr>
          <w:instrText xml:space="preserve"> PAGEREF _Toc434233467 \h </w:instrText>
        </w:r>
        <w:r>
          <w:rPr>
            <w:noProof/>
            <w:webHidden/>
          </w:rPr>
        </w:r>
        <w:r>
          <w:rPr>
            <w:noProof/>
            <w:webHidden/>
          </w:rPr>
          <w:fldChar w:fldCharType="separate"/>
        </w:r>
        <w:r w:rsidR="006175EC">
          <w:rPr>
            <w:noProof/>
            <w:webHidden/>
          </w:rPr>
          <w:t>3-4</w:t>
        </w:r>
        <w:r>
          <w:rPr>
            <w:noProof/>
            <w:webHidden/>
          </w:rPr>
          <w:fldChar w:fldCharType="end"/>
        </w:r>
      </w:hyperlink>
    </w:p>
    <w:p w14:paraId="52F6A854" w14:textId="089317FE"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68" w:history="1">
        <w:r w:rsidRPr="00F73AD1">
          <w:rPr>
            <w:rStyle w:val="Hyperlink"/>
            <w:noProof/>
          </w:rPr>
          <w:t>Figure 8. Cargo Retrieval Base Joint</w:t>
        </w:r>
        <w:r>
          <w:rPr>
            <w:noProof/>
            <w:webHidden/>
          </w:rPr>
          <w:tab/>
        </w:r>
        <w:r>
          <w:rPr>
            <w:noProof/>
            <w:webHidden/>
          </w:rPr>
          <w:fldChar w:fldCharType="begin"/>
        </w:r>
        <w:r>
          <w:rPr>
            <w:noProof/>
            <w:webHidden/>
          </w:rPr>
          <w:instrText xml:space="preserve"> PAGEREF _Toc434233468 \h </w:instrText>
        </w:r>
        <w:r>
          <w:rPr>
            <w:noProof/>
            <w:webHidden/>
          </w:rPr>
        </w:r>
        <w:r>
          <w:rPr>
            <w:noProof/>
            <w:webHidden/>
          </w:rPr>
          <w:fldChar w:fldCharType="separate"/>
        </w:r>
        <w:r w:rsidR="006175EC">
          <w:rPr>
            <w:noProof/>
            <w:webHidden/>
          </w:rPr>
          <w:t>3-4</w:t>
        </w:r>
        <w:r>
          <w:rPr>
            <w:noProof/>
            <w:webHidden/>
          </w:rPr>
          <w:fldChar w:fldCharType="end"/>
        </w:r>
      </w:hyperlink>
    </w:p>
    <w:p w14:paraId="5BA48624" w14:textId="01524572"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69" w:history="1">
        <w:r w:rsidRPr="00F73AD1">
          <w:rPr>
            <w:rStyle w:val="Hyperlink"/>
            <w:noProof/>
          </w:rPr>
          <w:t>Figure 9. Cargo Retrieval Pincher</w:t>
        </w:r>
        <w:r>
          <w:rPr>
            <w:noProof/>
            <w:webHidden/>
          </w:rPr>
          <w:tab/>
        </w:r>
        <w:r>
          <w:rPr>
            <w:noProof/>
            <w:webHidden/>
          </w:rPr>
          <w:fldChar w:fldCharType="begin"/>
        </w:r>
        <w:r>
          <w:rPr>
            <w:noProof/>
            <w:webHidden/>
          </w:rPr>
          <w:instrText xml:space="preserve"> PAGEREF _Toc434233469 \h </w:instrText>
        </w:r>
        <w:r>
          <w:rPr>
            <w:noProof/>
            <w:webHidden/>
          </w:rPr>
        </w:r>
        <w:r>
          <w:rPr>
            <w:noProof/>
            <w:webHidden/>
          </w:rPr>
          <w:fldChar w:fldCharType="separate"/>
        </w:r>
        <w:r w:rsidR="006175EC">
          <w:rPr>
            <w:noProof/>
            <w:webHidden/>
          </w:rPr>
          <w:t>3-5</w:t>
        </w:r>
        <w:r>
          <w:rPr>
            <w:noProof/>
            <w:webHidden/>
          </w:rPr>
          <w:fldChar w:fldCharType="end"/>
        </w:r>
      </w:hyperlink>
    </w:p>
    <w:p w14:paraId="51BAF4EF" w14:textId="203468C8"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70" w:history="1">
        <w:r w:rsidRPr="00F73AD1">
          <w:rPr>
            <w:rStyle w:val="Hyperlink"/>
            <w:noProof/>
          </w:rPr>
          <w:t>Figure 10. Cargo Retrieval Linkage</w:t>
        </w:r>
        <w:r>
          <w:rPr>
            <w:noProof/>
            <w:webHidden/>
          </w:rPr>
          <w:tab/>
        </w:r>
        <w:r>
          <w:rPr>
            <w:noProof/>
            <w:webHidden/>
          </w:rPr>
          <w:fldChar w:fldCharType="begin"/>
        </w:r>
        <w:r>
          <w:rPr>
            <w:noProof/>
            <w:webHidden/>
          </w:rPr>
          <w:instrText xml:space="preserve"> PAGEREF _Toc434233470 \h </w:instrText>
        </w:r>
        <w:r>
          <w:rPr>
            <w:noProof/>
            <w:webHidden/>
          </w:rPr>
        </w:r>
        <w:r>
          <w:rPr>
            <w:noProof/>
            <w:webHidden/>
          </w:rPr>
          <w:fldChar w:fldCharType="separate"/>
        </w:r>
        <w:r w:rsidR="006175EC">
          <w:rPr>
            <w:noProof/>
            <w:webHidden/>
          </w:rPr>
          <w:t>3-5</w:t>
        </w:r>
        <w:r>
          <w:rPr>
            <w:noProof/>
            <w:webHidden/>
          </w:rPr>
          <w:fldChar w:fldCharType="end"/>
        </w:r>
      </w:hyperlink>
    </w:p>
    <w:p w14:paraId="0C535735" w14:textId="649D04C4"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71" w:history="1">
        <w:r w:rsidRPr="00F73AD1">
          <w:rPr>
            <w:rStyle w:val="Hyperlink"/>
            <w:noProof/>
          </w:rPr>
          <w:t>Figure 11. Cargo Retrieval Servo Shoe</w:t>
        </w:r>
        <w:r>
          <w:rPr>
            <w:noProof/>
            <w:webHidden/>
          </w:rPr>
          <w:tab/>
        </w:r>
        <w:r>
          <w:rPr>
            <w:noProof/>
            <w:webHidden/>
          </w:rPr>
          <w:fldChar w:fldCharType="begin"/>
        </w:r>
        <w:r>
          <w:rPr>
            <w:noProof/>
            <w:webHidden/>
          </w:rPr>
          <w:instrText xml:space="preserve"> PAGEREF _Toc434233471 \h </w:instrText>
        </w:r>
        <w:r>
          <w:rPr>
            <w:noProof/>
            <w:webHidden/>
          </w:rPr>
        </w:r>
        <w:r>
          <w:rPr>
            <w:noProof/>
            <w:webHidden/>
          </w:rPr>
          <w:fldChar w:fldCharType="separate"/>
        </w:r>
        <w:r w:rsidR="006175EC">
          <w:rPr>
            <w:noProof/>
            <w:webHidden/>
          </w:rPr>
          <w:t>3-6</w:t>
        </w:r>
        <w:r>
          <w:rPr>
            <w:noProof/>
            <w:webHidden/>
          </w:rPr>
          <w:fldChar w:fldCharType="end"/>
        </w:r>
      </w:hyperlink>
    </w:p>
    <w:p w14:paraId="744552AF" w14:textId="293C00F3"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72" w:history="1">
        <w:r w:rsidRPr="00F73AD1">
          <w:rPr>
            <w:rStyle w:val="Hyperlink"/>
            <w:noProof/>
          </w:rPr>
          <w:t>Figure 12. Cargo Retrieval Servo Apron</w:t>
        </w:r>
        <w:r>
          <w:rPr>
            <w:noProof/>
            <w:webHidden/>
          </w:rPr>
          <w:tab/>
        </w:r>
        <w:r>
          <w:rPr>
            <w:noProof/>
            <w:webHidden/>
          </w:rPr>
          <w:fldChar w:fldCharType="begin"/>
        </w:r>
        <w:r>
          <w:rPr>
            <w:noProof/>
            <w:webHidden/>
          </w:rPr>
          <w:instrText xml:space="preserve"> PAGEREF _Toc434233472 \h </w:instrText>
        </w:r>
        <w:r>
          <w:rPr>
            <w:noProof/>
            <w:webHidden/>
          </w:rPr>
        </w:r>
        <w:r>
          <w:rPr>
            <w:noProof/>
            <w:webHidden/>
          </w:rPr>
          <w:fldChar w:fldCharType="separate"/>
        </w:r>
        <w:r w:rsidR="006175EC">
          <w:rPr>
            <w:noProof/>
            <w:webHidden/>
          </w:rPr>
          <w:t>3-6</w:t>
        </w:r>
        <w:r>
          <w:rPr>
            <w:noProof/>
            <w:webHidden/>
          </w:rPr>
          <w:fldChar w:fldCharType="end"/>
        </w:r>
      </w:hyperlink>
    </w:p>
    <w:p w14:paraId="2281F9E3" w14:textId="7470AF81"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73" w:history="1">
        <w:r w:rsidRPr="00F73AD1">
          <w:rPr>
            <w:rStyle w:val="Hyperlink"/>
            <w:noProof/>
          </w:rPr>
          <w:t>Figure 13. Cargo Retrieval Shoulder Spacer</w:t>
        </w:r>
        <w:r>
          <w:rPr>
            <w:noProof/>
            <w:webHidden/>
          </w:rPr>
          <w:tab/>
        </w:r>
        <w:r>
          <w:rPr>
            <w:noProof/>
            <w:webHidden/>
          </w:rPr>
          <w:fldChar w:fldCharType="begin"/>
        </w:r>
        <w:r>
          <w:rPr>
            <w:noProof/>
            <w:webHidden/>
          </w:rPr>
          <w:instrText xml:space="preserve"> PAGEREF _Toc434233473 \h </w:instrText>
        </w:r>
        <w:r>
          <w:rPr>
            <w:noProof/>
            <w:webHidden/>
          </w:rPr>
        </w:r>
        <w:r>
          <w:rPr>
            <w:noProof/>
            <w:webHidden/>
          </w:rPr>
          <w:fldChar w:fldCharType="separate"/>
        </w:r>
        <w:r w:rsidR="006175EC">
          <w:rPr>
            <w:noProof/>
            <w:webHidden/>
          </w:rPr>
          <w:t>3-7</w:t>
        </w:r>
        <w:r>
          <w:rPr>
            <w:noProof/>
            <w:webHidden/>
          </w:rPr>
          <w:fldChar w:fldCharType="end"/>
        </w:r>
      </w:hyperlink>
    </w:p>
    <w:p w14:paraId="6F5C4C1C" w14:textId="6F1EBCAE"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74" w:history="1">
        <w:r w:rsidRPr="00F73AD1">
          <w:rPr>
            <w:rStyle w:val="Hyperlink"/>
            <w:noProof/>
          </w:rPr>
          <w:t>Figure 14. Cargo Retrieval Shoulder Spacer</w:t>
        </w:r>
        <w:r>
          <w:rPr>
            <w:noProof/>
            <w:webHidden/>
          </w:rPr>
          <w:tab/>
        </w:r>
        <w:r>
          <w:rPr>
            <w:noProof/>
            <w:webHidden/>
          </w:rPr>
          <w:fldChar w:fldCharType="begin"/>
        </w:r>
        <w:r>
          <w:rPr>
            <w:noProof/>
            <w:webHidden/>
          </w:rPr>
          <w:instrText xml:space="preserve"> PAGEREF _Toc434233474 \h </w:instrText>
        </w:r>
        <w:r>
          <w:rPr>
            <w:noProof/>
            <w:webHidden/>
          </w:rPr>
        </w:r>
        <w:r>
          <w:rPr>
            <w:noProof/>
            <w:webHidden/>
          </w:rPr>
          <w:fldChar w:fldCharType="separate"/>
        </w:r>
        <w:r w:rsidR="006175EC">
          <w:rPr>
            <w:noProof/>
            <w:webHidden/>
          </w:rPr>
          <w:t>3-7</w:t>
        </w:r>
        <w:r>
          <w:rPr>
            <w:noProof/>
            <w:webHidden/>
          </w:rPr>
          <w:fldChar w:fldCharType="end"/>
        </w:r>
      </w:hyperlink>
    </w:p>
    <w:p w14:paraId="42E0B56C" w14:textId="797E5248"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75" w:history="1">
        <w:r w:rsidRPr="00F73AD1">
          <w:rPr>
            <w:rStyle w:val="Hyperlink"/>
            <w:noProof/>
          </w:rPr>
          <w:t>Figure 15. Cargo Retrieval Effector Paddle</w:t>
        </w:r>
        <w:r>
          <w:rPr>
            <w:noProof/>
            <w:webHidden/>
          </w:rPr>
          <w:tab/>
        </w:r>
        <w:r>
          <w:rPr>
            <w:noProof/>
            <w:webHidden/>
          </w:rPr>
          <w:fldChar w:fldCharType="begin"/>
        </w:r>
        <w:r>
          <w:rPr>
            <w:noProof/>
            <w:webHidden/>
          </w:rPr>
          <w:instrText xml:space="preserve"> PAGEREF _Toc434233475 \h </w:instrText>
        </w:r>
        <w:r>
          <w:rPr>
            <w:noProof/>
            <w:webHidden/>
          </w:rPr>
        </w:r>
        <w:r>
          <w:rPr>
            <w:noProof/>
            <w:webHidden/>
          </w:rPr>
          <w:fldChar w:fldCharType="separate"/>
        </w:r>
        <w:r w:rsidR="006175EC">
          <w:rPr>
            <w:noProof/>
            <w:webHidden/>
          </w:rPr>
          <w:t>3-8</w:t>
        </w:r>
        <w:r>
          <w:rPr>
            <w:noProof/>
            <w:webHidden/>
          </w:rPr>
          <w:fldChar w:fldCharType="end"/>
        </w:r>
      </w:hyperlink>
    </w:p>
    <w:p w14:paraId="419CD5C3" w14:textId="5061F482"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76" w:history="1">
        <w:r w:rsidRPr="00F73AD1">
          <w:rPr>
            <w:rStyle w:val="Hyperlink"/>
            <w:noProof/>
          </w:rPr>
          <w:t>Figure 16. Cargo Retrieval Effector Hinge</w:t>
        </w:r>
        <w:r>
          <w:rPr>
            <w:noProof/>
            <w:webHidden/>
          </w:rPr>
          <w:tab/>
        </w:r>
        <w:r>
          <w:rPr>
            <w:noProof/>
            <w:webHidden/>
          </w:rPr>
          <w:fldChar w:fldCharType="begin"/>
        </w:r>
        <w:r>
          <w:rPr>
            <w:noProof/>
            <w:webHidden/>
          </w:rPr>
          <w:instrText xml:space="preserve"> PAGEREF _Toc434233476 \h </w:instrText>
        </w:r>
        <w:r>
          <w:rPr>
            <w:noProof/>
            <w:webHidden/>
          </w:rPr>
        </w:r>
        <w:r>
          <w:rPr>
            <w:noProof/>
            <w:webHidden/>
          </w:rPr>
          <w:fldChar w:fldCharType="separate"/>
        </w:r>
        <w:r w:rsidR="006175EC">
          <w:rPr>
            <w:noProof/>
            <w:webHidden/>
          </w:rPr>
          <w:t>3-8</w:t>
        </w:r>
        <w:r>
          <w:rPr>
            <w:noProof/>
            <w:webHidden/>
          </w:rPr>
          <w:fldChar w:fldCharType="end"/>
        </w:r>
      </w:hyperlink>
    </w:p>
    <w:p w14:paraId="38C17866" w14:textId="3EFCB5E1"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77" w:history="1">
        <w:r w:rsidRPr="00F73AD1">
          <w:rPr>
            <w:rStyle w:val="Hyperlink"/>
            <w:noProof/>
          </w:rPr>
          <w:t>Figure 17. Cargo Retrieval End Bar</w:t>
        </w:r>
        <w:r>
          <w:rPr>
            <w:noProof/>
            <w:webHidden/>
          </w:rPr>
          <w:tab/>
        </w:r>
        <w:r>
          <w:rPr>
            <w:noProof/>
            <w:webHidden/>
          </w:rPr>
          <w:fldChar w:fldCharType="begin"/>
        </w:r>
        <w:r>
          <w:rPr>
            <w:noProof/>
            <w:webHidden/>
          </w:rPr>
          <w:instrText xml:space="preserve"> PAGEREF _Toc434233477 \h </w:instrText>
        </w:r>
        <w:r>
          <w:rPr>
            <w:noProof/>
            <w:webHidden/>
          </w:rPr>
        </w:r>
        <w:r>
          <w:rPr>
            <w:noProof/>
            <w:webHidden/>
          </w:rPr>
          <w:fldChar w:fldCharType="separate"/>
        </w:r>
        <w:r w:rsidR="006175EC">
          <w:rPr>
            <w:noProof/>
            <w:webHidden/>
          </w:rPr>
          <w:t>3-9</w:t>
        </w:r>
        <w:r>
          <w:rPr>
            <w:noProof/>
            <w:webHidden/>
          </w:rPr>
          <w:fldChar w:fldCharType="end"/>
        </w:r>
      </w:hyperlink>
    </w:p>
    <w:p w14:paraId="7134C3BC" w14:textId="75318E59"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78" w:history="1">
        <w:r w:rsidRPr="00F73AD1">
          <w:rPr>
            <w:rStyle w:val="Hyperlink"/>
            <w:noProof/>
          </w:rPr>
          <w:t>Figure 18. Pin Layout of USB2AX Servo Motor Controller Board</w:t>
        </w:r>
        <w:r>
          <w:rPr>
            <w:noProof/>
            <w:webHidden/>
          </w:rPr>
          <w:tab/>
        </w:r>
        <w:r>
          <w:rPr>
            <w:noProof/>
            <w:webHidden/>
          </w:rPr>
          <w:fldChar w:fldCharType="begin"/>
        </w:r>
        <w:r>
          <w:rPr>
            <w:noProof/>
            <w:webHidden/>
          </w:rPr>
          <w:instrText xml:space="preserve"> PAGEREF _Toc434233478 \h </w:instrText>
        </w:r>
        <w:r>
          <w:rPr>
            <w:noProof/>
            <w:webHidden/>
          </w:rPr>
        </w:r>
        <w:r>
          <w:rPr>
            <w:noProof/>
            <w:webHidden/>
          </w:rPr>
          <w:fldChar w:fldCharType="separate"/>
        </w:r>
        <w:r w:rsidR="006175EC">
          <w:rPr>
            <w:noProof/>
            <w:webHidden/>
          </w:rPr>
          <w:t>3-11</w:t>
        </w:r>
        <w:r>
          <w:rPr>
            <w:noProof/>
            <w:webHidden/>
          </w:rPr>
          <w:fldChar w:fldCharType="end"/>
        </w:r>
      </w:hyperlink>
    </w:p>
    <w:p w14:paraId="1045E59B" w14:textId="689C90DC"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79" w:history="1">
        <w:r w:rsidRPr="00F73AD1">
          <w:rPr>
            <w:rStyle w:val="Hyperlink"/>
            <w:noProof/>
          </w:rPr>
          <w:t>Figure 19. Data and Power Pins of an AX Series Dynamixel servo motor</w:t>
        </w:r>
        <w:r>
          <w:rPr>
            <w:noProof/>
            <w:webHidden/>
          </w:rPr>
          <w:tab/>
        </w:r>
        <w:r>
          <w:rPr>
            <w:noProof/>
            <w:webHidden/>
          </w:rPr>
          <w:fldChar w:fldCharType="begin"/>
        </w:r>
        <w:r>
          <w:rPr>
            <w:noProof/>
            <w:webHidden/>
          </w:rPr>
          <w:instrText xml:space="preserve"> PAGEREF _Toc434233479 \h </w:instrText>
        </w:r>
        <w:r>
          <w:rPr>
            <w:noProof/>
            <w:webHidden/>
          </w:rPr>
        </w:r>
        <w:r>
          <w:rPr>
            <w:noProof/>
            <w:webHidden/>
          </w:rPr>
          <w:fldChar w:fldCharType="separate"/>
        </w:r>
        <w:r w:rsidR="006175EC">
          <w:rPr>
            <w:noProof/>
            <w:webHidden/>
          </w:rPr>
          <w:t>3-11</w:t>
        </w:r>
        <w:r>
          <w:rPr>
            <w:noProof/>
            <w:webHidden/>
          </w:rPr>
          <w:fldChar w:fldCharType="end"/>
        </w:r>
      </w:hyperlink>
    </w:p>
    <w:p w14:paraId="64862AC5" w14:textId="72CF9377"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80" w:history="1">
        <w:r w:rsidRPr="00F73AD1">
          <w:rPr>
            <w:rStyle w:val="Hyperlink"/>
            <w:noProof/>
          </w:rPr>
          <w:t>Figure 20. Big Easy Driver Version 1.2 Motor Controller Board Contact Layout</w:t>
        </w:r>
        <w:r>
          <w:rPr>
            <w:noProof/>
            <w:webHidden/>
          </w:rPr>
          <w:tab/>
        </w:r>
        <w:r>
          <w:rPr>
            <w:noProof/>
            <w:webHidden/>
          </w:rPr>
          <w:fldChar w:fldCharType="begin"/>
        </w:r>
        <w:r>
          <w:rPr>
            <w:noProof/>
            <w:webHidden/>
          </w:rPr>
          <w:instrText xml:space="preserve"> PAGEREF _Toc434233480 \h </w:instrText>
        </w:r>
        <w:r>
          <w:rPr>
            <w:noProof/>
            <w:webHidden/>
          </w:rPr>
        </w:r>
        <w:r>
          <w:rPr>
            <w:noProof/>
            <w:webHidden/>
          </w:rPr>
          <w:fldChar w:fldCharType="separate"/>
        </w:r>
        <w:r w:rsidR="006175EC">
          <w:rPr>
            <w:noProof/>
            <w:webHidden/>
          </w:rPr>
          <w:t>3-12</w:t>
        </w:r>
        <w:r>
          <w:rPr>
            <w:noProof/>
            <w:webHidden/>
          </w:rPr>
          <w:fldChar w:fldCharType="end"/>
        </w:r>
      </w:hyperlink>
    </w:p>
    <w:p w14:paraId="0A23C201" w14:textId="16A1CBD7"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81" w:history="1">
        <w:r w:rsidRPr="00F73AD1">
          <w:rPr>
            <w:rStyle w:val="Hyperlink"/>
            <w:noProof/>
          </w:rPr>
          <w:t>Figure 21. Multiple LED array</w:t>
        </w:r>
        <w:r>
          <w:rPr>
            <w:noProof/>
            <w:webHidden/>
          </w:rPr>
          <w:tab/>
        </w:r>
        <w:r>
          <w:rPr>
            <w:noProof/>
            <w:webHidden/>
          </w:rPr>
          <w:fldChar w:fldCharType="begin"/>
        </w:r>
        <w:r>
          <w:rPr>
            <w:noProof/>
            <w:webHidden/>
          </w:rPr>
          <w:instrText xml:space="preserve"> PAGEREF _Toc434233481 \h </w:instrText>
        </w:r>
        <w:r>
          <w:rPr>
            <w:noProof/>
            <w:webHidden/>
          </w:rPr>
        </w:r>
        <w:r>
          <w:rPr>
            <w:noProof/>
            <w:webHidden/>
          </w:rPr>
          <w:fldChar w:fldCharType="separate"/>
        </w:r>
        <w:r w:rsidR="006175EC">
          <w:rPr>
            <w:noProof/>
            <w:webHidden/>
          </w:rPr>
          <w:t>3-13</w:t>
        </w:r>
        <w:r>
          <w:rPr>
            <w:noProof/>
            <w:webHidden/>
          </w:rPr>
          <w:fldChar w:fldCharType="end"/>
        </w:r>
      </w:hyperlink>
    </w:p>
    <w:p w14:paraId="18D64C33" w14:textId="5490ED08"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82" w:history="1">
        <w:r w:rsidRPr="00F73AD1">
          <w:rPr>
            <w:rStyle w:val="Hyperlink"/>
            <w:noProof/>
          </w:rPr>
          <w:t>Figure 22. Single LED</w:t>
        </w:r>
        <w:r>
          <w:rPr>
            <w:noProof/>
            <w:webHidden/>
          </w:rPr>
          <w:tab/>
        </w:r>
        <w:r>
          <w:rPr>
            <w:noProof/>
            <w:webHidden/>
          </w:rPr>
          <w:fldChar w:fldCharType="begin"/>
        </w:r>
        <w:r>
          <w:rPr>
            <w:noProof/>
            <w:webHidden/>
          </w:rPr>
          <w:instrText xml:space="preserve"> PAGEREF _Toc434233482 \h </w:instrText>
        </w:r>
        <w:r>
          <w:rPr>
            <w:noProof/>
            <w:webHidden/>
          </w:rPr>
        </w:r>
        <w:r>
          <w:rPr>
            <w:noProof/>
            <w:webHidden/>
          </w:rPr>
          <w:fldChar w:fldCharType="separate"/>
        </w:r>
        <w:r w:rsidR="006175EC">
          <w:rPr>
            <w:noProof/>
            <w:webHidden/>
          </w:rPr>
          <w:t>3-13</w:t>
        </w:r>
        <w:r>
          <w:rPr>
            <w:noProof/>
            <w:webHidden/>
          </w:rPr>
          <w:fldChar w:fldCharType="end"/>
        </w:r>
      </w:hyperlink>
    </w:p>
    <w:p w14:paraId="7035FDF7" w14:textId="3B61D27C"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83" w:history="1">
        <w:r w:rsidRPr="00F73AD1">
          <w:rPr>
            <w:rStyle w:val="Hyperlink"/>
            <w:noProof/>
          </w:rPr>
          <w:t>Figure 23. Circuit Board Layout</w:t>
        </w:r>
        <w:r>
          <w:rPr>
            <w:noProof/>
            <w:webHidden/>
          </w:rPr>
          <w:tab/>
        </w:r>
        <w:r>
          <w:rPr>
            <w:noProof/>
            <w:webHidden/>
          </w:rPr>
          <w:fldChar w:fldCharType="begin"/>
        </w:r>
        <w:r>
          <w:rPr>
            <w:noProof/>
            <w:webHidden/>
          </w:rPr>
          <w:instrText xml:space="preserve"> PAGEREF _Toc434233483 \h </w:instrText>
        </w:r>
        <w:r>
          <w:rPr>
            <w:noProof/>
            <w:webHidden/>
          </w:rPr>
        </w:r>
        <w:r>
          <w:rPr>
            <w:noProof/>
            <w:webHidden/>
          </w:rPr>
          <w:fldChar w:fldCharType="separate"/>
        </w:r>
        <w:r w:rsidR="006175EC">
          <w:rPr>
            <w:noProof/>
            <w:webHidden/>
          </w:rPr>
          <w:t>3-14</w:t>
        </w:r>
        <w:r>
          <w:rPr>
            <w:noProof/>
            <w:webHidden/>
          </w:rPr>
          <w:fldChar w:fldCharType="end"/>
        </w:r>
      </w:hyperlink>
    </w:p>
    <w:p w14:paraId="625CEAD5" w14:textId="23A66695"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84" w:history="1">
        <w:r w:rsidRPr="00F73AD1">
          <w:rPr>
            <w:rStyle w:val="Hyperlink"/>
            <w:noProof/>
          </w:rPr>
          <w:t>Figure 24. Control Signal Input</w:t>
        </w:r>
        <w:r>
          <w:rPr>
            <w:noProof/>
            <w:webHidden/>
          </w:rPr>
          <w:tab/>
        </w:r>
        <w:r>
          <w:rPr>
            <w:noProof/>
            <w:webHidden/>
          </w:rPr>
          <w:fldChar w:fldCharType="begin"/>
        </w:r>
        <w:r>
          <w:rPr>
            <w:noProof/>
            <w:webHidden/>
          </w:rPr>
          <w:instrText xml:space="preserve"> PAGEREF _Toc434233484 \h </w:instrText>
        </w:r>
        <w:r>
          <w:rPr>
            <w:noProof/>
            <w:webHidden/>
          </w:rPr>
        </w:r>
        <w:r>
          <w:rPr>
            <w:noProof/>
            <w:webHidden/>
          </w:rPr>
          <w:fldChar w:fldCharType="separate"/>
        </w:r>
        <w:r w:rsidR="006175EC">
          <w:rPr>
            <w:noProof/>
            <w:webHidden/>
          </w:rPr>
          <w:t>3-15</w:t>
        </w:r>
        <w:r>
          <w:rPr>
            <w:noProof/>
            <w:webHidden/>
          </w:rPr>
          <w:fldChar w:fldCharType="end"/>
        </w:r>
      </w:hyperlink>
    </w:p>
    <w:p w14:paraId="21A9E232" w14:textId="1C87F9B7"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85" w:history="1">
        <w:r w:rsidRPr="00F73AD1">
          <w:rPr>
            <w:rStyle w:val="Hyperlink"/>
            <w:noProof/>
          </w:rPr>
          <w:t>Figure 25. Output Terminals for H-Bridge Controller</w:t>
        </w:r>
        <w:r>
          <w:rPr>
            <w:noProof/>
            <w:webHidden/>
          </w:rPr>
          <w:tab/>
        </w:r>
        <w:r>
          <w:rPr>
            <w:noProof/>
            <w:webHidden/>
          </w:rPr>
          <w:fldChar w:fldCharType="begin"/>
        </w:r>
        <w:r>
          <w:rPr>
            <w:noProof/>
            <w:webHidden/>
          </w:rPr>
          <w:instrText xml:space="preserve"> PAGEREF _Toc434233485 \h </w:instrText>
        </w:r>
        <w:r>
          <w:rPr>
            <w:noProof/>
            <w:webHidden/>
          </w:rPr>
        </w:r>
        <w:r>
          <w:rPr>
            <w:noProof/>
            <w:webHidden/>
          </w:rPr>
          <w:fldChar w:fldCharType="separate"/>
        </w:r>
        <w:r w:rsidR="006175EC">
          <w:rPr>
            <w:noProof/>
            <w:webHidden/>
          </w:rPr>
          <w:t>3-16</w:t>
        </w:r>
        <w:r>
          <w:rPr>
            <w:noProof/>
            <w:webHidden/>
          </w:rPr>
          <w:fldChar w:fldCharType="end"/>
        </w:r>
      </w:hyperlink>
    </w:p>
    <w:p w14:paraId="0D575276" w14:textId="7DDC6DD6"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86" w:history="1">
        <w:r w:rsidRPr="00F73AD1">
          <w:rPr>
            <w:rStyle w:val="Hyperlink"/>
            <w:noProof/>
          </w:rPr>
          <w:t>Figure 26. LIDAR CAD Drawing</w:t>
        </w:r>
        <w:r>
          <w:rPr>
            <w:noProof/>
            <w:webHidden/>
          </w:rPr>
          <w:tab/>
        </w:r>
        <w:r>
          <w:rPr>
            <w:noProof/>
            <w:webHidden/>
          </w:rPr>
          <w:fldChar w:fldCharType="begin"/>
        </w:r>
        <w:r>
          <w:rPr>
            <w:noProof/>
            <w:webHidden/>
          </w:rPr>
          <w:instrText xml:space="preserve"> PAGEREF _Toc434233486 \h </w:instrText>
        </w:r>
        <w:r>
          <w:rPr>
            <w:noProof/>
            <w:webHidden/>
          </w:rPr>
        </w:r>
        <w:r>
          <w:rPr>
            <w:noProof/>
            <w:webHidden/>
          </w:rPr>
          <w:fldChar w:fldCharType="separate"/>
        </w:r>
        <w:r w:rsidR="006175EC">
          <w:rPr>
            <w:noProof/>
            <w:webHidden/>
          </w:rPr>
          <w:t>3-17</w:t>
        </w:r>
        <w:r>
          <w:rPr>
            <w:noProof/>
            <w:webHidden/>
          </w:rPr>
          <w:fldChar w:fldCharType="end"/>
        </w:r>
      </w:hyperlink>
    </w:p>
    <w:p w14:paraId="6A03387B" w14:textId="0C5EBA90"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87" w:history="1">
        <w:r w:rsidRPr="00F73AD1">
          <w:rPr>
            <w:rStyle w:val="Hyperlink"/>
            <w:noProof/>
          </w:rPr>
          <w:t>Figure 27. Side view of LIDAR System</w:t>
        </w:r>
        <w:r>
          <w:rPr>
            <w:noProof/>
            <w:webHidden/>
          </w:rPr>
          <w:tab/>
        </w:r>
        <w:r>
          <w:rPr>
            <w:noProof/>
            <w:webHidden/>
          </w:rPr>
          <w:fldChar w:fldCharType="begin"/>
        </w:r>
        <w:r>
          <w:rPr>
            <w:noProof/>
            <w:webHidden/>
          </w:rPr>
          <w:instrText xml:space="preserve"> PAGEREF _Toc434233487 \h </w:instrText>
        </w:r>
        <w:r>
          <w:rPr>
            <w:noProof/>
            <w:webHidden/>
          </w:rPr>
        </w:r>
        <w:r>
          <w:rPr>
            <w:noProof/>
            <w:webHidden/>
          </w:rPr>
          <w:fldChar w:fldCharType="separate"/>
        </w:r>
        <w:r w:rsidR="006175EC">
          <w:rPr>
            <w:noProof/>
            <w:webHidden/>
          </w:rPr>
          <w:t>3-17</w:t>
        </w:r>
        <w:r>
          <w:rPr>
            <w:noProof/>
            <w:webHidden/>
          </w:rPr>
          <w:fldChar w:fldCharType="end"/>
        </w:r>
      </w:hyperlink>
    </w:p>
    <w:p w14:paraId="189AA8B1" w14:textId="7B7E6DA9"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88" w:history="1">
        <w:r w:rsidRPr="00F73AD1">
          <w:rPr>
            <w:rStyle w:val="Hyperlink"/>
            <w:noProof/>
          </w:rPr>
          <w:t>Figure 28. Rendered Isometric view of LIDAR System</w:t>
        </w:r>
        <w:r>
          <w:rPr>
            <w:noProof/>
            <w:webHidden/>
          </w:rPr>
          <w:tab/>
        </w:r>
        <w:r>
          <w:rPr>
            <w:noProof/>
            <w:webHidden/>
          </w:rPr>
          <w:fldChar w:fldCharType="begin"/>
        </w:r>
        <w:r>
          <w:rPr>
            <w:noProof/>
            <w:webHidden/>
          </w:rPr>
          <w:instrText xml:space="preserve"> PAGEREF _Toc434233488 \h </w:instrText>
        </w:r>
        <w:r>
          <w:rPr>
            <w:noProof/>
            <w:webHidden/>
          </w:rPr>
        </w:r>
        <w:r>
          <w:rPr>
            <w:noProof/>
            <w:webHidden/>
          </w:rPr>
          <w:fldChar w:fldCharType="separate"/>
        </w:r>
        <w:r w:rsidR="006175EC">
          <w:rPr>
            <w:noProof/>
            <w:webHidden/>
          </w:rPr>
          <w:t>3-18</w:t>
        </w:r>
        <w:r>
          <w:rPr>
            <w:noProof/>
            <w:webHidden/>
          </w:rPr>
          <w:fldChar w:fldCharType="end"/>
        </w:r>
      </w:hyperlink>
    </w:p>
    <w:p w14:paraId="00465842" w14:textId="46A5EC32"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89" w:history="1">
        <w:r w:rsidRPr="00F73AD1">
          <w:rPr>
            <w:rStyle w:val="Hyperlink"/>
            <w:noProof/>
          </w:rPr>
          <w:t>Figure 29. BeagleBone Black CAD Drawing</w:t>
        </w:r>
        <w:r>
          <w:rPr>
            <w:noProof/>
            <w:webHidden/>
          </w:rPr>
          <w:tab/>
        </w:r>
        <w:r>
          <w:rPr>
            <w:noProof/>
            <w:webHidden/>
          </w:rPr>
          <w:fldChar w:fldCharType="begin"/>
        </w:r>
        <w:r>
          <w:rPr>
            <w:noProof/>
            <w:webHidden/>
          </w:rPr>
          <w:instrText xml:space="preserve"> PAGEREF _Toc434233489 \h </w:instrText>
        </w:r>
        <w:r>
          <w:rPr>
            <w:noProof/>
            <w:webHidden/>
          </w:rPr>
        </w:r>
        <w:r>
          <w:rPr>
            <w:noProof/>
            <w:webHidden/>
          </w:rPr>
          <w:fldChar w:fldCharType="separate"/>
        </w:r>
        <w:r w:rsidR="006175EC">
          <w:rPr>
            <w:noProof/>
            <w:webHidden/>
          </w:rPr>
          <w:t>3-19</w:t>
        </w:r>
        <w:r>
          <w:rPr>
            <w:noProof/>
            <w:webHidden/>
          </w:rPr>
          <w:fldChar w:fldCharType="end"/>
        </w:r>
      </w:hyperlink>
    </w:p>
    <w:p w14:paraId="25B49A2B" w14:textId="025C5808"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90" w:history="1">
        <w:r w:rsidRPr="00F73AD1">
          <w:rPr>
            <w:rStyle w:val="Hyperlink"/>
            <w:noProof/>
          </w:rPr>
          <w:t>Figure 30. BeagleBone Black Proto Board</w:t>
        </w:r>
        <w:r>
          <w:rPr>
            <w:noProof/>
            <w:webHidden/>
          </w:rPr>
          <w:tab/>
        </w:r>
        <w:r>
          <w:rPr>
            <w:noProof/>
            <w:webHidden/>
          </w:rPr>
          <w:fldChar w:fldCharType="begin"/>
        </w:r>
        <w:r>
          <w:rPr>
            <w:noProof/>
            <w:webHidden/>
          </w:rPr>
          <w:instrText xml:space="preserve"> PAGEREF _Toc434233490 \h </w:instrText>
        </w:r>
        <w:r>
          <w:rPr>
            <w:noProof/>
            <w:webHidden/>
          </w:rPr>
        </w:r>
        <w:r>
          <w:rPr>
            <w:noProof/>
            <w:webHidden/>
          </w:rPr>
          <w:fldChar w:fldCharType="separate"/>
        </w:r>
        <w:r w:rsidR="006175EC">
          <w:rPr>
            <w:noProof/>
            <w:webHidden/>
          </w:rPr>
          <w:t>3-19</w:t>
        </w:r>
        <w:r>
          <w:rPr>
            <w:noProof/>
            <w:webHidden/>
          </w:rPr>
          <w:fldChar w:fldCharType="end"/>
        </w:r>
      </w:hyperlink>
    </w:p>
    <w:p w14:paraId="1C8B3453" w14:textId="2CCE1DE9"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91" w:history="1">
        <w:r w:rsidRPr="00F73AD1">
          <w:rPr>
            <w:rStyle w:val="Hyperlink"/>
            <w:noProof/>
          </w:rPr>
          <w:t>Figure 31. Chassis 3D View</w:t>
        </w:r>
        <w:r>
          <w:rPr>
            <w:noProof/>
            <w:webHidden/>
          </w:rPr>
          <w:tab/>
        </w:r>
        <w:r>
          <w:rPr>
            <w:noProof/>
            <w:webHidden/>
          </w:rPr>
          <w:fldChar w:fldCharType="begin"/>
        </w:r>
        <w:r>
          <w:rPr>
            <w:noProof/>
            <w:webHidden/>
          </w:rPr>
          <w:instrText xml:space="preserve"> PAGEREF _Toc434233491 \h </w:instrText>
        </w:r>
        <w:r>
          <w:rPr>
            <w:noProof/>
            <w:webHidden/>
          </w:rPr>
        </w:r>
        <w:r>
          <w:rPr>
            <w:noProof/>
            <w:webHidden/>
          </w:rPr>
          <w:fldChar w:fldCharType="separate"/>
        </w:r>
        <w:r w:rsidR="006175EC">
          <w:rPr>
            <w:noProof/>
            <w:webHidden/>
          </w:rPr>
          <w:t>3-21</w:t>
        </w:r>
        <w:r>
          <w:rPr>
            <w:noProof/>
            <w:webHidden/>
          </w:rPr>
          <w:fldChar w:fldCharType="end"/>
        </w:r>
      </w:hyperlink>
    </w:p>
    <w:p w14:paraId="236307B5" w14:textId="0B48C855"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92" w:history="1">
        <w:r w:rsidRPr="00F73AD1">
          <w:rPr>
            <w:rStyle w:val="Hyperlink"/>
            <w:noProof/>
          </w:rPr>
          <w:t>Figure 32. Chassis First Floor</w:t>
        </w:r>
        <w:r>
          <w:rPr>
            <w:noProof/>
            <w:webHidden/>
          </w:rPr>
          <w:tab/>
        </w:r>
        <w:r>
          <w:rPr>
            <w:noProof/>
            <w:webHidden/>
          </w:rPr>
          <w:fldChar w:fldCharType="begin"/>
        </w:r>
        <w:r>
          <w:rPr>
            <w:noProof/>
            <w:webHidden/>
          </w:rPr>
          <w:instrText xml:space="preserve"> PAGEREF _Toc434233492 \h </w:instrText>
        </w:r>
        <w:r>
          <w:rPr>
            <w:noProof/>
            <w:webHidden/>
          </w:rPr>
        </w:r>
        <w:r>
          <w:rPr>
            <w:noProof/>
            <w:webHidden/>
          </w:rPr>
          <w:fldChar w:fldCharType="separate"/>
        </w:r>
        <w:r w:rsidR="006175EC">
          <w:rPr>
            <w:noProof/>
            <w:webHidden/>
          </w:rPr>
          <w:t>3-22</w:t>
        </w:r>
        <w:r>
          <w:rPr>
            <w:noProof/>
            <w:webHidden/>
          </w:rPr>
          <w:fldChar w:fldCharType="end"/>
        </w:r>
      </w:hyperlink>
    </w:p>
    <w:p w14:paraId="292B5D08" w14:textId="08273F5B"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93" w:history="1">
        <w:r w:rsidRPr="00F73AD1">
          <w:rPr>
            <w:rStyle w:val="Hyperlink"/>
            <w:noProof/>
          </w:rPr>
          <w:t>Figure 33. LIDAR Floor</w:t>
        </w:r>
        <w:r>
          <w:rPr>
            <w:noProof/>
            <w:webHidden/>
          </w:rPr>
          <w:tab/>
        </w:r>
        <w:r>
          <w:rPr>
            <w:noProof/>
            <w:webHidden/>
          </w:rPr>
          <w:fldChar w:fldCharType="begin"/>
        </w:r>
        <w:r>
          <w:rPr>
            <w:noProof/>
            <w:webHidden/>
          </w:rPr>
          <w:instrText xml:space="preserve"> PAGEREF _Toc434233493 \h </w:instrText>
        </w:r>
        <w:r>
          <w:rPr>
            <w:noProof/>
            <w:webHidden/>
          </w:rPr>
        </w:r>
        <w:r>
          <w:rPr>
            <w:noProof/>
            <w:webHidden/>
          </w:rPr>
          <w:fldChar w:fldCharType="separate"/>
        </w:r>
        <w:r w:rsidR="006175EC">
          <w:rPr>
            <w:noProof/>
            <w:webHidden/>
          </w:rPr>
          <w:t>3-22</w:t>
        </w:r>
        <w:r>
          <w:rPr>
            <w:noProof/>
            <w:webHidden/>
          </w:rPr>
          <w:fldChar w:fldCharType="end"/>
        </w:r>
      </w:hyperlink>
    </w:p>
    <w:p w14:paraId="7F9CD12C" w14:textId="406AC72C"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94" w:history="1">
        <w:r w:rsidRPr="00F73AD1">
          <w:rPr>
            <w:rStyle w:val="Hyperlink"/>
            <w:noProof/>
          </w:rPr>
          <w:t>Figure 34. BeagleBone Black Floor</w:t>
        </w:r>
        <w:r>
          <w:rPr>
            <w:noProof/>
            <w:webHidden/>
          </w:rPr>
          <w:tab/>
        </w:r>
        <w:r>
          <w:rPr>
            <w:noProof/>
            <w:webHidden/>
          </w:rPr>
          <w:fldChar w:fldCharType="begin"/>
        </w:r>
        <w:r>
          <w:rPr>
            <w:noProof/>
            <w:webHidden/>
          </w:rPr>
          <w:instrText xml:space="preserve"> PAGEREF _Toc434233494 \h </w:instrText>
        </w:r>
        <w:r>
          <w:rPr>
            <w:noProof/>
            <w:webHidden/>
          </w:rPr>
        </w:r>
        <w:r>
          <w:rPr>
            <w:noProof/>
            <w:webHidden/>
          </w:rPr>
          <w:fldChar w:fldCharType="separate"/>
        </w:r>
        <w:r w:rsidR="006175EC">
          <w:rPr>
            <w:noProof/>
            <w:webHidden/>
          </w:rPr>
          <w:t>3-23</w:t>
        </w:r>
        <w:r>
          <w:rPr>
            <w:noProof/>
            <w:webHidden/>
          </w:rPr>
          <w:fldChar w:fldCharType="end"/>
        </w:r>
      </w:hyperlink>
    </w:p>
    <w:p w14:paraId="3E1179F3" w14:textId="3702CDF8"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95" w:history="1">
        <w:r w:rsidRPr="00F73AD1">
          <w:rPr>
            <w:rStyle w:val="Hyperlink"/>
            <w:noProof/>
          </w:rPr>
          <w:t>Figure 35. Top Floor</w:t>
        </w:r>
        <w:r>
          <w:rPr>
            <w:noProof/>
            <w:webHidden/>
          </w:rPr>
          <w:tab/>
        </w:r>
        <w:r>
          <w:rPr>
            <w:noProof/>
            <w:webHidden/>
          </w:rPr>
          <w:fldChar w:fldCharType="begin"/>
        </w:r>
        <w:r>
          <w:rPr>
            <w:noProof/>
            <w:webHidden/>
          </w:rPr>
          <w:instrText xml:space="preserve"> PAGEREF _Toc434233495 \h </w:instrText>
        </w:r>
        <w:r>
          <w:rPr>
            <w:noProof/>
            <w:webHidden/>
          </w:rPr>
        </w:r>
        <w:r>
          <w:rPr>
            <w:noProof/>
            <w:webHidden/>
          </w:rPr>
          <w:fldChar w:fldCharType="separate"/>
        </w:r>
        <w:r w:rsidR="006175EC">
          <w:rPr>
            <w:noProof/>
            <w:webHidden/>
          </w:rPr>
          <w:t>3-23</w:t>
        </w:r>
        <w:r>
          <w:rPr>
            <w:noProof/>
            <w:webHidden/>
          </w:rPr>
          <w:fldChar w:fldCharType="end"/>
        </w:r>
      </w:hyperlink>
    </w:p>
    <w:p w14:paraId="3F802795" w14:textId="1EB88A3B"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96" w:history="1">
        <w:r w:rsidRPr="00F73AD1">
          <w:rPr>
            <w:rStyle w:val="Hyperlink"/>
            <w:noProof/>
          </w:rPr>
          <w:t>Figure 36. Switching Regulator</w:t>
        </w:r>
        <w:r>
          <w:rPr>
            <w:noProof/>
            <w:webHidden/>
          </w:rPr>
          <w:tab/>
        </w:r>
        <w:r>
          <w:rPr>
            <w:noProof/>
            <w:webHidden/>
          </w:rPr>
          <w:fldChar w:fldCharType="begin"/>
        </w:r>
        <w:r>
          <w:rPr>
            <w:noProof/>
            <w:webHidden/>
          </w:rPr>
          <w:instrText xml:space="preserve"> PAGEREF _Toc434233496 \h </w:instrText>
        </w:r>
        <w:r>
          <w:rPr>
            <w:noProof/>
            <w:webHidden/>
          </w:rPr>
        </w:r>
        <w:r>
          <w:rPr>
            <w:noProof/>
            <w:webHidden/>
          </w:rPr>
          <w:fldChar w:fldCharType="separate"/>
        </w:r>
        <w:r w:rsidR="006175EC">
          <w:rPr>
            <w:noProof/>
            <w:webHidden/>
          </w:rPr>
          <w:t>3-24</w:t>
        </w:r>
        <w:r>
          <w:rPr>
            <w:noProof/>
            <w:webHidden/>
          </w:rPr>
          <w:fldChar w:fldCharType="end"/>
        </w:r>
      </w:hyperlink>
    </w:p>
    <w:p w14:paraId="327B63D5" w14:textId="79D1C675"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97" w:history="1">
        <w:r w:rsidRPr="00F73AD1">
          <w:rPr>
            <w:rStyle w:val="Hyperlink"/>
            <w:noProof/>
          </w:rPr>
          <w:t>Figure 37.  12-volt Regulator</w:t>
        </w:r>
        <w:r>
          <w:rPr>
            <w:noProof/>
            <w:webHidden/>
          </w:rPr>
          <w:tab/>
        </w:r>
        <w:r>
          <w:rPr>
            <w:noProof/>
            <w:webHidden/>
          </w:rPr>
          <w:fldChar w:fldCharType="begin"/>
        </w:r>
        <w:r>
          <w:rPr>
            <w:noProof/>
            <w:webHidden/>
          </w:rPr>
          <w:instrText xml:space="preserve"> PAGEREF _Toc434233497 \h </w:instrText>
        </w:r>
        <w:r>
          <w:rPr>
            <w:noProof/>
            <w:webHidden/>
          </w:rPr>
        </w:r>
        <w:r>
          <w:rPr>
            <w:noProof/>
            <w:webHidden/>
          </w:rPr>
          <w:fldChar w:fldCharType="separate"/>
        </w:r>
        <w:r w:rsidR="006175EC">
          <w:rPr>
            <w:noProof/>
            <w:webHidden/>
          </w:rPr>
          <w:t>3-25</w:t>
        </w:r>
        <w:r>
          <w:rPr>
            <w:noProof/>
            <w:webHidden/>
          </w:rPr>
          <w:fldChar w:fldCharType="end"/>
        </w:r>
      </w:hyperlink>
    </w:p>
    <w:p w14:paraId="42B1C103" w14:textId="3C3C406F"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98" w:history="1">
        <w:r w:rsidRPr="00F73AD1">
          <w:rPr>
            <w:rStyle w:val="Hyperlink"/>
            <w:noProof/>
          </w:rPr>
          <w:t>Figure 38. Propulsion Interface Diagram</w:t>
        </w:r>
        <w:r>
          <w:rPr>
            <w:noProof/>
            <w:webHidden/>
          </w:rPr>
          <w:tab/>
        </w:r>
        <w:r>
          <w:rPr>
            <w:noProof/>
            <w:webHidden/>
          </w:rPr>
          <w:fldChar w:fldCharType="begin"/>
        </w:r>
        <w:r>
          <w:rPr>
            <w:noProof/>
            <w:webHidden/>
          </w:rPr>
          <w:instrText xml:space="preserve"> PAGEREF _Toc434233498 \h </w:instrText>
        </w:r>
        <w:r>
          <w:rPr>
            <w:noProof/>
            <w:webHidden/>
          </w:rPr>
        </w:r>
        <w:r>
          <w:rPr>
            <w:noProof/>
            <w:webHidden/>
          </w:rPr>
          <w:fldChar w:fldCharType="separate"/>
        </w:r>
        <w:r w:rsidR="006175EC">
          <w:rPr>
            <w:noProof/>
            <w:webHidden/>
          </w:rPr>
          <w:t>4-6</w:t>
        </w:r>
        <w:r>
          <w:rPr>
            <w:noProof/>
            <w:webHidden/>
          </w:rPr>
          <w:fldChar w:fldCharType="end"/>
        </w:r>
      </w:hyperlink>
    </w:p>
    <w:p w14:paraId="384679BD" w14:textId="5B18B06E"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499" w:history="1">
        <w:r w:rsidRPr="00F73AD1">
          <w:rPr>
            <w:rStyle w:val="Hyperlink"/>
            <w:noProof/>
          </w:rPr>
          <w:t>Figure 39.  Microcontroller Hardware Schematic &amp; Interface Diagram</w:t>
        </w:r>
        <w:r>
          <w:rPr>
            <w:noProof/>
            <w:webHidden/>
          </w:rPr>
          <w:tab/>
        </w:r>
        <w:r>
          <w:rPr>
            <w:noProof/>
            <w:webHidden/>
          </w:rPr>
          <w:fldChar w:fldCharType="begin"/>
        </w:r>
        <w:r>
          <w:rPr>
            <w:noProof/>
            <w:webHidden/>
          </w:rPr>
          <w:instrText xml:space="preserve"> PAGEREF _Toc434233499 \h </w:instrText>
        </w:r>
        <w:r>
          <w:rPr>
            <w:noProof/>
            <w:webHidden/>
          </w:rPr>
        </w:r>
        <w:r>
          <w:rPr>
            <w:noProof/>
            <w:webHidden/>
          </w:rPr>
          <w:fldChar w:fldCharType="separate"/>
        </w:r>
        <w:r w:rsidR="006175EC">
          <w:rPr>
            <w:noProof/>
            <w:webHidden/>
          </w:rPr>
          <w:t>4-9</w:t>
        </w:r>
        <w:r>
          <w:rPr>
            <w:noProof/>
            <w:webHidden/>
          </w:rPr>
          <w:fldChar w:fldCharType="end"/>
        </w:r>
      </w:hyperlink>
    </w:p>
    <w:p w14:paraId="02B925D9" w14:textId="61058CA9"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500" w:history="1">
        <w:r w:rsidRPr="00F73AD1">
          <w:rPr>
            <w:rStyle w:val="Hyperlink"/>
            <w:noProof/>
          </w:rPr>
          <w:t>Figure 40. Cargo Retrieval Schematic Diagram</w:t>
        </w:r>
        <w:r>
          <w:rPr>
            <w:noProof/>
            <w:webHidden/>
          </w:rPr>
          <w:tab/>
        </w:r>
        <w:r>
          <w:rPr>
            <w:noProof/>
            <w:webHidden/>
          </w:rPr>
          <w:fldChar w:fldCharType="begin"/>
        </w:r>
        <w:r>
          <w:rPr>
            <w:noProof/>
            <w:webHidden/>
          </w:rPr>
          <w:instrText xml:space="preserve"> PAGEREF _Toc434233500 \h </w:instrText>
        </w:r>
        <w:r>
          <w:rPr>
            <w:noProof/>
            <w:webHidden/>
          </w:rPr>
        </w:r>
        <w:r>
          <w:rPr>
            <w:noProof/>
            <w:webHidden/>
          </w:rPr>
          <w:fldChar w:fldCharType="separate"/>
        </w:r>
        <w:r w:rsidR="006175EC">
          <w:rPr>
            <w:noProof/>
            <w:webHidden/>
          </w:rPr>
          <w:t>5-2</w:t>
        </w:r>
        <w:r>
          <w:rPr>
            <w:noProof/>
            <w:webHidden/>
          </w:rPr>
          <w:fldChar w:fldCharType="end"/>
        </w:r>
      </w:hyperlink>
    </w:p>
    <w:p w14:paraId="13EDB5AD" w14:textId="5C19D750"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501" w:history="1">
        <w:r w:rsidRPr="00F73AD1">
          <w:rPr>
            <w:rStyle w:val="Hyperlink"/>
            <w:noProof/>
          </w:rPr>
          <w:t>Figure 41. Microcontroller System Schematic</w:t>
        </w:r>
        <w:r>
          <w:rPr>
            <w:noProof/>
            <w:webHidden/>
          </w:rPr>
          <w:tab/>
        </w:r>
        <w:r>
          <w:rPr>
            <w:noProof/>
            <w:webHidden/>
          </w:rPr>
          <w:fldChar w:fldCharType="begin"/>
        </w:r>
        <w:r>
          <w:rPr>
            <w:noProof/>
            <w:webHidden/>
          </w:rPr>
          <w:instrText xml:space="preserve"> PAGEREF _Toc434233501 \h </w:instrText>
        </w:r>
        <w:r>
          <w:rPr>
            <w:noProof/>
            <w:webHidden/>
          </w:rPr>
        </w:r>
        <w:r>
          <w:rPr>
            <w:noProof/>
            <w:webHidden/>
          </w:rPr>
          <w:fldChar w:fldCharType="separate"/>
        </w:r>
        <w:r w:rsidR="006175EC">
          <w:rPr>
            <w:noProof/>
            <w:webHidden/>
          </w:rPr>
          <w:t>5-6</w:t>
        </w:r>
        <w:r>
          <w:rPr>
            <w:noProof/>
            <w:webHidden/>
          </w:rPr>
          <w:fldChar w:fldCharType="end"/>
        </w:r>
      </w:hyperlink>
    </w:p>
    <w:p w14:paraId="215F5809" w14:textId="7203654F"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502" w:history="1">
        <w:r w:rsidRPr="00F73AD1">
          <w:rPr>
            <w:rStyle w:val="Hyperlink"/>
            <w:noProof/>
          </w:rPr>
          <w:t>Figure 42. Power distribution circuit</w:t>
        </w:r>
        <w:r>
          <w:rPr>
            <w:noProof/>
            <w:webHidden/>
          </w:rPr>
          <w:tab/>
        </w:r>
        <w:r>
          <w:rPr>
            <w:noProof/>
            <w:webHidden/>
          </w:rPr>
          <w:fldChar w:fldCharType="begin"/>
        </w:r>
        <w:r>
          <w:rPr>
            <w:noProof/>
            <w:webHidden/>
          </w:rPr>
          <w:instrText xml:space="preserve"> PAGEREF _Toc434233502 \h </w:instrText>
        </w:r>
        <w:r>
          <w:rPr>
            <w:noProof/>
            <w:webHidden/>
          </w:rPr>
        </w:r>
        <w:r>
          <w:rPr>
            <w:noProof/>
            <w:webHidden/>
          </w:rPr>
          <w:fldChar w:fldCharType="separate"/>
        </w:r>
        <w:r w:rsidR="006175EC">
          <w:rPr>
            <w:noProof/>
            <w:webHidden/>
          </w:rPr>
          <w:t>5-7</w:t>
        </w:r>
        <w:r>
          <w:rPr>
            <w:noProof/>
            <w:webHidden/>
          </w:rPr>
          <w:fldChar w:fldCharType="end"/>
        </w:r>
      </w:hyperlink>
    </w:p>
    <w:p w14:paraId="61C125DD" w14:textId="0234D1B0"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503" w:history="1">
        <w:r w:rsidRPr="00F73AD1">
          <w:rPr>
            <w:rStyle w:val="Hyperlink"/>
            <w:noProof/>
          </w:rPr>
          <w:t>Figure 43. BLAZE Software Layers</w:t>
        </w:r>
        <w:r>
          <w:rPr>
            <w:noProof/>
            <w:webHidden/>
          </w:rPr>
          <w:tab/>
        </w:r>
        <w:r>
          <w:rPr>
            <w:noProof/>
            <w:webHidden/>
          </w:rPr>
          <w:fldChar w:fldCharType="begin"/>
        </w:r>
        <w:r>
          <w:rPr>
            <w:noProof/>
            <w:webHidden/>
          </w:rPr>
          <w:instrText xml:space="preserve"> PAGEREF _Toc434233503 \h </w:instrText>
        </w:r>
        <w:r>
          <w:rPr>
            <w:noProof/>
            <w:webHidden/>
          </w:rPr>
        </w:r>
        <w:r>
          <w:rPr>
            <w:noProof/>
            <w:webHidden/>
          </w:rPr>
          <w:fldChar w:fldCharType="separate"/>
        </w:r>
        <w:r w:rsidR="006175EC">
          <w:rPr>
            <w:noProof/>
            <w:webHidden/>
          </w:rPr>
          <w:t>6-1</w:t>
        </w:r>
        <w:r>
          <w:rPr>
            <w:noProof/>
            <w:webHidden/>
          </w:rPr>
          <w:fldChar w:fldCharType="end"/>
        </w:r>
      </w:hyperlink>
    </w:p>
    <w:p w14:paraId="49D66BE5" w14:textId="6F9200E9"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504" w:history="1">
        <w:r w:rsidRPr="00F73AD1">
          <w:rPr>
            <w:rStyle w:val="Hyperlink"/>
            <w:noProof/>
          </w:rPr>
          <w:t>Figure 44. Competition boards or Ports</w:t>
        </w:r>
        <w:r>
          <w:rPr>
            <w:noProof/>
            <w:webHidden/>
          </w:rPr>
          <w:tab/>
        </w:r>
        <w:r>
          <w:rPr>
            <w:noProof/>
            <w:webHidden/>
          </w:rPr>
          <w:fldChar w:fldCharType="begin"/>
        </w:r>
        <w:r>
          <w:rPr>
            <w:noProof/>
            <w:webHidden/>
          </w:rPr>
          <w:instrText xml:space="preserve"> PAGEREF _Toc434233504 \h </w:instrText>
        </w:r>
        <w:r>
          <w:rPr>
            <w:noProof/>
            <w:webHidden/>
          </w:rPr>
        </w:r>
        <w:r>
          <w:rPr>
            <w:noProof/>
            <w:webHidden/>
          </w:rPr>
          <w:fldChar w:fldCharType="separate"/>
        </w:r>
        <w:r w:rsidR="006175EC">
          <w:rPr>
            <w:noProof/>
            <w:webHidden/>
          </w:rPr>
          <w:t>6-1</w:t>
        </w:r>
        <w:r>
          <w:rPr>
            <w:noProof/>
            <w:webHidden/>
          </w:rPr>
          <w:fldChar w:fldCharType="end"/>
        </w:r>
      </w:hyperlink>
    </w:p>
    <w:p w14:paraId="41F61D83" w14:textId="798C3440"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505" w:history="1">
        <w:r w:rsidRPr="00F73AD1">
          <w:rPr>
            <w:rStyle w:val="Hyperlink"/>
            <w:noProof/>
          </w:rPr>
          <w:t>Figure 45. Delivery Controller Class</w:t>
        </w:r>
        <w:r>
          <w:rPr>
            <w:noProof/>
            <w:webHidden/>
          </w:rPr>
          <w:tab/>
        </w:r>
        <w:r>
          <w:rPr>
            <w:noProof/>
            <w:webHidden/>
          </w:rPr>
          <w:fldChar w:fldCharType="begin"/>
        </w:r>
        <w:r>
          <w:rPr>
            <w:noProof/>
            <w:webHidden/>
          </w:rPr>
          <w:instrText xml:space="preserve"> PAGEREF _Toc434233505 \h </w:instrText>
        </w:r>
        <w:r>
          <w:rPr>
            <w:noProof/>
            <w:webHidden/>
          </w:rPr>
        </w:r>
        <w:r>
          <w:rPr>
            <w:noProof/>
            <w:webHidden/>
          </w:rPr>
          <w:fldChar w:fldCharType="separate"/>
        </w:r>
        <w:r w:rsidR="006175EC">
          <w:rPr>
            <w:noProof/>
            <w:webHidden/>
          </w:rPr>
          <w:t>6-2</w:t>
        </w:r>
        <w:r>
          <w:rPr>
            <w:noProof/>
            <w:webHidden/>
          </w:rPr>
          <w:fldChar w:fldCharType="end"/>
        </w:r>
      </w:hyperlink>
    </w:p>
    <w:p w14:paraId="19D704F5" w14:textId="0B1EB857"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506" w:history="1">
        <w:r w:rsidRPr="00F73AD1">
          <w:rPr>
            <w:rStyle w:val="Hyperlink"/>
            <w:noProof/>
          </w:rPr>
          <w:t>Figure 46. Cargo Retrieval Class</w:t>
        </w:r>
        <w:r>
          <w:rPr>
            <w:noProof/>
            <w:webHidden/>
          </w:rPr>
          <w:tab/>
        </w:r>
        <w:r>
          <w:rPr>
            <w:noProof/>
            <w:webHidden/>
          </w:rPr>
          <w:fldChar w:fldCharType="begin"/>
        </w:r>
        <w:r>
          <w:rPr>
            <w:noProof/>
            <w:webHidden/>
          </w:rPr>
          <w:instrText xml:space="preserve"> PAGEREF _Toc434233506 \h </w:instrText>
        </w:r>
        <w:r>
          <w:rPr>
            <w:noProof/>
            <w:webHidden/>
          </w:rPr>
        </w:r>
        <w:r>
          <w:rPr>
            <w:noProof/>
            <w:webHidden/>
          </w:rPr>
          <w:fldChar w:fldCharType="separate"/>
        </w:r>
        <w:r w:rsidR="006175EC">
          <w:rPr>
            <w:noProof/>
            <w:webHidden/>
          </w:rPr>
          <w:t>6-4</w:t>
        </w:r>
        <w:r>
          <w:rPr>
            <w:noProof/>
            <w:webHidden/>
          </w:rPr>
          <w:fldChar w:fldCharType="end"/>
        </w:r>
      </w:hyperlink>
    </w:p>
    <w:p w14:paraId="68E5E0BA" w14:textId="7814A549"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507" w:history="1">
        <w:r w:rsidRPr="00F73AD1">
          <w:rPr>
            <w:rStyle w:val="Hyperlink"/>
            <w:noProof/>
          </w:rPr>
          <w:t>Figure 47. Image Processing &amp; Lighting Class</w:t>
        </w:r>
        <w:r>
          <w:rPr>
            <w:noProof/>
            <w:webHidden/>
          </w:rPr>
          <w:tab/>
        </w:r>
        <w:r>
          <w:rPr>
            <w:noProof/>
            <w:webHidden/>
          </w:rPr>
          <w:fldChar w:fldCharType="begin"/>
        </w:r>
        <w:r>
          <w:rPr>
            <w:noProof/>
            <w:webHidden/>
          </w:rPr>
          <w:instrText xml:space="preserve"> PAGEREF _Toc434233507 \h </w:instrText>
        </w:r>
        <w:r>
          <w:rPr>
            <w:noProof/>
            <w:webHidden/>
          </w:rPr>
        </w:r>
        <w:r>
          <w:rPr>
            <w:noProof/>
            <w:webHidden/>
          </w:rPr>
          <w:fldChar w:fldCharType="separate"/>
        </w:r>
        <w:r w:rsidR="006175EC">
          <w:rPr>
            <w:noProof/>
            <w:webHidden/>
          </w:rPr>
          <w:t>6-7</w:t>
        </w:r>
        <w:r>
          <w:rPr>
            <w:noProof/>
            <w:webHidden/>
          </w:rPr>
          <w:fldChar w:fldCharType="end"/>
        </w:r>
      </w:hyperlink>
    </w:p>
    <w:p w14:paraId="55EB227A" w14:textId="22A39AD2"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508" w:history="1">
        <w:r w:rsidRPr="00F73AD1">
          <w:rPr>
            <w:rStyle w:val="Hyperlink"/>
            <w:noProof/>
          </w:rPr>
          <w:t>Figure 48. Motor Controller Class</w:t>
        </w:r>
        <w:r>
          <w:rPr>
            <w:noProof/>
            <w:webHidden/>
          </w:rPr>
          <w:tab/>
        </w:r>
        <w:r>
          <w:rPr>
            <w:noProof/>
            <w:webHidden/>
          </w:rPr>
          <w:fldChar w:fldCharType="begin"/>
        </w:r>
        <w:r>
          <w:rPr>
            <w:noProof/>
            <w:webHidden/>
          </w:rPr>
          <w:instrText xml:space="preserve"> PAGEREF _Toc434233508 \h </w:instrText>
        </w:r>
        <w:r>
          <w:rPr>
            <w:noProof/>
            <w:webHidden/>
          </w:rPr>
        </w:r>
        <w:r>
          <w:rPr>
            <w:noProof/>
            <w:webHidden/>
          </w:rPr>
          <w:fldChar w:fldCharType="separate"/>
        </w:r>
        <w:r w:rsidR="006175EC">
          <w:rPr>
            <w:noProof/>
            <w:webHidden/>
          </w:rPr>
          <w:t>6-10</w:t>
        </w:r>
        <w:r>
          <w:rPr>
            <w:noProof/>
            <w:webHidden/>
          </w:rPr>
          <w:fldChar w:fldCharType="end"/>
        </w:r>
      </w:hyperlink>
    </w:p>
    <w:p w14:paraId="3896732B" w14:textId="6A89D0B1"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509" w:history="1">
        <w:r w:rsidRPr="00F73AD1">
          <w:rPr>
            <w:rStyle w:val="Hyperlink"/>
            <w:noProof/>
          </w:rPr>
          <w:t>Figure 49. Navigation Controller Class</w:t>
        </w:r>
        <w:r>
          <w:rPr>
            <w:noProof/>
            <w:webHidden/>
          </w:rPr>
          <w:tab/>
        </w:r>
        <w:r>
          <w:rPr>
            <w:noProof/>
            <w:webHidden/>
          </w:rPr>
          <w:fldChar w:fldCharType="begin"/>
        </w:r>
        <w:r>
          <w:rPr>
            <w:noProof/>
            <w:webHidden/>
          </w:rPr>
          <w:instrText xml:space="preserve"> PAGEREF _Toc434233509 \h </w:instrText>
        </w:r>
        <w:r>
          <w:rPr>
            <w:noProof/>
            <w:webHidden/>
          </w:rPr>
        </w:r>
        <w:r>
          <w:rPr>
            <w:noProof/>
            <w:webHidden/>
          </w:rPr>
          <w:fldChar w:fldCharType="separate"/>
        </w:r>
        <w:r w:rsidR="006175EC">
          <w:rPr>
            <w:noProof/>
            <w:webHidden/>
          </w:rPr>
          <w:t>6-12</w:t>
        </w:r>
        <w:r>
          <w:rPr>
            <w:noProof/>
            <w:webHidden/>
          </w:rPr>
          <w:fldChar w:fldCharType="end"/>
        </w:r>
      </w:hyperlink>
    </w:p>
    <w:p w14:paraId="7ECD1215" w14:textId="677B0EB1"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510" w:history="1">
        <w:r w:rsidRPr="00F73AD1">
          <w:rPr>
            <w:rStyle w:val="Hyperlink"/>
            <w:noProof/>
          </w:rPr>
          <w:t>Figure 50. Port Class Diagram</w:t>
        </w:r>
        <w:r>
          <w:rPr>
            <w:noProof/>
            <w:webHidden/>
          </w:rPr>
          <w:tab/>
        </w:r>
        <w:r>
          <w:rPr>
            <w:noProof/>
            <w:webHidden/>
          </w:rPr>
          <w:fldChar w:fldCharType="begin"/>
        </w:r>
        <w:r>
          <w:rPr>
            <w:noProof/>
            <w:webHidden/>
          </w:rPr>
          <w:instrText xml:space="preserve"> PAGEREF _Toc434233510 \h </w:instrText>
        </w:r>
        <w:r>
          <w:rPr>
            <w:noProof/>
            <w:webHidden/>
          </w:rPr>
        </w:r>
        <w:r>
          <w:rPr>
            <w:noProof/>
            <w:webHidden/>
          </w:rPr>
          <w:fldChar w:fldCharType="separate"/>
        </w:r>
        <w:r w:rsidR="006175EC">
          <w:rPr>
            <w:noProof/>
            <w:webHidden/>
          </w:rPr>
          <w:t>6-15</w:t>
        </w:r>
        <w:r>
          <w:rPr>
            <w:noProof/>
            <w:webHidden/>
          </w:rPr>
          <w:fldChar w:fldCharType="end"/>
        </w:r>
      </w:hyperlink>
    </w:p>
    <w:p w14:paraId="1C3BAB30" w14:textId="615F5204"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511" w:history="1">
        <w:r w:rsidRPr="00F73AD1">
          <w:rPr>
            <w:rStyle w:val="Hyperlink"/>
            <w:noProof/>
          </w:rPr>
          <w:t>Figure 51. Floor Class Diagram</w:t>
        </w:r>
        <w:r>
          <w:rPr>
            <w:noProof/>
            <w:webHidden/>
          </w:rPr>
          <w:tab/>
        </w:r>
        <w:r>
          <w:rPr>
            <w:noProof/>
            <w:webHidden/>
          </w:rPr>
          <w:fldChar w:fldCharType="begin"/>
        </w:r>
        <w:r>
          <w:rPr>
            <w:noProof/>
            <w:webHidden/>
          </w:rPr>
          <w:instrText xml:space="preserve"> PAGEREF _Toc434233511 \h </w:instrText>
        </w:r>
        <w:r>
          <w:rPr>
            <w:noProof/>
            <w:webHidden/>
          </w:rPr>
        </w:r>
        <w:r>
          <w:rPr>
            <w:noProof/>
            <w:webHidden/>
          </w:rPr>
          <w:fldChar w:fldCharType="separate"/>
        </w:r>
        <w:r w:rsidR="006175EC">
          <w:rPr>
            <w:noProof/>
            <w:webHidden/>
          </w:rPr>
          <w:t>6-17</w:t>
        </w:r>
        <w:r>
          <w:rPr>
            <w:noProof/>
            <w:webHidden/>
          </w:rPr>
          <w:fldChar w:fldCharType="end"/>
        </w:r>
      </w:hyperlink>
    </w:p>
    <w:p w14:paraId="38231825" w14:textId="72AA12AB"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512" w:history="1">
        <w:r w:rsidRPr="00F73AD1">
          <w:rPr>
            <w:rStyle w:val="Hyperlink"/>
            <w:noProof/>
          </w:rPr>
          <w:t>Figure 52. Boundary Class Diagram</w:t>
        </w:r>
        <w:r>
          <w:rPr>
            <w:noProof/>
            <w:webHidden/>
          </w:rPr>
          <w:tab/>
        </w:r>
        <w:r>
          <w:rPr>
            <w:noProof/>
            <w:webHidden/>
          </w:rPr>
          <w:fldChar w:fldCharType="begin"/>
        </w:r>
        <w:r>
          <w:rPr>
            <w:noProof/>
            <w:webHidden/>
          </w:rPr>
          <w:instrText xml:space="preserve"> PAGEREF _Toc434233512 \h </w:instrText>
        </w:r>
        <w:r>
          <w:rPr>
            <w:noProof/>
            <w:webHidden/>
          </w:rPr>
        </w:r>
        <w:r>
          <w:rPr>
            <w:noProof/>
            <w:webHidden/>
          </w:rPr>
          <w:fldChar w:fldCharType="separate"/>
        </w:r>
        <w:r w:rsidR="006175EC">
          <w:rPr>
            <w:noProof/>
            <w:webHidden/>
          </w:rPr>
          <w:t>6-17</w:t>
        </w:r>
        <w:r>
          <w:rPr>
            <w:noProof/>
            <w:webHidden/>
          </w:rPr>
          <w:fldChar w:fldCharType="end"/>
        </w:r>
      </w:hyperlink>
    </w:p>
    <w:p w14:paraId="356216C3" w14:textId="38FE408A"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513" w:history="1">
        <w:r w:rsidRPr="00F73AD1">
          <w:rPr>
            <w:rStyle w:val="Hyperlink"/>
            <w:noProof/>
          </w:rPr>
          <w:t>Figure 53. Point Class Diagram</w:t>
        </w:r>
        <w:r>
          <w:rPr>
            <w:noProof/>
            <w:webHidden/>
          </w:rPr>
          <w:tab/>
        </w:r>
        <w:r>
          <w:rPr>
            <w:noProof/>
            <w:webHidden/>
          </w:rPr>
          <w:fldChar w:fldCharType="begin"/>
        </w:r>
        <w:r>
          <w:rPr>
            <w:noProof/>
            <w:webHidden/>
          </w:rPr>
          <w:instrText xml:space="preserve"> PAGEREF _Toc434233513 \h </w:instrText>
        </w:r>
        <w:r>
          <w:rPr>
            <w:noProof/>
            <w:webHidden/>
          </w:rPr>
        </w:r>
        <w:r>
          <w:rPr>
            <w:noProof/>
            <w:webHidden/>
          </w:rPr>
          <w:fldChar w:fldCharType="separate"/>
        </w:r>
        <w:r w:rsidR="006175EC">
          <w:rPr>
            <w:noProof/>
            <w:webHidden/>
          </w:rPr>
          <w:t>6-18</w:t>
        </w:r>
        <w:r>
          <w:rPr>
            <w:noProof/>
            <w:webHidden/>
          </w:rPr>
          <w:fldChar w:fldCharType="end"/>
        </w:r>
      </w:hyperlink>
    </w:p>
    <w:p w14:paraId="0F101015" w14:textId="21B581DA"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514" w:history="1">
        <w:r w:rsidRPr="00F73AD1">
          <w:rPr>
            <w:rStyle w:val="Hyperlink"/>
            <w:noProof/>
          </w:rPr>
          <w:t>Figure 54. Zone Class Diagram</w:t>
        </w:r>
        <w:r>
          <w:rPr>
            <w:noProof/>
            <w:webHidden/>
          </w:rPr>
          <w:tab/>
        </w:r>
        <w:r>
          <w:rPr>
            <w:noProof/>
            <w:webHidden/>
          </w:rPr>
          <w:fldChar w:fldCharType="begin"/>
        </w:r>
        <w:r>
          <w:rPr>
            <w:noProof/>
            <w:webHidden/>
          </w:rPr>
          <w:instrText xml:space="preserve"> PAGEREF _Toc434233514 \h </w:instrText>
        </w:r>
        <w:r>
          <w:rPr>
            <w:noProof/>
            <w:webHidden/>
          </w:rPr>
        </w:r>
        <w:r>
          <w:rPr>
            <w:noProof/>
            <w:webHidden/>
          </w:rPr>
          <w:fldChar w:fldCharType="separate"/>
        </w:r>
        <w:r w:rsidR="006175EC">
          <w:rPr>
            <w:noProof/>
            <w:webHidden/>
          </w:rPr>
          <w:t>6-20</w:t>
        </w:r>
        <w:r>
          <w:rPr>
            <w:noProof/>
            <w:webHidden/>
          </w:rPr>
          <w:fldChar w:fldCharType="end"/>
        </w:r>
      </w:hyperlink>
    </w:p>
    <w:p w14:paraId="7645B5EA" w14:textId="6D9A040D"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515" w:history="1">
        <w:r w:rsidRPr="00F73AD1">
          <w:rPr>
            <w:rStyle w:val="Hyperlink"/>
            <w:noProof/>
          </w:rPr>
          <w:t>Figure 55. Robot Controller Class Diagram</w:t>
        </w:r>
        <w:r>
          <w:rPr>
            <w:noProof/>
            <w:webHidden/>
          </w:rPr>
          <w:tab/>
        </w:r>
        <w:r>
          <w:rPr>
            <w:noProof/>
            <w:webHidden/>
          </w:rPr>
          <w:fldChar w:fldCharType="begin"/>
        </w:r>
        <w:r>
          <w:rPr>
            <w:noProof/>
            <w:webHidden/>
          </w:rPr>
          <w:instrText xml:space="preserve"> PAGEREF _Toc434233515 \h </w:instrText>
        </w:r>
        <w:r>
          <w:rPr>
            <w:noProof/>
            <w:webHidden/>
          </w:rPr>
        </w:r>
        <w:r>
          <w:rPr>
            <w:noProof/>
            <w:webHidden/>
          </w:rPr>
          <w:fldChar w:fldCharType="separate"/>
        </w:r>
        <w:r w:rsidR="006175EC">
          <w:rPr>
            <w:noProof/>
            <w:webHidden/>
          </w:rPr>
          <w:t>6-21</w:t>
        </w:r>
        <w:r>
          <w:rPr>
            <w:noProof/>
            <w:webHidden/>
          </w:rPr>
          <w:fldChar w:fldCharType="end"/>
        </w:r>
      </w:hyperlink>
    </w:p>
    <w:p w14:paraId="6B60CC5D" w14:textId="63074AE6"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516" w:history="1">
        <w:r w:rsidRPr="00F73AD1">
          <w:rPr>
            <w:rStyle w:val="Hyperlink"/>
            <w:noProof/>
          </w:rPr>
          <w:t>Figure 56. Logistics Controller Class Diagram</w:t>
        </w:r>
        <w:r>
          <w:rPr>
            <w:noProof/>
            <w:webHidden/>
          </w:rPr>
          <w:tab/>
        </w:r>
        <w:r>
          <w:rPr>
            <w:noProof/>
            <w:webHidden/>
          </w:rPr>
          <w:fldChar w:fldCharType="begin"/>
        </w:r>
        <w:r>
          <w:rPr>
            <w:noProof/>
            <w:webHidden/>
          </w:rPr>
          <w:instrText xml:space="preserve"> PAGEREF _Toc434233516 \h </w:instrText>
        </w:r>
        <w:r>
          <w:rPr>
            <w:noProof/>
            <w:webHidden/>
          </w:rPr>
        </w:r>
        <w:r>
          <w:rPr>
            <w:noProof/>
            <w:webHidden/>
          </w:rPr>
          <w:fldChar w:fldCharType="separate"/>
        </w:r>
        <w:r w:rsidR="006175EC">
          <w:rPr>
            <w:noProof/>
            <w:webHidden/>
          </w:rPr>
          <w:t>6-24</w:t>
        </w:r>
        <w:r>
          <w:rPr>
            <w:noProof/>
            <w:webHidden/>
          </w:rPr>
          <w:fldChar w:fldCharType="end"/>
        </w:r>
      </w:hyperlink>
    </w:p>
    <w:p w14:paraId="7B8CFD73" w14:textId="5D3132E2"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517" w:history="1">
        <w:r w:rsidRPr="00F73AD1">
          <w:rPr>
            <w:rStyle w:val="Hyperlink"/>
            <w:noProof/>
          </w:rPr>
          <w:t>Figure 57. Route Controller Class Diagram</w:t>
        </w:r>
        <w:r>
          <w:rPr>
            <w:noProof/>
            <w:webHidden/>
          </w:rPr>
          <w:tab/>
        </w:r>
        <w:r>
          <w:rPr>
            <w:noProof/>
            <w:webHidden/>
          </w:rPr>
          <w:fldChar w:fldCharType="begin"/>
        </w:r>
        <w:r>
          <w:rPr>
            <w:noProof/>
            <w:webHidden/>
          </w:rPr>
          <w:instrText xml:space="preserve"> PAGEREF _Toc434233517 \h </w:instrText>
        </w:r>
        <w:r>
          <w:rPr>
            <w:noProof/>
            <w:webHidden/>
          </w:rPr>
        </w:r>
        <w:r>
          <w:rPr>
            <w:noProof/>
            <w:webHidden/>
          </w:rPr>
          <w:fldChar w:fldCharType="separate"/>
        </w:r>
        <w:r w:rsidR="006175EC">
          <w:rPr>
            <w:noProof/>
            <w:webHidden/>
          </w:rPr>
          <w:t>6-25</w:t>
        </w:r>
        <w:r>
          <w:rPr>
            <w:noProof/>
            <w:webHidden/>
          </w:rPr>
          <w:fldChar w:fldCharType="end"/>
        </w:r>
      </w:hyperlink>
    </w:p>
    <w:p w14:paraId="6AE413BE" w14:textId="37F7340A" w:rsidR="00FE2F00" w:rsidRDefault="00FE2F00">
      <w:pPr>
        <w:pStyle w:val="TableofFigures"/>
        <w:tabs>
          <w:tab w:val="right" w:leader="dot" w:pos="9350"/>
        </w:tabs>
        <w:rPr>
          <w:rFonts w:asciiTheme="minorHAnsi" w:eastAsiaTheme="minorEastAsia" w:hAnsiTheme="minorHAnsi" w:cstheme="minorBidi"/>
          <w:noProof/>
          <w:sz w:val="22"/>
          <w:szCs w:val="22"/>
        </w:rPr>
      </w:pPr>
      <w:hyperlink w:anchor="_Toc434233518" w:history="1">
        <w:r w:rsidRPr="00F73AD1">
          <w:rPr>
            <w:rStyle w:val="Hyperlink"/>
            <w:noProof/>
          </w:rPr>
          <w:t>Figure 58. Belt Configuration</w:t>
        </w:r>
        <w:r>
          <w:rPr>
            <w:noProof/>
            <w:webHidden/>
          </w:rPr>
          <w:tab/>
        </w:r>
        <w:r>
          <w:rPr>
            <w:noProof/>
            <w:webHidden/>
          </w:rPr>
          <w:fldChar w:fldCharType="begin"/>
        </w:r>
        <w:r>
          <w:rPr>
            <w:noProof/>
            <w:webHidden/>
          </w:rPr>
          <w:instrText xml:space="preserve"> PAGEREF _Toc434233518 \h </w:instrText>
        </w:r>
        <w:r>
          <w:rPr>
            <w:noProof/>
            <w:webHidden/>
          </w:rPr>
        </w:r>
        <w:r>
          <w:rPr>
            <w:noProof/>
            <w:webHidden/>
          </w:rPr>
          <w:fldChar w:fldCharType="separate"/>
        </w:r>
        <w:r w:rsidR="006175EC">
          <w:rPr>
            <w:noProof/>
            <w:webHidden/>
          </w:rPr>
          <w:t>7-6</w:t>
        </w:r>
        <w:r>
          <w:rPr>
            <w:noProof/>
            <w:webHidden/>
          </w:rPr>
          <w:fldChar w:fldCharType="end"/>
        </w:r>
      </w:hyperlink>
    </w:p>
    <w:p w14:paraId="110DEAED" w14:textId="3B33817E" w:rsidR="00C84F62" w:rsidRDefault="00C84F62" w:rsidP="00502B58">
      <w:r>
        <w:fldChar w:fldCharType="end"/>
      </w:r>
    </w:p>
    <w:sdt>
      <w:sdtPr>
        <w:id w:val="52973066"/>
        <w:placeholder>
          <w:docPart w:val="DefaultPlaceholder_1081868574"/>
        </w:placeholder>
      </w:sdtPr>
      <w:sdtContent>
        <w:p w14:paraId="5DFA4676" w14:textId="77777777" w:rsidR="00DF6EF9" w:rsidRDefault="00DD47F0">
          <w:pPr>
            <w:jc w:val="center"/>
          </w:pPr>
          <w:r>
            <w:t xml:space="preserve"> </w:t>
          </w:r>
        </w:p>
      </w:sdtContent>
    </w:sdt>
    <w:p w14:paraId="50D0288E" w14:textId="72EE722F" w:rsidR="001E2152" w:rsidRDefault="001E2152">
      <w:pPr>
        <w:jc w:val="left"/>
        <w:rPr>
          <w:b/>
          <w:sz w:val="28"/>
        </w:rPr>
      </w:pPr>
    </w:p>
    <w:p w14:paraId="7BAE0618" w14:textId="77777777" w:rsidR="0060200E" w:rsidRDefault="0060200E">
      <w:pPr>
        <w:jc w:val="left"/>
        <w:rPr>
          <w:b/>
          <w:sz w:val="28"/>
        </w:rPr>
      </w:pPr>
      <w:r>
        <w:rPr>
          <w:b/>
          <w:sz w:val="28"/>
        </w:rPr>
        <w:br w:type="page"/>
      </w:r>
    </w:p>
    <w:p w14:paraId="656DF7D4" w14:textId="0C719000" w:rsidR="00C64059" w:rsidRPr="00502B58" w:rsidRDefault="00212C5E" w:rsidP="00502B58">
      <w:pPr>
        <w:jc w:val="center"/>
        <w:rPr>
          <w:b/>
          <w:sz w:val="28"/>
        </w:rPr>
      </w:pPr>
      <w:r w:rsidRPr="00502B58">
        <w:rPr>
          <w:b/>
          <w:sz w:val="28"/>
        </w:rPr>
        <w:lastRenderedPageBreak/>
        <w:t>List of Tables</w:t>
      </w:r>
    </w:p>
    <w:p w14:paraId="46C96D7C" w14:textId="77777777" w:rsidR="00212C5E" w:rsidRDefault="00212C5E"/>
    <w:p w14:paraId="0B3866D0" w14:textId="7C9FFC9E" w:rsidR="00CF77C3" w:rsidRDefault="00212C5E">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\c "Table" </w:instrText>
      </w:r>
      <w:r>
        <w:fldChar w:fldCharType="separate"/>
      </w:r>
      <w:r w:rsidR="00CF77C3">
        <w:rPr>
          <w:noProof/>
        </w:rPr>
        <w:t>Table 1. Delivery &amp; Storage Interfaces</w:t>
      </w:r>
      <w:r w:rsidR="00CF77C3">
        <w:rPr>
          <w:noProof/>
        </w:rPr>
        <w:tab/>
      </w:r>
      <w:r w:rsidR="00CF77C3">
        <w:rPr>
          <w:noProof/>
        </w:rPr>
        <w:fldChar w:fldCharType="begin"/>
      </w:r>
      <w:r w:rsidR="00CF77C3">
        <w:rPr>
          <w:noProof/>
        </w:rPr>
        <w:instrText xml:space="preserve"> PAGEREF _Toc434232786 \h </w:instrText>
      </w:r>
      <w:r w:rsidR="00CF77C3">
        <w:rPr>
          <w:noProof/>
        </w:rPr>
      </w:r>
      <w:r w:rsidR="00CF77C3">
        <w:rPr>
          <w:noProof/>
        </w:rPr>
        <w:fldChar w:fldCharType="separate"/>
      </w:r>
      <w:r w:rsidR="006175EC">
        <w:rPr>
          <w:noProof/>
        </w:rPr>
        <w:t>4-1</w:t>
      </w:r>
      <w:r w:rsidR="00CF77C3">
        <w:rPr>
          <w:noProof/>
        </w:rPr>
        <w:fldChar w:fldCharType="end"/>
      </w:r>
    </w:p>
    <w:p w14:paraId="0DCCEA6B" w14:textId="659C65CB"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2. Interface for the Cargo Retrieval Module</w:t>
      </w:r>
      <w:r>
        <w:rPr>
          <w:noProof/>
        </w:rPr>
        <w:tab/>
      </w:r>
      <w:r>
        <w:rPr>
          <w:noProof/>
        </w:rPr>
        <w:fldChar w:fldCharType="begin"/>
      </w:r>
      <w:r>
        <w:rPr>
          <w:noProof/>
        </w:rPr>
        <w:instrText xml:space="preserve"> PAGEREF _Toc434232787 \h </w:instrText>
      </w:r>
      <w:r>
        <w:rPr>
          <w:noProof/>
        </w:rPr>
      </w:r>
      <w:r>
        <w:rPr>
          <w:noProof/>
        </w:rPr>
        <w:fldChar w:fldCharType="separate"/>
      </w:r>
      <w:r w:rsidR="006175EC">
        <w:rPr>
          <w:noProof/>
        </w:rPr>
        <w:t>4-3</w:t>
      </w:r>
      <w:r>
        <w:rPr>
          <w:noProof/>
        </w:rPr>
        <w:fldChar w:fldCharType="end"/>
      </w:r>
    </w:p>
    <w:p w14:paraId="0949CED6" w14:textId="03721C42"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3. Image Processing &amp; Lighting Interfaces</w:t>
      </w:r>
      <w:r>
        <w:rPr>
          <w:noProof/>
        </w:rPr>
        <w:tab/>
      </w:r>
      <w:r>
        <w:rPr>
          <w:noProof/>
        </w:rPr>
        <w:fldChar w:fldCharType="begin"/>
      </w:r>
      <w:r>
        <w:rPr>
          <w:noProof/>
        </w:rPr>
        <w:instrText xml:space="preserve"> PAGEREF _Toc434232788 \h </w:instrText>
      </w:r>
      <w:r>
        <w:rPr>
          <w:noProof/>
        </w:rPr>
      </w:r>
      <w:r>
        <w:rPr>
          <w:noProof/>
        </w:rPr>
        <w:fldChar w:fldCharType="separate"/>
      </w:r>
      <w:r w:rsidR="006175EC">
        <w:rPr>
          <w:noProof/>
        </w:rPr>
        <w:t>4-4</w:t>
      </w:r>
      <w:r>
        <w:rPr>
          <w:noProof/>
        </w:rPr>
        <w:fldChar w:fldCharType="end"/>
      </w:r>
    </w:p>
    <w:p w14:paraId="6F90918D" w14:textId="23297484"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4. Propulsion Interfaces</w:t>
      </w:r>
      <w:r>
        <w:rPr>
          <w:noProof/>
        </w:rPr>
        <w:tab/>
      </w:r>
      <w:r>
        <w:rPr>
          <w:noProof/>
        </w:rPr>
        <w:fldChar w:fldCharType="begin"/>
      </w:r>
      <w:r>
        <w:rPr>
          <w:noProof/>
        </w:rPr>
        <w:instrText xml:space="preserve"> PAGEREF _Toc434232789 \h </w:instrText>
      </w:r>
      <w:r>
        <w:rPr>
          <w:noProof/>
        </w:rPr>
      </w:r>
      <w:r>
        <w:rPr>
          <w:noProof/>
        </w:rPr>
        <w:fldChar w:fldCharType="separate"/>
      </w:r>
      <w:r w:rsidR="006175EC">
        <w:rPr>
          <w:noProof/>
        </w:rPr>
        <w:t>4-5</w:t>
      </w:r>
      <w:r>
        <w:rPr>
          <w:noProof/>
        </w:rPr>
        <w:fldChar w:fldCharType="end"/>
      </w:r>
    </w:p>
    <w:p w14:paraId="182CB5B4" w14:textId="0A9E2DA9"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5. Navigation Interfaces</w:t>
      </w:r>
      <w:r>
        <w:rPr>
          <w:noProof/>
        </w:rPr>
        <w:tab/>
      </w:r>
      <w:r>
        <w:rPr>
          <w:noProof/>
        </w:rPr>
        <w:fldChar w:fldCharType="begin"/>
      </w:r>
      <w:r>
        <w:rPr>
          <w:noProof/>
        </w:rPr>
        <w:instrText xml:space="preserve"> PAGEREF _Toc434232790 \h </w:instrText>
      </w:r>
      <w:r>
        <w:rPr>
          <w:noProof/>
        </w:rPr>
      </w:r>
      <w:r>
        <w:rPr>
          <w:noProof/>
        </w:rPr>
        <w:fldChar w:fldCharType="separate"/>
      </w:r>
      <w:r w:rsidR="006175EC">
        <w:rPr>
          <w:noProof/>
        </w:rPr>
        <w:t>4-7</w:t>
      </w:r>
      <w:r>
        <w:rPr>
          <w:noProof/>
        </w:rPr>
        <w:fldChar w:fldCharType="end"/>
      </w:r>
    </w:p>
    <w:p w14:paraId="06436807" w14:textId="50467D69"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6. Delivery Controller Properties</w:t>
      </w:r>
      <w:r>
        <w:rPr>
          <w:noProof/>
        </w:rPr>
        <w:tab/>
      </w:r>
      <w:r>
        <w:rPr>
          <w:noProof/>
        </w:rPr>
        <w:fldChar w:fldCharType="begin"/>
      </w:r>
      <w:r>
        <w:rPr>
          <w:noProof/>
        </w:rPr>
        <w:instrText xml:space="preserve"> PAGEREF _Toc434232791 \h </w:instrText>
      </w:r>
      <w:r>
        <w:rPr>
          <w:noProof/>
        </w:rPr>
      </w:r>
      <w:r>
        <w:rPr>
          <w:noProof/>
        </w:rPr>
        <w:fldChar w:fldCharType="separate"/>
      </w:r>
      <w:r w:rsidR="006175EC">
        <w:rPr>
          <w:noProof/>
        </w:rPr>
        <w:t>6-2</w:t>
      </w:r>
      <w:r>
        <w:rPr>
          <w:noProof/>
        </w:rPr>
        <w:fldChar w:fldCharType="end"/>
      </w:r>
    </w:p>
    <w:p w14:paraId="62FA7968" w14:textId="0A563890"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7. Delivery Controller Behavior: getStorageColor</w:t>
      </w:r>
      <w:r>
        <w:rPr>
          <w:noProof/>
        </w:rPr>
        <w:tab/>
      </w:r>
      <w:r>
        <w:rPr>
          <w:noProof/>
        </w:rPr>
        <w:fldChar w:fldCharType="begin"/>
      </w:r>
      <w:r>
        <w:rPr>
          <w:noProof/>
        </w:rPr>
        <w:instrText xml:space="preserve"> PAGEREF _Toc434232792 \h </w:instrText>
      </w:r>
      <w:r>
        <w:rPr>
          <w:noProof/>
        </w:rPr>
      </w:r>
      <w:r>
        <w:rPr>
          <w:noProof/>
        </w:rPr>
        <w:fldChar w:fldCharType="separate"/>
      </w:r>
      <w:r w:rsidR="006175EC">
        <w:rPr>
          <w:noProof/>
        </w:rPr>
        <w:t>6-2</w:t>
      </w:r>
      <w:r>
        <w:rPr>
          <w:noProof/>
        </w:rPr>
        <w:fldChar w:fldCharType="end"/>
      </w:r>
    </w:p>
    <w:p w14:paraId="3E1072B5" w14:textId="1B580CDE"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8. Delivery Controller Behavior: deliverContainer</w:t>
      </w:r>
      <w:r>
        <w:rPr>
          <w:noProof/>
        </w:rPr>
        <w:tab/>
      </w:r>
      <w:r>
        <w:rPr>
          <w:noProof/>
        </w:rPr>
        <w:fldChar w:fldCharType="begin"/>
      </w:r>
      <w:r>
        <w:rPr>
          <w:noProof/>
        </w:rPr>
        <w:instrText xml:space="preserve"> PAGEREF _Toc434232793 \h </w:instrText>
      </w:r>
      <w:r>
        <w:rPr>
          <w:noProof/>
        </w:rPr>
      </w:r>
      <w:r>
        <w:rPr>
          <w:noProof/>
        </w:rPr>
        <w:fldChar w:fldCharType="separate"/>
      </w:r>
      <w:r w:rsidR="006175EC">
        <w:rPr>
          <w:noProof/>
        </w:rPr>
        <w:t>6-3</w:t>
      </w:r>
      <w:r>
        <w:rPr>
          <w:noProof/>
        </w:rPr>
        <w:fldChar w:fldCharType="end"/>
      </w:r>
    </w:p>
    <w:p w14:paraId="180D6120" w14:textId="3AC01F3A"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9. Cargo Retrieval Controller Properties</w:t>
      </w:r>
      <w:r>
        <w:rPr>
          <w:noProof/>
        </w:rPr>
        <w:tab/>
      </w:r>
      <w:r>
        <w:rPr>
          <w:noProof/>
        </w:rPr>
        <w:fldChar w:fldCharType="begin"/>
      </w:r>
      <w:r>
        <w:rPr>
          <w:noProof/>
        </w:rPr>
        <w:instrText xml:space="preserve"> PAGEREF _Toc434232794 \h </w:instrText>
      </w:r>
      <w:r>
        <w:rPr>
          <w:noProof/>
        </w:rPr>
      </w:r>
      <w:r>
        <w:rPr>
          <w:noProof/>
        </w:rPr>
        <w:fldChar w:fldCharType="separate"/>
      </w:r>
      <w:r w:rsidR="006175EC">
        <w:rPr>
          <w:noProof/>
        </w:rPr>
        <w:t>6-4</w:t>
      </w:r>
      <w:r>
        <w:rPr>
          <w:noProof/>
        </w:rPr>
        <w:fldChar w:fldCharType="end"/>
      </w:r>
    </w:p>
    <w:p w14:paraId="5453B428" w14:textId="3EC6E378"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10. Cargo Retrieval Controller Behavior: getBlock</w:t>
      </w:r>
      <w:r>
        <w:rPr>
          <w:noProof/>
        </w:rPr>
        <w:tab/>
      </w:r>
      <w:r>
        <w:rPr>
          <w:noProof/>
        </w:rPr>
        <w:fldChar w:fldCharType="begin"/>
      </w:r>
      <w:r>
        <w:rPr>
          <w:noProof/>
        </w:rPr>
        <w:instrText xml:space="preserve"> PAGEREF _Toc434232795 \h </w:instrText>
      </w:r>
      <w:r>
        <w:rPr>
          <w:noProof/>
        </w:rPr>
      </w:r>
      <w:r>
        <w:rPr>
          <w:noProof/>
        </w:rPr>
        <w:fldChar w:fldCharType="separate"/>
      </w:r>
      <w:r w:rsidR="006175EC">
        <w:rPr>
          <w:noProof/>
        </w:rPr>
        <w:t>6-4</w:t>
      </w:r>
      <w:r>
        <w:rPr>
          <w:noProof/>
        </w:rPr>
        <w:fldChar w:fldCharType="end"/>
      </w:r>
    </w:p>
    <w:p w14:paraId="2A3350D4" w14:textId="069F8523"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11. Cargo Retrieval Controller Behavior: setPosition</w:t>
      </w:r>
      <w:r>
        <w:rPr>
          <w:noProof/>
        </w:rPr>
        <w:tab/>
      </w:r>
      <w:r>
        <w:rPr>
          <w:noProof/>
        </w:rPr>
        <w:fldChar w:fldCharType="begin"/>
      </w:r>
      <w:r>
        <w:rPr>
          <w:noProof/>
        </w:rPr>
        <w:instrText xml:space="preserve"> PAGEREF _Toc434232796 \h </w:instrText>
      </w:r>
      <w:r>
        <w:rPr>
          <w:noProof/>
        </w:rPr>
      </w:r>
      <w:r>
        <w:rPr>
          <w:noProof/>
        </w:rPr>
        <w:fldChar w:fldCharType="separate"/>
      </w:r>
      <w:r w:rsidR="006175EC">
        <w:rPr>
          <w:noProof/>
        </w:rPr>
        <w:t>6-5</w:t>
      </w:r>
      <w:r>
        <w:rPr>
          <w:noProof/>
        </w:rPr>
        <w:fldChar w:fldCharType="end"/>
      </w:r>
    </w:p>
    <w:p w14:paraId="0DB096E2" w14:textId="4DC7828B"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12. Cargo Retrieval Controller Behavior: open</w:t>
      </w:r>
      <w:r>
        <w:rPr>
          <w:noProof/>
        </w:rPr>
        <w:tab/>
      </w:r>
      <w:r>
        <w:rPr>
          <w:noProof/>
        </w:rPr>
        <w:fldChar w:fldCharType="begin"/>
      </w:r>
      <w:r>
        <w:rPr>
          <w:noProof/>
        </w:rPr>
        <w:instrText xml:space="preserve"> PAGEREF _Toc434232797 \h </w:instrText>
      </w:r>
      <w:r>
        <w:rPr>
          <w:noProof/>
        </w:rPr>
      </w:r>
      <w:r>
        <w:rPr>
          <w:noProof/>
        </w:rPr>
        <w:fldChar w:fldCharType="separate"/>
      </w:r>
      <w:r w:rsidR="006175EC">
        <w:rPr>
          <w:noProof/>
        </w:rPr>
        <w:t>6-5</w:t>
      </w:r>
      <w:r>
        <w:rPr>
          <w:noProof/>
        </w:rPr>
        <w:fldChar w:fldCharType="end"/>
      </w:r>
    </w:p>
    <w:p w14:paraId="4A99029D" w14:textId="4F19D050"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13. Cargo Retrieval Controller Behavior: close</w:t>
      </w:r>
      <w:r>
        <w:rPr>
          <w:noProof/>
        </w:rPr>
        <w:tab/>
      </w:r>
      <w:r>
        <w:rPr>
          <w:noProof/>
        </w:rPr>
        <w:fldChar w:fldCharType="begin"/>
      </w:r>
      <w:r>
        <w:rPr>
          <w:noProof/>
        </w:rPr>
        <w:instrText xml:space="preserve"> PAGEREF _Toc434232798 \h </w:instrText>
      </w:r>
      <w:r>
        <w:rPr>
          <w:noProof/>
        </w:rPr>
      </w:r>
      <w:r>
        <w:rPr>
          <w:noProof/>
        </w:rPr>
        <w:fldChar w:fldCharType="separate"/>
      </w:r>
      <w:r w:rsidR="006175EC">
        <w:rPr>
          <w:noProof/>
        </w:rPr>
        <w:t>6-5</w:t>
      </w:r>
      <w:r>
        <w:rPr>
          <w:noProof/>
        </w:rPr>
        <w:fldChar w:fldCharType="end"/>
      </w:r>
    </w:p>
    <w:p w14:paraId="6B0628CF" w14:textId="7D62F6DD"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14. Cargo Retrieval Controller Behavior: moveArm</w:t>
      </w:r>
      <w:r>
        <w:rPr>
          <w:noProof/>
        </w:rPr>
        <w:tab/>
      </w:r>
      <w:r>
        <w:rPr>
          <w:noProof/>
        </w:rPr>
        <w:fldChar w:fldCharType="begin"/>
      </w:r>
      <w:r>
        <w:rPr>
          <w:noProof/>
        </w:rPr>
        <w:instrText xml:space="preserve"> PAGEREF _Toc434232799 \h </w:instrText>
      </w:r>
      <w:r>
        <w:rPr>
          <w:noProof/>
        </w:rPr>
      </w:r>
      <w:r>
        <w:rPr>
          <w:noProof/>
        </w:rPr>
        <w:fldChar w:fldCharType="separate"/>
      </w:r>
      <w:r w:rsidR="006175EC">
        <w:rPr>
          <w:noProof/>
        </w:rPr>
        <w:t>6-5</w:t>
      </w:r>
      <w:r>
        <w:rPr>
          <w:noProof/>
        </w:rPr>
        <w:fldChar w:fldCharType="end"/>
      </w:r>
    </w:p>
    <w:p w14:paraId="66587CFD" w14:textId="5C3600BB"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15. Lighting Controller Properties</w:t>
      </w:r>
      <w:r>
        <w:rPr>
          <w:noProof/>
        </w:rPr>
        <w:tab/>
      </w:r>
      <w:r>
        <w:rPr>
          <w:noProof/>
        </w:rPr>
        <w:fldChar w:fldCharType="begin"/>
      </w:r>
      <w:r>
        <w:rPr>
          <w:noProof/>
        </w:rPr>
        <w:instrText xml:space="preserve"> PAGEREF _Toc434232800 \h </w:instrText>
      </w:r>
      <w:r>
        <w:rPr>
          <w:noProof/>
        </w:rPr>
      </w:r>
      <w:r>
        <w:rPr>
          <w:noProof/>
        </w:rPr>
        <w:fldChar w:fldCharType="separate"/>
      </w:r>
      <w:r w:rsidR="006175EC">
        <w:rPr>
          <w:noProof/>
        </w:rPr>
        <w:t>6-7</w:t>
      </w:r>
      <w:r>
        <w:rPr>
          <w:noProof/>
        </w:rPr>
        <w:fldChar w:fldCharType="end"/>
      </w:r>
    </w:p>
    <w:p w14:paraId="6BBFF669" w14:textId="4EBFDDE3"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16. Lighting Controller Properties: ON</w:t>
      </w:r>
      <w:r>
        <w:rPr>
          <w:noProof/>
        </w:rPr>
        <w:tab/>
      </w:r>
      <w:r>
        <w:rPr>
          <w:noProof/>
        </w:rPr>
        <w:fldChar w:fldCharType="begin"/>
      </w:r>
      <w:r>
        <w:rPr>
          <w:noProof/>
        </w:rPr>
        <w:instrText xml:space="preserve"> PAGEREF _Toc434232801 \h </w:instrText>
      </w:r>
      <w:r>
        <w:rPr>
          <w:noProof/>
        </w:rPr>
      </w:r>
      <w:r>
        <w:rPr>
          <w:noProof/>
        </w:rPr>
        <w:fldChar w:fldCharType="separate"/>
      </w:r>
      <w:r w:rsidR="006175EC">
        <w:rPr>
          <w:noProof/>
        </w:rPr>
        <w:t>6-7</w:t>
      </w:r>
      <w:r>
        <w:rPr>
          <w:noProof/>
        </w:rPr>
        <w:fldChar w:fldCharType="end"/>
      </w:r>
    </w:p>
    <w:p w14:paraId="3E5D07B1" w14:textId="4C56DEBA"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17. Camera Controller Properties: takeImage</w:t>
      </w:r>
      <w:r>
        <w:rPr>
          <w:noProof/>
        </w:rPr>
        <w:tab/>
      </w:r>
      <w:r>
        <w:rPr>
          <w:noProof/>
        </w:rPr>
        <w:fldChar w:fldCharType="begin"/>
      </w:r>
      <w:r>
        <w:rPr>
          <w:noProof/>
        </w:rPr>
        <w:instrText xml:space="preserve"> PAGEREF _Toc434232802 \h </w:instrText>
      </w:r>
      <w:r>
        <w:rPr>
          <w:noProof/>
        </w:rPr>
      </w:r>
      <w:r>
        <w:rPr>
          <w:noProof/>
        </w:rPr>
        <w:fldChar w:fldCharType="separate"/>
      </w:r>
      <w:r w:rsidR="006175EC">
        <w:rPr>
          <w:noProof/>
        </w:rPr>
        <w:t>6-8</w:t>
      </w:r>
      <w:r>
        <w:rPr>
          <w:noProof/>
        </w:rPr>
        <w:fldChar w:fldCharType="end"/>
      </w:r>
    </w:p>
    <w:p w14:paraId="11FCDA5C" w14:textId="36C60458"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18. Image Controller: getColor</w:t>
      </w:r>
      <w:r>
        <w:rPr>
          <w:noProof/>
        </w:rPr>
        <w:tab/>
      </w:r>
      <w:r>
        <w:rPr>
          <w:noProof/>
        </w:rPr>
        <w:fldChar w:fldCharType="begin"/>
      </w:r>
      <w:r>
        <w:rPr>
          <w:noProof/>
        </w:rPr>
        <w:instrText xml:space="preserve"> PAGEREF _Toc434232803 \h </w:instrText>
      </w:r>
      <w:r>
        <w:rPr>
          <w:noProof/>
        </w:rPr>
      </w:r>
      <w:r>
        <w:rPr>
          <w:noProof/>
        </w:rPr>
        <w:fldChar w:fldCharType="separate"/>
      </w:r>
      <w:r w:rsidR="006175EC">
        <w:rPr>
          <w:noProof/>
        </w:rPr>
        <w:t>6-8</w:t>
      </w:r>
      <w:r>
        <w:rPr>
          <w:noProof/>
        </w:rPr>
        <w:fldChar w:fldCharType="end"/>
      </w:r>
    </w:p>
    <w:p w14:paraId="2C51B2B8" w14:textId="0097D20A"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19. Image Controller: getSize</w:t>
      </w:r>
      <w:r>
        <w:rPr>
          <w:noProof/>
        </w:rPr>
        <w:tab/>
      </w:r>
      <w:r>
        <w:rPr>
          <w:noProof/>
        </w:rPr>
        <w:fldChar w:fldCharType="begin"/>
      </w:r>
      <w:r>
        <w:rPr>
          <w:noProof/>
        </w:rPr>
        <w:instrText xml:space="preserve"> PAGEREF _Toc434232804 \h </w:instrText>
      </w:r>
      <w:r>
        <w:rPr>
          <w:noProof/>
        </w:rPr>
      </w:r>
      <w:r>
        <w:rPr>
          <w:noProof/>
        </w:rPr>
        <w:fldChar w:fldCharType="separate"/>
      </w:r>
      <w:r w:rsidR="006175EC">
        <w:rPr>
          <w:noProof/>
        </w:rPr>
        <w:t>6-8</w:t>
      </w:r>
      <w:r>
        <w:rPr>
          <w:noProof/>
        </w:rPr>
        <w:fldChar w:fldCharType="end"/>
      </w:r>
    </w:p>
    <w:p w14:paraId="554218A1" w14:textId="4320EE57"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20. Image Controller: getQR</w:t>
      </w:r>
      <w:r>
        <w:rPr>
          <w:noProof/>
        </w:rPr>
        <w:tab/>
      </w:r>
      <w:r>
        <w:rPr>
          <w:noProof/>
        </w:rPr>
        <w:fldChar w:fldCharType="begin"/>
      </w:r>
      <w:r>
        <w:rPr>
          <w:noProof/>
        </w:rPr>
        <w:instrText xml:space="preserve"> PAGEREF _Toc434232805 \h </w:instrText>
      </w:r>
      <w:r>
        <w:rPr>
          <w:noProof/>
        </w:rPr>
      </w:r>
      <w:r>
        <w:rPr>
          <w:noProof/>
        </w:rPr>
        <w:fldChar w:fldCharType="separate"/>
      </w:r>
      <w:r w:rsidR="006175EC">
        <w:rPr>
          <w:noProof/>
        </w:rPr>
        <w:t>6-8</w:t>
      </w:r>
      <w:r>
        <w:rPr>
          <w:noProof/>
        </w:rPr>
        <w:fldChar w:fldCharType="end"/>
      </w:r>
    </w:p>
    <w:p w14:paraId="63B7C5E2" w14:textId="626934D8"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21. Image Controller: getPosition</w:t>
      </w:r>
      <w:r>
        <w:rPr>
          <w:noProof/>
        </w:rPr>
        <w:tab/>
      </w:r>
      <w:r>
        <w:rPr>
          <w:noProof/>
        </w:rPr>
        <w:fldChar w:fldCharType="begin"/>
      </w:r>
      <w:r>
        <w:rPr>
          <w:noProof/>
        </w:rPr>
        <w:instrText xml:space="preserve"> PAGEREF _Toc434232806 \h </w:instrText>
      </w:r>
      <w:r>
        <w:rPr>
          <w:noProof/>
        </w:rPr>
      </w:r>
      <w:r>
        <w:rPr>
          <w:noProof/>
        </w:rPr>
        <w:fldChar w:fldCharType="separate"/>
      </w:r>
      <w:r w:rsidR="006175EC">
        <w:rPr>
          <w:noProof/>
        </w:rPr>
        <w:t>6-8</w:t>
      </w:r>
      <w:r>
        <w:rPr>
          <w:noProof/>
        </w:rPr>
        <w:fldChar w:fldCharType="end"/>
      </w:r>
    </w:p>
    <w:p w14:paraId="1C2F5070" w14:textId="6CAB962E"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22. Image Controller: idRailColor</w:t>
      </w:r>
      <w:r>
        <w:rPr>
          <w:noProof/>
        </w:rPr>
        <w:tab/>
      </w:r>
      <w:r>
        <w:rPr>
          <w:noProof/>
        </w:rPr>
        <w:fldChar w:fldCharType="begin"/>
      </w:r>
      <w:r>
        <w:rPr>
          <w:noProof/>
        </w:rPr>
        <w:instrText xml:space="preserve"> PAGEREF _Toc434232807 \h </w:instrText>
      </w:r>
      <w:r>
        <w:rPr>
          <w:noProof/>
        </w:rPr>
      </w:r>
      <w:r>
        <w:rPr>
          <w:noProof/>
        </w:rPr>
        <w:fldChar w:fldCharType="separate"/>
      </w:r>
      <w:r w:rsidR="006175EC">
        <w:rPr>
          <w:noProof/>
        </w:rPr>
        <w:t>6-8</w:t>
      </w:r>
      <w:r>
        <w:rPr>
          <w:noProof/>
        </w:rPr>
        <w:fldChar w:fldCharType="end"/>
      </w:r>
    </w:p>
    <w:p w14:paraId="5E2D8A4A" w14:textId="4CCD1E61"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23. Motor Controller Properties</w:t>
      </w:r>
      <w:r>
        <w:rPr>
          <w:noProof/>
        </w:rPr>
        <w:tab/>
      </w:r>
      <w:r>
        <w:rPr>
          <w:noProof/>
        </w:rPr>
        <w:fldChar w:fldCharType="begin"/>
      </w:r>
      <w:r>
        <w:rPr>
          <w:noProof/>
        </w:rPr>
        <w:instrText xml:space="preserve"> PAGEREF _Toc434232808 \h </w:instrText>
      </w:r>
      <w:r>
        <w:rPr>
          <w:noProof/>
        </w:rPr>
      </w:r>
      <w:r>
        <w:rPr>
          <w:noProof/>
        </w:rPr>
        <w:fldChar w:fldCharType="separate"/>
      </w:r>
      <w:r w:rsidR="006175EC">
        <w:rPr>
          <w:noProof/>
        </w:rPr>
        <w:t>6-10</w:t>
      </w:r>
      <w:r>
        <w:rPr>
          <w:noProof/>
        </w:rPr>
        <w:fldChar w:fldCharType="end"/>
      </w:r>
    </w:p>
    <w:p w14:paraId="141F1C2A" w14:textId="2379EF58"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24. Motor Controller Behavior: engage</w:t>
      </w:r>
      <w:r>
        <w:rPr>
          <w:noProof/>
        </w:rPr>
        <w:tab/>
      </w:r>
      <w:r>
        <w:rPr>
          <w:noProof/>
        </w:rPr>
        <w:fldChar w:fldCharType="begin"/>
      </w:r>
      <w:r>
        <w:rPr>
          <w:noProof/>
        </w:rPr>
        <w:instrText xml:space="preserve"> PAGEREF _Toc434232809 \h </w:instrText>
      </w:r>
      <w:r>
        <w:rPr>
          <w:noProof/>
        </w:rPr>
      </w:r>
      <w:r>
        <w:rPr>
          <w:noProof/>
        </w:rPr>
        <w:fldChar w:fldCharType="separate"/>
      </w:r>
      <w:r w:rsidR="006175EC">
        <w:rPr>
          <w:noProof/>
        </w:rPr>
        <w:t>6-10</w:t>
      </w:r>
      <w:r>
        <w:rPr>
          <w:noProof/>
        </w:rPr>
        <w:fldChar w:fldCharType="end"/>
      </w:r>
    </w:p>
    <w:p w14:paraId="08884496" w14:textId="7F582333"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25. Motor Controller Behavior: brake</w:t>
      </w:r>
      <w:r>
        <w:rPr>
          <w:noProof/>
        </w:rPr>
        <w:tab/>
      </w:r>
      <w:r>
        <w:rPr>
          <w:noProof/>
        </w:rPr>
        <w:fldChar w:fldCharType="begin"/>
      </w:r>
      <w:r>
        <w:rPr>
          <w:noProof/>
        </w:rPr>
        <w:instrText xml:space="preserve"> PAGEREF _Toc434232810 \h </w:instrText>
      </w:r>
      <w:r>
        <w:rPr>
          <w:noProof/>
        </w:rPr>
      </w:r>
      <w:r>
        <w:rPr>
          <w:noProof/>
        </w:rPr>
        <w:fldChar w:fldCharType="separate"/>
      </w:r>
      <w:r w:rsidR="006175EC">
        <w:rPr>
          <w:noProof/>
        </w:rPr>
        <w:t>6-10</w:t>
      </w:r>
      <w:r>
        <w:rPr>
          <w:noProof/>
        </w:rPr>
        <w:fldChar w:fldCharType="end"/>
      </w:r>
    </w:p>
    <w:p w14:paraId="6EBBF359" w14:textId="2C24F107"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26. Motor Controller Behavior: slower</w:t>
      </w:r>
      <w:r>
        <w:rPr>
          <w:noProof/>
        </w:rPr>
        <w:tab/>
      </w:r>
      <w:r>
        <w:rPr>
          <w:noProof/>
        </w:rPr>
        <w:fldChar w:fldCharType="begin"/>
      </w:r>
      <w:r>
        <w:rPr>
          <w:noProof/>
        </w:rPr>
        <w:instrText xml:space="preserve"> PAGEREF _Toc434232811 \h </w:instrText>
      </w:r>
      <w:r>
        <w:rPr>
          <w:noProof/>
        </w:rPr>
      </w:r>
      <w:r>
        <w:rPr>
          <w:noProof/>
        </w:rPr>
        <w:fldChar w:fldCharType="separate"/>
      </w:r>
      <w:r w:rsidR="006175EC">
        <w:rPr>
          <w:noProof/>
        </w:rPr>
        <w:t>6-11</w:t>
      </w:r>
      <w:r>
        <w:rPr>
          <w:noProof/>
        </w:rPr>
        <w:fldChar w:fldCharType="end"/>
      </w:r>
    </w:p>
    <w:p w14:paraId="3B739AC3" w14:textId="3BE157CB"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27. Motor Controller Behavior: faster</w:t>
      </w:r>
      <w:r>
        <w:rPr>
          <w:noProof/>
        </w:rPr>
        <w:tab/>
      </w:r>
      <w:r>
        <w:rPr>
          <w:noProof/>
        </w:rPr>
        <w:fldChar w:fldCharType="begin"/>
      </w:r>
      <w:r>
        <w:rPr>
          <w:noProof/>
        </w:rPr>
        <w:instrText xml:space="preserve"> PAGEREF _Toc434232812 \h </w:instrText>
      </w:r>
      <w:r>
        <w:rPr>
          <w:noProof/>
        </w:rPr>
      </w:r>
      <w:r>
        <w:rPr>
          <w:noProof/>
        </w:rPr>
        <w:fldChar w:fldCharType="separate"/>
      </w:r>
      <w:r w:rsidR="006175EC">
        <w:rPr>
          <w:noProof/>
        </w:rPr>
        <w:t>6-11</w:t>
      </w:r>
      <w:r>
        <w:rPr>
          <w:noProof/>
        </w:rPr>
        <w:fldChar w:fldCharType="end"/>
      </w:r>
    </w:p>
    <w:p w14:paraId="5D050760" w14:textId="2F8F742F"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28. Motor Controller Behavior: getSpeed</w:t>
      </w:r>
      <w:r>
        <w:rPr>
          <w:noProof/>
        </w:rPr>
        <w:tab/>
      </w:r>
      <w:r>
        <w:rPr>
          <w:noProof/>
        </w:rPr>
        <w:fldChar w:fldCharType="begin"/>
      </w:r>
      <w:r>
        <w:rPr>
          <w:noProof/>
        </w:rPr>
        <w:instrText xml:space="preserve"> PAGEREF _Toc434232813 \h </w:instrText>
      </w:r>
      <w:r>
        <w:rPr>
          <w:noProof/>
        </w:rPr>
      </w:r>
      <w:r>
        <w:rPr>
          <w:noProof/>
        </w:rPr>
        <w:fldChar w:fldCharType="separate"/>
      </w:r>
      <w:r w:rsidR="006175EC">
        <w:rPr>
          <w:noProof/>
        </w:rPr>
        <w:t>6-11</w:t>
      </w:r>
      <w:r>
        <w:rPr>
          <w:noProof/>
        </w:rPr>
        <w:fldChar w:fldCharType="end"/>
      </w:r>
    </w:p>
    <w:p w14:paraId="24F8D43B" w14:textId="2F8261F6"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29. Navigation Controller Properties</w:t>
      </w:r>
      <w:r>
        <w:rPr>
          <w:noProof/>
        </w:rPr>
        <w:tab/>
      </w:r>
      <w:r>
        <w:rPr>
          <w:noProof/>
        </w:rPr>
        <w:fldChar w:fldCharType="begin"/>
      </w:r>
      <w:r>
        <w:rPr>
          <w:noProof/>
        </w:rPr>
        <w:instrText xml:space="preserve"> PAGEREF _Toc434232814 \h </w:instrText>
      </w:r>
      <w:r>
        <w:rPr>
          <w:noProof/>
        </w:rPr>
      </w:r>
      <w:r>
        <w:rPr>
          <w:noProof/>
        </w:rPr>
        <w:fldChar w:fldCharType="separate"/>
      </w:r>
      <w:r w:rsidR="006175EC">
        <w:rPr>
          <w:noProof/>
        </w:rPr>
        <w:t>6-12</w:t>
      </w:r>
      <w:r>
        <w:rPr>
          <w:noProof/>
        </w:rPr>
        <w:fldChar w:fldCharType="end"/>
      </w:r>
    </w:p>
    <w:p w14:paraId="78F2938D" w14:textId="4766D3AC"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30. Navigation Controller Behavior: getCurentPosition</w:t>
      </w:r>
      <w:r>
        <w:rPr>
          <w:noProof/>
        </w:rPr>
        <w:tab/>
      </w:r>
      <w:r>
        <w:rPr>
          <w:noProof/>
        </w:rPr>
        <w:fldChar w:fldCharType="begin"/>
      </w:r>
      <w:r>
        <w:rPr>
          <w:noProof/>
        </w:rPr>
        <w:instrText xml:space="preserve"> PAGEREF _Toc434232815 \h </w:instrText>
      </w:r>
      <w:r>
        <w:rPr>
          <w:noProof/>
        </w:rPr>
      </w:r>
      <w:r>
        <w:rPr>
          <w:noProof/>
        </w:rPr>
        <w:fldChar w:fldCharType="separate"/>
      </w:r>
      <w:r w:rsidR="006175EC">
        <w:rPr>
          <w:noProof/>
        </w:rPr>
        <w:t>6-12</w:t>
      </w:r>
      <w:r>
        <w:rPr>
          <w:noProof/>
        </w:rPr>
        <w:fldChar w:fldCharType="end"/>
      </w:r>
    </w:p>
    <w:p w14:paraId="0D138A4D" w14:textId="1B4A027B"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31. Navigation Controller Behavior: forward</w:t>
      </w:r>
      <w:r>
        <w:rPr>
          <w:noProof/>
        </w:rPr>
        <w:tab/>
      </w:r>
      <w:r>
        <w:rPr>
          <w:noProof/>
        </w:rPr>
        <w:fldChar w:fldCharType="begin"/>
      </w:r>
      <w:r>
        <w:rPr>
          <w:noProof/>
        </w:rPr>
        <w:instrText xml:space="preserve"> PAGEREF _Toc434232816 \h </w:instrText>
      </w:r>
      <w:r>
        <w:rPr>
          <w:noProof/>
        </w:rPr>
      </w:r>
      <w:r>
        <w:rPr>
          <w:noProof/>
        </w:rPr>
        <w:fldChar w:fldCharType="separate"/>
      </w:r>
      <w:r w:rsidR="006175EC">
        <w:rPr>
          <w:noProof/>
        </w:rPr>
        <w:t>6-13</w:t>
      </w:r>
      <w:r>
        <w:rPr>
          <w:noProof/>
        </w:rPr>
        <w:fldChar w:fldCharType="end"/>
      </w:r>
    </w:p>
    <w:p w14:paraId="41AD6C09" w14:textId="25488872"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32. Navigation Controller Behavior: Reverse</w:t>
      </w:r>
      <w:r>
        <w:rPr>
          <w:noProof/>
        </w:rPr>
        <w:tab/>
      </w:r>
      <w:r>
        <w:rPr>
          <w:noProof/>
        </w:rPr>
        <w:fldChar w:fldCharType="begin"/>
      </w:r>
      <w:r>
        <w:rPr>
          <w:noProof/>
        </w:rPr>
        <w:instrText xml:space="preserve"> PAGEREF _Toc434232817 \h </w:instrText>
      </w:r>
      <w:r>
        <w:rPr>
          <w:noProof/>
        </w:rPr>
      </w:r>
      <w:r>
        <w:rPr>
          <w:noProof/>
        </w:rPr>
        <w:fldChar w:fldCharType="separate"/>
      </w:r>
      <w:r w:rsidR="006175EC">
        <w:rPr>
          <w:noProof/>
        </w:rPr>
        <w:t>6-13</w:t>
      </w:r>
      <w:r>
        <w:rPr>
          <w:noProof/>
        </w:rPr>
        <w:fldChar w:fldCharType="end"/>
      </w:r>
    </w:p>
    <w:p w14:paraId="35167AB9" w14:textId="2CB4E4DD"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33. Navigation Controller Behavior: turn</w:t>
      </w:r>
      <w:r>
        <w:rPr>
          <w:noProof/>
        </w:rPr>
        <w:tab/>
      </w:r>
      <w:r>
        <w:rPr>
          <w:noProof/>
        </w:rPr>
        <w:fldChar w:fldCharType="begin"/>
      </w:r>
      <w:r>
        <w:rPr>
          <w:noProof/>
        </w:rPr>
        <w:instrText xml:space="preserve"> PAGEREF _Toc434232818 \h </w:instrText>
      </w:r>
      <w:r>
        <w:rPr>
          <w:noProof/>
        </w:rPr>
      </w:r>
      <w:r>
        <w:rPr>
          <w:noProof/>
        </w:rPr>
        <w:fldChar w:fldCharType="separate"/>
      </w:r>
      <w:r w:rsidR="006175EC">
        <w:rPr>
          <w:noProof/>
        </w:rPr>
        <w:t>6-13</w:t>
      </w:r>
      <w:r>
        <w:rPr>
          <w:noProof/>
        </w:rPr>
        <w:fldChar w:fldCharType="end"/>
      </w:r>
    </w:p>
    <w:p w14:paraId="3A6EE2CD" w14:textId="0CE4BC59"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34. Navigation Controller Behavior: navigateTo</w:t>
      </w:r>
      <w:r>
        <w:rPr>
          <w:noProof/>
        </w:rPr>
        <w:tab/>
      </w:r>
      <w:r>
        <w:rPr>
          <w:noProof/>
        </w:rPr>
        <w:fldChar w:fldCharType="begin"/>
      </w:r>
      <w:r>
        <w:rPr>
          <w:noProof/>
        </w:rPr>
        <w:instrText xml:space="preserve"> PAGEREF _Toc434232819 \h </w:instrText>
      </w:r>
      <w:r>
        <w:rPr>
          <w:noProof/>
        </w:rPr>
      </w:r>
      <w:r>
        <w:rPr>
          <w:noProof/>
        </w:rPr>
        <w:fldChar w:fldCharType="separate"/>
      </w:r>
      <w:r w:rsidR="006175EC">
        <w:rPr>
          <w:noProof/>
        </w:rPr>
        <w:t>6-13</w:t>
      </w:r>
      <w:r>
        <w:rPr>
          <w:noProof/>
        </w:rPr>
        <w:fldChar w:fldCharType="end"/>
      </w:r>
    </w:p>
    <w:p w14:paraId="4AFF92E9" w14:textId="13ED5147"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35. Navigation Controller Behavior: NavigateRoute</w:t>
      </w:r>
      <w:r>
        <w:rPr>
          <w:noProof/>
        </w:rPr>
        <w:tab/>
      </w:r>
      <w:r>
        <w:rPr>
          <w:noProof/>
        </w:rPr>
        <w:fldChar w:fldCharType="begin"/>
      </w:r>
      <w:r>
        <w:rPr>
          <w:noProof/>
        </w:rPr>
        <w:instrText xml:space="preserve"> PAGEREF _Toc434232820 \h </w:instrText>
      </w:r>
      <w:r>
        <w:rPr>
          <w:noProof/>
        </w:rPr>
      </w:r>
      <w:r>
        <w:rPr>
          <w:noProof/>
        </w:rPr>
        <w:fldChar w:fldCharType="separate"/>
      </w:r>
      <w:r w:rsidR="006175EC">
        <w:rPr>
          <w:noProof/>
        </w:rPr>
        <w:t>6-14</w:t>
      </w:r>
      <w:r>
        <w:rPr>
          <w:noProof/>
        </w:rPr>
        <w:fldChar w:fldCharType="end"/>
      </w:r>
    </w:p>
    <w:p w14:paraId="49B3D693" w14:textId="358B9AFC"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36. Navigation Controller Behavior: navigateThroughTunnel</w:t>
      </w:r>
      <w:r>
        <w:rPr>
          <w:noProof/>
        </w:rPr>
        <w:tab/>
      </w:r>
      <w:r>
        <w:rPr>
          <w:noProof/>
        </w:rPr>
        <w:fldChar w:fldCharType="begin"/>
      </w:r>
      <w:r>
        <w:rPr>
          <w:noProof/>
        </w:rPr>
        <w:instrText xml:space="preserve"> PAGEREF _Toc434232821 \h </w:instrText>
      </w:r>
      <w:r>
        <w:rPr>
          <w:noProof/>
        </w:rPr>
      </w:r>
      <w:r>
        <w:rPr>
          <w:noProof/>
        </w:rPr>
        <w:fldChar w:fldCharType="separate"/>
      </w:r>
      <w:r w:rsidR="006175EC">
        <w:rPr>
          <w:noProof/>
        </w:rPr>
        <w:t>6-14</w:t>
      </w:r>
      <w:r>
        <w:rPr>
          <w:noProof/>
        </w:rPr>
        <w:fldChar w:fldCharType="end"/>
      </w:r>
    </w:p>
    <w:p w14:paraId="133BAEC1" w14:textId="00D2BDE0"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37. Port Properties</w:t>
      </w:r>
      <w:r>
        <w:rPr>
          <w:noProof/>
        </w:rPr>
        <w:tab/>
      </w:r>
      <w:r>
        <w:rPr>
          <w:noProof/>
        </w:rPr>
        <w:fldChar w:fldCharType="begin"/>
      </w:r>
      <w:r>
        <w:rPr>
          <w:noProof/>
        </w:rPr>
        <w:instrText xml:space="preserve"> PAGEREF _Toc434232822 \h </w:instrText>
      </w:r>
      <w:r>
        <w:rPr>
          <w:noProof/>
        </w:rPr>
      </w:r>
      <w:r>
        <w:rPr>
          <w:noProof/>
        </w:rPr>
        <w:fldChar w:fldCharType="separate"/>
      </w:r>
      <w:r w:rsidR="006175EC">
        <w:rPr>
          <w:noProof/>
        </w:rPr>
        <w:t>6-15</w:t>
      </w:r>
      <w:r>
        <w:rPr>
          <w:noProof/>
        </w:rPr>
        <w:fldChar w:fldCharType="end"/>
      </w:r>
    </w:p>
    <w:p w14:paraId="73ABE46C" w14:textId="15338B78"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38. Port Behavior: getTime</w:t>
      </w:r>
      <w:r>
        <w:rPr>
          <w:noProof/>
        </w:rPr>
        <w:tab/>
      </w:r>
      <w:r>
        <w:rPr>
          <w:noProof/>
        </w:rPr>
        <w:fldChar w:fldCharType="begin"/>
      </w:r>
      <w:r>
        <w:rPr>
          <w:noProof/>
        </w:rPr>
        <w:instrText xml:space="preserve"> PAGEREF _Toc434232823 \h </w:instrText>
      </w:r>
      <w:r>
        <w:rPr>
          <w:noProof/>
        </w:rPr>
      </w:r>
      <w:r>
        <w:rPr>
          <w:noProof/>
        </w:rPr>
        <w:fldChar w:fldCharType="separate"/>
      </w:r>
      <w:r w:rsidR="006175EC">
        <w:rPr>
          <w:noProof/>
        </w:rPr>
        <w:t>6-16</w:t>
      </w:r>
      <w:r>
        <w:rPr>
          <w:noProof/>
        </w:rPr>
        <w:fldChar w:fldCharType="end"/>
      </w:r>
    </w:p>
    <w:p w14:paraId="2466F9EC" w14:textId="6C951B24"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39. Port Behavior: determinePort</w:t>
      </w:r>
      <w:r>
        <w:rPr>
          <w:noProof/>
        </w:rPr>
        <w:tab/>
      </w:r>
      <w:r>
        <w:rPr>
          <w:noProof/>
        </w:rPr>
        <w:fldChar w:fldCharType="begin"/>
      </w:r>
      <w:r>
        <w:rPr>
          <w:noProof/>
        </w:rPr>
        <w:instrText xml:space="preserve"> PAGEREF _Toc434232824 \h </w:instrText>
      </w:r>
      <w:r>
        <w:rPr>
          <w:noProof/>
        </w:rPr>
      </w:r>
      <w:r>
        <w:rPr>
          <w:noProof/>
        </w:rPr>
        <w:fldChar w:fldCharType="separate"/>
      </w:r>
      <w:r w:rsidR="006175EC">
        <w:rPr>
          <w:noProof/>
        </w:rPr>
        <w:t>6-16</w:t>
      </w:r>
      <w:r>
        <w:rPr>
          <w:noProof/>
        </w:rPr>
        <w:fldChar w:fldCharType="end"/>
      </w:r>
    </w:p>
    <w:p w14:paraId="1D8EA1C9" w14:textId="26A30175"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40. Floor Properties</w:t>
      </w:r>
      <w:r>
        <w:rPr>
          <w:noProof/>
        </w:rPr>
        <w:tab/>
      </w:r>
      <w:r>
        <w:rPr>
          <w:noProof/>
        </w:rPr>
        <w:fldChar w:fldCharType="begin"/>
      </w:r>
      <w:r>
        <w:rPr>
          <w:noProof/>
        </w:rPr>
        <w:instrText xml:space="preserve"> PAGEREF _Toc434232825 \h </w:instrText>
      </w:r>
      <w:r>
        <w:rPr>
          <w:noProof/>
        </w:rPr>
      </w:r>
      <w:r>
        <w:rPr>
          <w:noProof/>
        </w:rPr>
        <w:fldChar w:fldCharType="separate"/>
      </w:r>
      <w:r w:rsidR="006175EC">
        <w:rPr>
          <w:noProof/>
        </w:rPr>
        <w:t>6-17</w:t>
      </w:r>
      <w:r>
        <w:rPr>
          <w:noProof/>
        </w:rPr>
        <w:fldChar w:fldCharType="end"/>
      </w:r>
    </w:p>
    <w:p w14:paraId="03E167B3" w14:textId="614C2876"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41. Boundary Properties</w:t>
      </w:r>
      <w:r>
        <w:rPr>
          <w:noProof/>
        </w:rPr>
        <w:tab/>
      </w:r>
      <w:r>
        <w:rPr>
          <w:noProof/>
        </w:rPr>
        <w:fldChar w:fldCharType="begin"/>
      </w:r>
      <w:r>
        <w:rPr>
          <w:noProof/>
        </w:rPr>
        <w:instrText xml:space="preserve"> PAGEREF _Toc434232826 \h </w:instrText>
      </w:r>
      <w:r>
        <w:rPr>
          <w:noProof/>
        </w:rPr>
      </w:r>
      <w:r>
        <w:rPr>
          <w:noProof/>
        </w:rPr>
        <w:fldChar w:fldCharType="separate"/>
      </w:r>
      <w:r w:rsidR="006175EC">
        <w:rPr>
          <w:noProof/>
        </w:rPr>
        <w:t>6-17</w:t>
      </w:r>
      <w:r>
        <w:rPr>
          <w:noProof/>
        </w:rPr>
        <w:fldChar w:fldCharType="end"/>
      </w:r>
    </w:p>
    <w:p w14:paraId="79540308" w14:textId="7809F026"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42. Point Behavior: x</w:t>
      </w:r>
      <w:r>
        <w:rPr>
          <w:noProof/>
        </w:rPr>
        <w:tab/>
      </w:r>
      <w:r>
        <w:rPr>
          <w:noProof/>
        </w:rPr>
        <w:fldChar w:fldCharType="begin"/>
      </w:r>
      <w:r>
        <w:rPr>
          <w:noProof/>
        </w:rPr>
        <w:instrText xml:space="preserve"> PAGEREF _Toc434232827 \h </w:instrText>
      </w:r>
      <w:r>
        <w:rPr>
          <w:noProof/>
        </w:rPr>
      </w:r>
      <w:r>
        <w:rPr>
          <w:noProof/>
        </w:rPr>
        <w:fldChar w:fldCharType="separate"/>
      </w:r>
      <w:r w:rsidR="006175EC">
        <w:rPr>
          <w:noProof/>
        </w:rPr>
        <w:t>6-18</w:t>
      </w:r>
      <w:r>
        <w:rPr>
          <w:noProof/>
        </w:rPr>
        <w:fldChar w:fldCharType="end"/>
      </w:r>
    </w:p>
    <w:p w14:paraId="27055546" w14:textId="5D9A548A"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43. Point Behavior: y</w:t>
      </w:r>
      <w:r>
        <w:rPr>
          <w:noProof/>
        </w:rPr>
        <w:tab/>
      </w:r>
      <w:r>
        <w:rPr>
          <w:noProof/>
        </w:rPr>
        <w:fldChar w:fldCharType="begin"/>
      </w:r>
      <w:r>
        <w:rPr>
          <w:noProof/>
        </w:rPr>
        <w:instrText xml:space="preserve"> PAGEREF _Toc434232828 \h </w:instrText>
      </w:r>
      <w:r>
        <w:rPr>
          <w:noProof/>
        </w:rPr>
      </w:r>
      <w:r>
        <w:rPr>
          <w:noProof/>
        </w:rPr>
        <w:fldChar w:fldCharType="separate"/>
      </w:r>
      <w:r w:rsidR="006175EC">
        <w:rPr>
          <w:noProof/>
        </w:rPr>
        <w:t>6-19</w:t>
      </w:r>
      <w:r>
        <w:rPr>
          <w:noProof/>
        </w:rPr>
        <w:fldChar w:fldCharType="end"/>
      </w:r>
    </w:p>
    <w:p w14:paraId="12A53294" w14:textId="0AB9BFB6"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44. Point Behavior z</w:t>
      </w:r>
      <w:r>
        <w:rPr>
          <w:noProof/>
        </w:rPr>
        <w:tab/>
      </w:r>
      <w:r>
        <w:rPr>
          <w:noProof/>
        </w:rPr>
        <w:fldChar w:fldCharType="begin"/>
      </w:r>
      <w:r>
        <w:rPr>
          <w:noProof/>
        </w:rPr>
        <w:instrText xml:space="preserve"> PAGEREF _Toc434232829 \h </w:instrText>
      </w:r>
      <w:r>
        <w:rPr>
          <w:noProof/>
        </w:rPr>
      </w:r>
      <w:r>
        <w:rPr>
          <w:noProof/>
        </w:rPr>
        <w:fldChar w:fldCharType="separate"/>
      </w:r>
      <w:r w:rsidR="006175EC">
        <w:rPr>
          <w:noProof/>
        </w:rPr>
        <w:t>6-19</w:t>
      </w:r>
      <w:r>
        <w:rPr>
          <w:noProof/>
        </w:rPr>
        <w:fldChar w:fldCharType="end"/>
      </w:r>
    </w:p>
    <w:p w14:paraId="66920A91" w14:textId="755C71B1"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lastRenderedPageBreak/>
        <w:t>Table 45. Point Behavior: theta</w:t>
      </w:r>
      <w:r>
        <w:rPr>
          <w:noProof/>
        </w:rPr>
        <w:tab/>
      </w:r>
      <w:r>
        <w:rPr>
          <w:noProof/>
        </w:rPr>
        <w:fldChar w:fldCharType="begin"/>
      </w:r>
      <w:r>
        <w:rPr>
          <w:noProof/>
        </w:rPr>
        <w:instrText xml:space="preserve"> PAGEREF _Toc434232830 \h </w:instrText>
      </w:r>
      <w:r>
        <w:rPr>
          <w:noProof/>
        </w:rPr>
      </w:r>
      <w:r>
        <w:rPr>
          <w:noProof/>
        </w:rPr>
        <w:fldChar w:fldCharType="separate"/>
      </w:r>
      <w:r w:rsidR="006175EC">
        <w:rPr>
          <w:noProof/>
        </w:rPr>
        <w:t>6-19</w:t>
      </w:r>
      <w:r>
        <w:rPr>
          <w:noProof/>
        </w:rPr>
        <w:fldChar w:fldCharType="end"/>
      </w:r>
    </w:p>
    <w:p w14:paraId="0BAC3C5D" w14:textId="0836C6A6"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46. Point Behavior: dist</w:t>
      </w:r>
      <w:r>
        <w:rPr>
          <w:noProof/>
        </w:rPr>
        <w:tab/>
      </w:r>
      <w:r>
        <w:rPr>
          <w:noProof/>
        </w:rPr>
        <w:fldChar w:fldCharType="begin"/>
      </w:r>
      <w:r>
        <w:rPr>
          <w:noProof/>
        </w:rPr>
        <w:instrText xml:space="preserve"> PAGEREF _Toc434232831 \h </w:instrText>
      </w:r>
      <w:r>
        <w:rPr>
          <w:noProof/>
        </w:rPr>
      </w:r>
      <w:r>
        <w:rPr>
          <w:noProof/>
        </w:rPr>
        <w:fldChar w:fldCharType="separate"/>
      </w:r>
      <w:r w:rsidR="006175EC">
        <w:rPr>
          <w:noProof/>
        </w:rPr>
        <w:t>6-19</w:t>
      </w:r>
      <w:r>
        <w:rPr>
          <w:noProof/>
        </w:rPr>
        <w:fldChar w:fldCharType="end"/>
      </w:r>
    </w:p>
    <w:p w14:paraId="69946D89" w14:textId="295121A4"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47. Point Behavior: add</w:t>
      </w:r>
      <w:r>
        <w:rPr>
          <w:noProof/>
        </w:rPr>
        <w:tab/>
      </w:r>
      <w:r>
        <w:rPr>
          <w:noProof/>
        </w:rPr>
        <w:fldChar w:fldCharType="begin"/>
      </w:r>
      <w:r>
        <w:rPr>
          <w:noProof/>
        </w:rPr>
        <w:instrText xml:space="preserve"> PAGEREF _Toc434232832 \h </w:instrText>
      </w:r>
      <w:r>
        <w:rPr>
          <w:noProof/>
        </w:rPr>
      </w:r>
      <w:r>
        <w:rPr>
          <w:noProof/>
        </w:rPr>
        <w:fldChar w:fldCharType="separate"/>
      </w:r>
      <w:r w:rsidR="006175EC">
        <w:rPr>
          <w:noProof/>
        </w:rPr>
        <w:t>6-19</w:t>
      </w:r>
      <w:r>
        <w:rPr>
          <w:noProof/>
        </w:rPr>
        <w:fldChar w:fldCharType="end"/>
      </w:r>
    </w:p>
    <w:p w14:paraId="7E3B11FC" w14:textId="76B4CD6D"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48. Point Behavior: sub</w:t>
      </w:r>
      <w:r>
        <w:rPr>
          <w:noProof/>
        </w:rPr>
        <w:tab/>
      </w:r>
      <w:r>
        <w:rPr>
          <w:noProof/>
        </w:rPr>
        <w:fldChar w:fldCharType="begin"/>
      </w:r>
      <w:r>
        <w:rPr>
          <w:noProof/>
        </w:rPr>
        <w:instrText xml:space="preserve"> PAGEREF _Toc434232833 \h </w:instrText>
      </w:r>
      <w:r>
        <w:rPr>
          <w:noProof/>
        </w:rPr>
      </w:r>
      <w:r>
        <w:rPr>
          <w:noProof/>
        </w:rPr>
        <w:fldChar w:fldCharType="separate"/>
      </w:r>
      <w:r w:rsidR="006175EC">
        <w:rPr>
          <w:noProof/>
        </w:rPr>
        <w:t>6-19</w:t>
      </w:r>
      <w:r>
        <w:rPr>
          <w:noProof/>
        </w:rPr>
        <w:fldChar w:fldCharType="end"/>
      </w:r>
    </w:p>
    <w:p w14:paraId="3B2DDBFF" w14:textId="6F697B1E"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49. Point Behavior: move</w:t>
      </w:r>
      <w:r>
        <w:rPr>
          <w:noProof/>
        </w:rPr>
        <w:tab/>
      </w:r>
      <w:r>
        <w:rPr>
          <w:noProof/>
        </w:rPr>
        <w:fldChar w:fldCharType="begin"/>
      </w:r>
      <w:r>
        <w:rPr>
          <w:noProof/>
        </w:rPr>
        <w:instrText xml:space="preserve"> PAGEREF _Toc434232834 \h </w:instrText>
      </w:r>
      <w:r>
        <w:rPr>
          <w:noProof/>
        </w:rPr>
      </w:r>
      <w:r>
        <w:rPr>
          <w:noProof/>
        </w:rPr>
        <w:fldChar w:fldCharType="separate"/>
      </w:r>
      <w:r w:rsidR="006175EC">
        <w:rPr>
          <w:noProof/>
        </w:rPr>
        <w:t>6-20</w:t>
      </w:r>
      <w:r>
        <w:rPr>
          <w:noProof/>
        </w:rPr>
        <w:fldChar w:fldCharType="end"/>
      </w:r>
    </w:p>
    <w:p w14:paraId="695D8B65" w14:textId="251AAD79"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50. Zone Properties</w:t>
      </w:r>
      <w:r>
        <w:rPr>
          <w:noProof/>
        </w:rPr>
        <w:tab/>
      </w:r>
      <w:r>
        <w:rPr>
          <w:noProof/>
        </w:rPr>
        <w:fldChar w:fldCharType="begin"/>
      </w:r>
      <w:r>
        <w:rPr>
          <w:noProof/>
        </w:rPr>
        <w:instrText xml:space="preserve"> PAGEREF _Toc434232835 \h </w:instrText>
      </w:r>
      <w:r>
        <w:rPr>
          <w:noProof/>
        </w:rPr>
      </w:r>
      <w:r>
        <w:rPr>
          <w:noProof/>
        </w:rPr>
        <w:fldChar w:fldCharType="separate"/>
      </w:r>
      <w:r w:rsidR="006175EC">
        <w:rPr>
          <w:noProof/>
        </w:rPr>
        <w:t>6-20</w:t>
      </w:r>
      <w:r>
        <w:rPr>
          <w:noProof/>
        </w:rPr>
        <w:fldChar w:fldCharType="end"/>
      </w:r>
    </w:p>
    <w:p w14:paraId="44B97FA7" w14:textId="702C4366"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51. Robot Controller Properties</w:t>
      </w:r>
      <w:r>
        <w:rPr>
          <w:noProof/>
        </w:rPr>
        <w:tab/>
      </w:r>
      <w:r>
        <w:rPr>
          <w:noProof/>
        </w:rPr>
        <w:fldChar w:fldCharType="begin"/>
      </w:r>
      <w:r>
        <w:rPr>
          <w:noProof/>
        </w:rPr>
        <w:instrText xml:space="preserve"> PAGEREF _Toc434232836 \h </w:instrText>
      </w:r>
      <w:r>
        <w:rPr>
          <w:noProof/>
        </w:rPr>
      </w:r>
      <w:r>
        <w:rPr>
          <w:noProof/>
        </w:rPr>
        <w:fldChar w:fldCharType="separate"/>
      </w:r>
      <w:r w:rsidR="006175EC">
        <w:rPr>
          <w:noProof/>
        </w:rPr>
        <w:t>6-21</w:t>
      </w:r>
      <w:r>
        <w:rPr>
          <w:noProof/>
        </w:rPr>
        <w:fldChar w:fldCharType="end"/>
      </w:r>
    </w:p>
    <w:p w14:paraId="1B62FAF8" w14:textId="6199561C"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52. Robot Control Entry Function</w:t>
      </w:r>
      <w:r>
        <w:rPr>
          <w:noProof/>
        </w:rPr>
        <w:tab/>
      </w:r>
      <w:r>
        <w:rPr>
          <w:noProof/>
        </w:rPr>
        <w:fldChar w:fldCharType="begin"/>
      </w:r>
      <w:r>
        <w:rPr>
          <w:noProof/>
        </w:rPr>
        <w:instrText xml:space="preserve"> PAGEREF _Toc434232837 \h </w:instrText>
      </w:r>
      <w:r>
        <w:rPr>
          <w:noProof/>
        </w:rPr>
      </w:r>
      <w:r>
        <w:rPr>
          <w:noProof/>
        </w:rPr>
        <w:fldChar w:fldCharType="separate"/>
      </w:r>
      <w:r w:rsidR="006175EC">
        <w:rPr>
          <w:noProof/>
        </w:rPr>
        <w:t>6-22</w:t>
      </w:r>
      <w:r>
        <w:rPr>
          <w:noProof/>
        </w:rPr>
        <w:fldChar w:fldCharType="end"/>
      </w:r>
    </w:p>
    <w:p w14:paraId="3F42B2A4" w14:textId="77A429DD"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53. Robot Control Start Function</w:t>
      </w:r>
      <w:r>
        <w:rPr>
          <w:noProof/>
        </w:rPr>
        <w:tab/>
      </w:r>
      <w:r>
        <w:rPr>
          <w:noProof/>
        </w:rPr>
        <w:fldChar w:fldCharType="begin"/>
      </w:r>
      <w:r>
        <w:rPr>
          <w:noProof/>
        </w:rPr>
        <w:instrText xml:space="preserve"> PAGEREF _Toc434232838 \h </w:instrText>
      </w:r>
      <w:r>
        <w:rPr>
          <w:noProof/>
        </w:rPr>
      </w:r>
      <w:r>
        <w:rPr>
          <w:noProof/>
        </w:rPr>
        <w:fldChar w:fldCharType="separate"/>
      </w:r>
      <w:r w:rsidR="006175EC">
        <w:rPr>
          <w:noProof/>
        </w:rPr>
        <w:t>6-22</w:t>
      </w:r>
      <w:r>
        <w:rPr>
          <w:noProof/>
        </w:rPr>
        <w:fldChar w:fldCharType="end"/>
      </w:r>
    </w:p>
    <w:p w14:paraId="7CCC2068" w14:textId="09FF80DF"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54. Robot Control Initialize Settings Function</w:t>
      </w:r>
      <w:r>
        <w:rPr>
          <w:noProof/>
        </w:rPr>
        <w:tab/>
      </w:r>
      <w:r>
        <w:rPr>
          <w:noProof/>
        </w:rPr>
        <w:fldChar w:fldCharType="begin"/>
      </w:r>
      <w:r>
        <w:rPr>
          <w:noProof/>
        </w:rPr>
        <w:instrText xml:space="preserve"> PAGEREF _Toc434232839 \h </w:instrText>
      </w:r>
      <w:r>
        <w:rPr>
          <w:noProof/>
        </w:rPr>
      </w:r>
      <w:r>
        <w:rPr>
          <w:noProof/>
        </w:rPr>
        <w:fldChar w:fldCharType="separate"/>
      </w:r>
      <w:r w:rsidR="006175EC">
        <w:rPr>
          <w:noProof/>
        </w:rPr>
        <w:t>6-22</w:t>
      </w:r>
      <w:r>
        <w:rPr>
          <w:noProof/>
        </w:rPr>
        <w:fldChar w:fldCharType="end"/>
      </w:r>
    </w:p>
    <w:p w14:paraId="3E042606" w14:textId="4E8CB1CA"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55. Robot Control System Check Function</w:t>
      </w:r>
      <w:r>
        <w:rPr>
          <w:noProof/>
        </w:rPr>
        <w:tab/>
      </w:r>
      <w:r>
        <w:rPr>
          <w:noProof/>
        </w:rPr>
        <w:fldChar w:fldCharType="begin"/>
      </w:r>
      <w:r>
        <w:rPr>
          <w:noProof/>
        </w:rPr>
        <w:instrText xml:space="preserve"> PAGEREF _Toc434232840 \h </w:instrText>
      </w:r>
      <w:r>
        <w:rPr>
          <w:noProof/>
        </w:rPr>
      </w:r>
      <w:r>
        <w:rPr>
          <w:noProof/>
        </w:rPr>
        <w:fldChar w:fldCharType="separate"/>
      </w:r>
      <w:r w:rsidR="006175EC">
        <w:rPr>
          <w:noProof/>
        </w:rPr>
        <w:t>6-22</w:t>
      </w:r>
      <w:r>
        <w:rPr>
          <w:noProof/>
        </w:rPr>
        <w:fldChar w:fldCharType="end"/>
      </w:r>
    </w:p>
    <w:p w14:paraId="403391EA" w14:textId="79FF1E11"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56. Robot Control System Behavior: hardwareCheck</w:t>
      </w:r>
      <w:r>
        <w:rPr>
          <w:noProof/>
        </w:rPr>
        <w:tab/>
      </w:r>
      <w:r>
        <w:rPr>
          <w:noProof/>
        </w:rPr>
        <w:fldChar w:fldCharType="begin"/>
      </w:r>
      <w:r>
        <w:rPr>
          <w:noProof/>
        </w:rPr>
        <w:instrText xml:space="preserve"> PAGEREF _Toc434232841 \h </w:instrText>
      </w:r>
      <w:r>
        <w:rPr>
          <w:noProof/>
        </w:rPr>
      </w:r>
      <w:r>
        <w:rPr>
          <w:noProof/>
        </w:rPr>
        <w:fldChar w:fldCharType="separate"/>
      </w:r>
      <w:r w:rsidR="006175EC">
        <w:rPr>
          <w:noProof/>
        </w:rPr>
        <w:t>6-22</w:t>
      </w:r>
      <w:r>
        <w:rPr>
          <w:noProof/>
        </w:rPr>
        <w:fldChar w:fldCharType="end"/>
      </w:r>
    </w:p>
    <w:p w14:paraId="1571A0C4" w14:textId="415A17DE"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57. Robot Control System Behavior: sensorCheck</w:t>
      </w:r>
      <w:r>
        <w:rPr>
          <w:noProof/>
        </w:rPr>
        <w:tab/>
      </w:r>
      <w:r>
        <w:rPr>
          <w:noProof/>
        </w:rPr>
        <w:fldChar w:fldCharType="begin"/>
      </w:r>
      <w:r>
        <w:rPr>
          <w:noProof/>
        </w:rPr>
        <w:instrText xml:space="preserve"> PAGEREF _Toc434232842 \h </w:instrText>
      </w:r>
      <w:r>
        <w:rPr>
          <w:noProof/>
        </w:rPr>
      </w:r>
      <w:r>
        <w:rPr>
          <w:noProof/>
        </w:rPr>
        <w:fldChar w:fldCharType="separate"/>
      </w:r>
      <w:r w:rsidR="006175EC">
        <w:rPr>
          <w:noProof/>
        </w:rPr>
        <w:t>6-23</w:t>
      </w:r>
      <w:r>
        <w:rPr>
          <w:noProof/>
        </w:rPr>
        <w:fldChar w:fldCharType="end"/>
      </w:r>
    </w:p>
    <w:p w14:paraId="4331421D" w14:textId="4E33EBC8"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58. Robot Control System Behavior: readyStateCheck</w:t>
      </w:r>
      <w:r>
        <w:rPr>
          <w:noProof/>
        </w:rPr>
        <w:tab/>
      </w:r>
      <w:r>
        <w:rPr>
          <w:noProof/>
        </w:rPr>
        <w:fldChar w:fldCharType="begin"/>
      </w:r>
      <w:r>
        <w:rPr>
          <w:noProof/>
        </w:rPr>
        <w:instrText xml:space="preserve"> PAGEREF _Toc434232843 \h </w:instrText>
      </w:r>
      <w:r>
        <w:rPr>
          <w:noProof/>
        </w:rPr>
      </w:r>
      <w:r>
        <w:rPr>
          <w:noProof/>
        </w:rPr>
        <w:fldChar w:fldCharType="separate"/>
      </w:r>
      <w:r w:rsidR="006175EC">
        <w:rPr>
          <w:noProof/>
        </w:rPr>
        <w:t>6-23</w:t>
      </w:r>
      <w:r>
        <w:rPr>
          <w:noProof/>
        </w:rPr>
        <w:fldChar w:fldCharType="end"/>
      </w:r>
    </w:p>
    <w:p w14:paraId="53C2343E" w14:textId="655EC3D5"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59. Robot Control System Behavior: startFromRoute</w:t>
      </w:r>
      <w:r>
        <w:rPr>
          <w:noProof/>
        </w:rPr>
        <w:tab/>
      </w:r>
      <w:r>
        <w:rPr>
          <w:noProof/>
        </w:rPr>
        <w:fldChar w:fldCharType="begin"/>
      </w:r>
      <w:r>
        <w:rPr>
          <w:noProof/>
        </w:rPr>
        <w:instrText xml:space="preserve"> PAGEREF _Toc434232844 \h </w:instrText>
      </w:r>
      <w:r>
        <w:rPr>
          <w:noProof/>
        </w:rPr>
      </w:r>
      <w:r>
        <w:rPr>
          <w:noProof/>
        </w:rPr>
        <w:fldChar w:fldCharType="separate"/>
      </w:r>
      <w:r w:rsidR="006175EC">
        <w:rPr>
          <w:noProof/>
        </w:rPr>
        <w:t>6-23</w:t>
      </w:r>
      <w:r>
        <w:rPr>
          <w:noProof/>
        </w:rPr>
        <w:fldChar w:fldCharType="end"/>
      </w:r>
    </w:p>
    <w:p w14:paraId="5C5B02F7" w14:textId="2CEE9FBF"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60. Logistics Controller Properties</w:t>
      </w:r>
      <w:r>
        <w:rPr>
          <w:noProof/>
        </w:rPr>
        <w:tab/>
      </w:r>
      <w:r>
        <w:rPr>
          <w:noProof/>
        </w:rPr>
        <w:fldChar w:fldCharType="begin"/>
      </w:r>
      <w:r>
        <w:rPr>
          <w:noProof/>
        </w:rPr>
        <w:instrText xml:space="preserve"> PAGEREF _Toc434232845 \h </w:instrText>
      </w:r>
      <w:r>
        <w:rPr>
          <w:noProof/>
        </w:rPr>
      </w:r>
      <w:r>
        <w:rPr>
          <w:noProof/>
        </w:rPr>
        <w:fldChar w:fldCharType="separate"/>
      </w:r>
      <w:r w:rsidR="006175EC">
        <w:rPr>
          <w:noProof/>
        </w:rPr>
        <w:t>6-24</w:t>
      </w:r>
      <w:r>
        <w:rPr>
          <w:noProof/>
        </w:rPr>
        <w:fldChar w:fldCharType="end"/>
      </w:r>
    </w:p>
    <w:p w14:paraId="2A8DB2C5" w14:textId="321CEE4D"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61. Logistics Controller Behavior: startLogistics</w:t>
      </w:r>
      <w:r>
        <w:rPr>
          <w:noProof/>
        </w:rPr>
        <w:tab/>
      </w:r>
      <w:r>
        <w:rPr>
          <w:noProof/>
        </w:rPr>
        <w:fldChar w:fldCharType="begin"/>
      </w:r>
      <w:r>
        <w:rPr>
          <w:noProof/>
        </w:rPr>
        <w:instrText xml:space="preserve"> PAGEREF _Toc434232846 \h </w:instrText>
      </w:r>
      <w:r>
        <w:rPr>
          <w:noProof/>
        </w:rPr>
      </w:r>
      <w:r>
        <w:rPr>
          <w:noProof/>
        </w:rPr>
        <w:fldChar w:fldCharType="separate"/>
      </w:r>
      <w:r w:rsidR="006175EC">
        <w:rPr>
          <w:noProof/>
        </w:rPr>
        <w:t>6-24</w:t>
      </w:r>
      <w:r>
        <w:rPr>
          <w:noProof/>
        </w:rPr>
        <w:fldChar w:fldCharType="end"/>
      </w:r>
    </w:p>
    <w:p w14:paraId="190FFEC5" w14:textId="538C4742"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62. Logistics Controller Behavior: takeInventory</w:t>
      </w:r>
      <w:r>
        <w:rPr>
          <w:noProof/>
        </w:rPr>
        <w:tab/>
      </w:r>
      <w:r>
        <w:rPr>
          <w:noProof/>
        </w:rPr>
        <w:fldChar w:fldCharType="begin"/>
      </w:r>
      <w:r>
        <w:rPr>
          <w:noProof/>
        </w:rPr>
        <w:instrText xml:space="preserve"> PAGEREF _Toc434232847 \h </w:instrText>
      </w:r>
      <w:r>
        <w:rPr>
          <w:noProof/>
        </w:rPr>
      </w:r>
      <w:r>
        <w:rPr>
          <w:noProof/>
        </w:rPr>
        <w:fldChar w:fldCharType="separate"/>
      </w:r>
      <w:r w:rsidR="006175EC">
        <w:rPr>
          <w:noProof/>
        </w:rPr>
        <w:t>6-24</w:t>
      </w:r>
      <w:r>
        <w:rPr>
          <w:noProof/>
        </w:rPr>
        <w:fldChar w:fldCharType="end"/>
      </w:r>
    </w:p>
    <w:p w14:paraId="15AD7ED2" w14:textId="75398987"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63. Logistics Controller Behavior: loadInventory</w:t>
      </w:r>
      <w:r>
        <w:rPr>
          <w:noProof/>
        </w:rPr>
        <w:tab/>
      </w:r>
      <w:r>
        <w:rPr>
          <w:noProof/>
        </w:rPr>
        <w:fldChar w:fldCharType="begin"/>
      </w:r>
      <w:r>
        <w:rPr>
          <w:noProof/>
        </w:rPr>
        <w:instrText xml:space="preserve"> PAGEREF _Toc434232848 \h </w:instrText>
      </w:r>
      <w:r>
        <w:rPr>
          <w:noProof/>
        </w:rPr>
      </w:r>
      <w:r>
        <w:rPr>
          <w:noProof/>
        </w:rPr>
        <w:fldChar w:fldCharType="separate"/>
      </w:r>
      <w:r w:rsidR="006175EC">
        <w:rPr>
          <w:noProof/>
        </w:rPr>
        <w:t>6-25</w:t>
      </w:r>
      <w:r>
        <w:rPr>
          <w:noProof/>
        </w:rPr>
        <w:fldChar w:fldCharType="end"/>
      </w:r>
    </w:p>
    <w:p w14:paraId="3BE6FB0E" w14:textId="1C093301"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64. Logistics Controller Behavior: deliverInventory</w:t>
      </w:r>
      <w:r>
        <w:rPr>
          <w:noProof/>
        </w:rPr>
        <w:tab/>
      </w:r>
      <w:r>
        <w:rPr>
          <w:noProof/>
        </w:rPr>
        <w:fldChar w:fldCharType="begin"/>
      </w:r>
      <w:r>
        <w:rPr>
          <w:noProof/>
        </w:rPr>
        <w:instrText xml:space="preserve"> PAGEREF _Toc434232849 \h </w:instrText>
      </w:r>
      <w:r>
        <w:rPr>
          <w:noProof/>
        </w:rPr>
      </w:r>
      <w:r>
        <w:rPr>
          <w:noProof/>
        </w:rPr>
        <w:fldChar w:fldCharType="separate"/>
      </w:r>
      <w:r w:rsidR="006175EC">
        <w:rPr>
          <w:noProof/>
        </w:rPr>
        <w:t>6-25</w:t>
      </w:r>
      <w:r>
        <w:rPr>
          <w:noProof/>
        </w:rPr>
        <w:fldChar w:fldCharType="end"/>
      </w:r>
    </w:p>
    <w:p w14:paraId="273A2DD7" w14:textId="33EAB2E3"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65. Route Properties</w:t>
      </w:r>
      <w:r>
        <w:rPr>
          <w:noProof/>
        </w:rPr>
        <w:tab/>
      </w:r>
      <w:r>
        <w:rPr>
          <w:noProof/>
        </w:rPr>
        <w:fldChar w:fldCharType="begin"/>
      </w:r>
      <w:r>
        <w:rPr>
          <w:noProof/>
        </w:rPr>
        <w:instrText xml:space="preserve"> PAGEREF _Toc434232850 \h </w:instrText>
      </w:r>
      <w:r>
        <w:rPr>
          <w:noProof/>
        </w:rPr>
      </w:r>
      <w:r>
        <w:rPr>
          <w:noProof/>
        </w:rPr>
        <w:fldChar w:fldCharType="separate"/>
      </w:r>
      <w:r w:rsidR="006175EC">
        <w:rPr>
          <w:noProof/>
        </w:rPr>
        <w:t>6-25</w:t>
      </w:r>
      <w:r>
        <w:rPr>
          <w:noProof/>
        </w:rPr>
        <w:fldChar w:fldCharType="end"/>
      </w:r>
    </w:p>
    <w:p w14:paraId="7DFD5E34" w14:textId="469D8BB0"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66. Robot Settings</w:t>
      </w:r>
      <w:r>
        <w:rPr>
          <w:noProof/>
        </w:rPr>
        <w:tab/>
      </w:r>
      <w:r>
        <w:rPr>
          <w:noProof/>
        </w:rPr>
        <w:fldChar w:fldCharType="begin"/>
      </w:r>
      <w:r>
        <w:rPr>
          <w:noProof/>
        </w:rPr>
        <w:instrText xml:space="preserve"> PAGEREF _Toc434232851 \h </w:instrText>
      </w:r>
      <w:r>
        <w:rPr>
          <w:noProof/>
        </w:rPr>
      </w:r>
      <w:r>
        <w:rPr>
          <w:noProof/>
        </w:rPr>
        <w:fldChar w:fldCharType="separate"/>
      </w:r>
      <w:r w:rsidR="006175EC">
        <w:rPr>
          <w:noProof/>
        </w:rPr>
        <w:t>6-27</w:t>
      </w:r>
      <w:r>
        <w:rPr>
          <w:noProof/>
        </w:rPr>
        <w:fldChar w:fldCharType="end"/>
      </w:r>
    </w:p>
    <w:p w14:paraId="7C13ED91" w14:textId="4367C27D"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67. Delivery &amp; Storage Weight Table</w:t>
      </w:r>
      <w:r>
        <w:rPr>
          <w:noProof/>
        </w:rPr>
        <w:tab/>
      </w:r>
      <w:r>
        <w:rPr>
          <w:noProof/>
        </w:rPr>
        <w:fldChar w:fldCharType="begin"/>
      </w:r>
      <w:r>
        <w:rPr>
          <w:noProof/>
        </w:rPr>
        <w:instrText xml:space="preserve"> PAGEREF _Toc434232852 \h </w:instrText>
      </w:r>
      <w:r>
        <w:rPr>
          <w:noProof/>
        </w:rPr>
      </w:r>
      <w:r>
        <w:rPr>
          <w:noProof/>
        </w:rPr>
        <w:fldChar w:fldCharType="separate"/>
      </w:r>
      <w:r w:rsidR="006175EC">
        <w:rPr>
          <w:noProof/>
        </w:rPr>
        <w:t>7-2</w:t>
      </w:r>
      <w:r>
        <w:rPr>
          <w:noProof/>
        </w:rPr>
        <w:fldChar w:fldCharType="end"/>
      </w:r>
    </w:p>
    <w:p w14:paraId="238DDD79" w14:textId="695F076E"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68. Weight Budget</w:t>
      </w:r>
      <w:r>
        <w:rPr>
          <w:noProof/>
        </w:rPr>
        <w:tab/>
      </w:r>
      <w:r>
        <w:rPr>
          <w:noProof/>
        </w:rPr>
        <w:fldChar w:fldCharType="begin"/>
      </w:r>
      <w:r>
        <w:rPr>
          <w:noProof/>
        </w:rPr>
        <w:instrText xml:space="preserve"> PAGEREF _Toc434232853 \h </w:instrText>
      </w:r>
      <w:r>
        <w:rPr>
          <w:noProof/>
        </w:rPr>
      </w:r>
      <w:r>
        <w:rPr>
          <w:noProof/>
        </w:rPr>
        <w:fldChar w:fldCharType="separate"/>
      </w:r>
      <w:r w:rsidR="006175EC">
        <w:rPr>
          <w:noProof/>
        </w:rPr>
        <w:t>7-3</w:t>
      </w:r>
      <w:r>
        <w:rPr>
          <w:noProof/>
        </w:rPr>
        <w:fldChar w:fldCharType="end"/>
      </w:r>
    </w:p>
    <w:p w14:paraId="14761FEF" w14:textId="6F6385AC"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69. Gantry Weight Budget Used to Select Stepper Motor Torque and Weight</w:t>
      </w:r>
      <w:r>
        <w:rPr>
          <w:noProof/>
        </w:rPr>
        <w:tab/>
      </w:r>
      <w:r>
        <w:rPr>
          <w:noProof/>
        </w:rPr>
        <w:fldChar w:fldCharType="begin"/>
      </w:r>
      <w:r>
        <w:rPr>
          <w:noProof/>
        </w:rPr>
        <w:instrText xml:space="preserve"> PAGEREF _Toc434232854 \h </w:instrText>
      </w:r>
      <w:r>
        <w:rPr>
          <w:noProof/>
        </w:rPr>
      </w:r>
      <w:r>
        <w:rPr>
          <w:noProof/>
        </w:rPr>
        <w:fldChar w:fldCharType="separate"/>
      </w:r>
      <w:r w:rsidR="006175EC">
        <w:rPr>
          <w:noProof/>
        </w:rPr>
        <w:t>7-4</w:t>
      </w:r>
      <w:r>
        <w:rPr>
          <w:noProof/>
        </w:rPr>
        <w:fldChar w:fldCharType="end"/>
      </w:r>
    </w:p>
    <w:p w14:paraId="12B3D76A" w14:textId="613520DB"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70. Propulsion Wegith Table</w:t>
      </w:r>
      <w:r>
        <w:rPr>
          <w:noProof/>
        </w:rPr>
        <w:tab/>
      </w:r>
      <w:r>
        <w:rPr>
          <w:noProof/>
        </w:rPr>
        <w:fldChar w:fldCharType="begin"/>
      </w:r>
      <w:r>
        <w:rPr>
          <w:noProof/>
        </w:rPr>
        <w:instrText xml:space="preserve"> PAGEREF _Toc434232855 \h </w:instrText>
      </w:r>
      <w:r>
        <w:rPr>
          <w:noProof/>
        </w:rPr>
      </w:r>
      <w:r>
        <w:rPr>
          <w:noProof/>
        </w:rPr>
        <w:fldChar w:fldCharType="separate"/>
      </w:r>
      <w:r w:rsidR="006175EC">
        <w:rPr>
          <w:noProof/>
        </w:rPr>
        <w:t>7-8</w:t>
      </w:r>
      <w:r>
        <w:rPr>
          <w:noProof/>
        </w:rPr>
        <w:fldChar w:fldCharType="end"/>
      </w:r>
    </w:p>
    <w:p w14:paraId="185BAAD8" w14:textId="32C0BC4C"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71. Navigation Weight Table</w:t>
      </w:r>
      <w:r>
        <w:rPr>
          <w:noProof/>
        </w:rPr>
        <w:tab/>
      </w:r>
      <w:r>
        <w:rPr>
          <w:noProof/>
        </w:rPr>
        <w:fldChar w:fldCharType="begin"/>
      </w:r>
      <w:r>
        <w:rPr>
          <w:noProof/>
        </w:rPr>
        <w:instrText xml:space="preserve"> PAGEREF _Toc434232856 \h </w:instrText>
      </w:r>
      <w:r>
        <w:rPr>
          <w:noProof/>
        </w:rPr>
      </w:r>
      <w:r>
        <w:rPr>
          <w:noProof/>
        </w:rPr>
        <w:fldChar w:fldCharType="separate"/>
      </w:r>
      <w:r w:rsidR="006175EC">
        <w:rPr>
          <w:noProof/>
        </w:rPr>
        <w:t>7-9</w:t>
      </w:r>
      <w:r>
        <w:rPr>
          <w:noProof/>
        </w:rPr>
        <w:fldChar w:fldCharType="end"/>
      </w:r>
    </w:p>
    <w:p w14:paraId="0FB5CFD4" w14:textId="73E334E7"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72. Microcontroller Weight Table</w:t>
      </w:r>
      <w:r>
        <w:rPr>
          <w:noProof/>
        </w:rPr>
        <w:tab/>
      </w:r>
      <w:r>
        <w:rPr>
          <w:noProof/>
        </w:rPr>
        <w:fldChar w:fldCharType="begin"/>
      </w:r>
      <w:r>
        <w:rPr>
          <w:noProof/>
        </w:rPr>
        <w:instrText xml:space="preserve"> PAGEREF _Toc434232857 \h </w:instrText>
      </w:r>
      <w:r>
        <w:rPr>
          <w:noProof/>
        </w:rPr>
      </w:r>
      <w:r>
        <w:rPr>
          <w:noProof/>
        </w:rPr>
        <w:fldChar w:fldCharType="separate"/>
      </w:r>
      <w:r w:rsidR="006175EC">
        <w:rPr>
          <w:noProof/>
        </w:rPr>
        <w:t>7-10</w:t>
      </w:r>
      <w:r>
        <w:rPr>
          <w:noProof/>
        </w:rPr>
        <w:fldChar w:fldCharType="end"/>
      </w:r>
    </w:p>
    <w:p w14:paraId="4CF2A3B3" w14:textId="13C4CF26"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73. Delivery &amp; Storage Problem/Solutions</w:t>
      </w:r>
      <w:r>
        <w:rPr>
          <w:noProof/>
        </w:rPr>
        <w:tab/>
      </w:r>
      <w:r>
        <w:rPr>
          <w:noProof/>
        </w:rPr>
        <w:fldChar w:fldCharType="begin"/>
      </w:r>
      <w:r>
        <w:rPr>
          <w:noProof/>
        </w:rPr>
        <w:instrText xml:space="preserve"> PAGEREF _Toc434232858 \h </w:instrText>
      </w:r>
      <w:r>
        <w:rPr>
          <w:noProof/>
        </w:rPr>
      </w:r>
      <w:r>
        <w:rPr>
          <w:noProof/>
        </w:rPr>
        <w:fldChar w:fldCharType="separate"/>
      </w:r>
      <w:r w:rsidR="006175EC">
        <w:rPr>
          <w:noProof/>
        </w:rPr>
        <w:t>9-1</w:t>
      </w:r>
      <w:r>
        <w:rPr>
          <w:noProof/>
        </w:rPr>
        <w:fldChar w:fldCharType="end"/>
      </w:r>
    </w:p>
    <w:p w14:paraId="137EDFE6" w14:textId="6DA264E6" w:rsidR="00CF77C3" w:rsidRDefault="00CF77C3">
      <w:pPr>
        <w:pStyle w:val="TableofFigures"/>
        <w:tabs>
          <w:tab w:val="right" w:leader="dot" w:pos="9350"/>
        </w:tabs>
        <w:rPr>
          <w:rFonts w:asciiTheme="minorHAnsi" w:eastAsiaTheme="minorEastAsia" w:hAnsiTheme="minorHAnsi" w:cstheme="minorBidi"/>
          <w:noProof/>
          <w:sz w:val="22"/>
          <w:szCs w:val="22"/>
        </w:rPr>
      </w:pPr>
      <w:r>
        <w:rPr>
          <w:noProof/>
        </w:rPr>
        <w:t>Table 74. Cargo Retrieval Problem/Solutions</w:t>
      </w:r>
      <w:r>
        <w:rPr>
          <w:noProof/>
        </w:rPr>
        <w:tab/>
      </w:r>
      <w:r>
        <w:rPr>
          <w:noProof/>
        </w:rPr>
        <w:fldChar w:fldCharType="begin"/>
      </w:r>
      <w:r>
        <w:rPr>
          <w:noProof/>
        </w:rPr>
        <w:instrText xml:space="preserve"> PAGEREF _Toc434232859 \h </w:instrText>
      </w:r>
      <w:r>
        <w:rPr>
          <w:noProof/>
        </w:rPr>
      </w:r>
      <w:r>
        <w:rPr>
          <w:noProof/>
        </w:rPr>
        <w:fldChar w:fldCharType="separate"/>
      </w:r>
      <w:r w:rsidR="006175EC">
        <w:rPr>
          <w:noProof/>
        </w:rPr>
        <w:t>9-2</w:t>
      </w:r>
      <w:r>
        <w:rPr>
          <w:noProof/>
        </w:rPr>
        <w:fldChar w:fldCharType="end"/>
      </w:r>
    </w:p>
    <w:p w14:paraId="79376238" w14:textId="77777777" w:rsidR="00212C5E" w:rsidRDefault="00212C5E">
      <w:pPr>
        <w:sectPr w:rsidR="00212C5E">
          <w:footerReference w:type="even" r:id="rId8"/>
          <w:footerReference w:type="default" r:id="rId9"/>
          <w:footerReference w:type="first" r:id="rId10"/>
          <w:pgSz w:w="12240" w:h="15840"/>
          <w:pgMar w:top="1440" w:right="1440" w:bottom="1440" w:left="1440" w:header="720" w:footer="720" w:gutter="0"/>
          <w:pgNumType w:fmt="lowerRoman"/>
          <w:cols w:space="720"/>
          <w:titlePg/>
        </w:sectPr>
      </w:pPr>
      <w:r>
        <w:fldChar w:fldCharType="end"/>
      </w:r>
    </w:p>
    <w:p w14:paraId="5CC006DD" w14:textId="77777777" w:rsidR="006B2A6F" w:rsidRDefault="00C64059" w:rsidP="0016123D">
      <w:pPr>
        <w:pStyle w:val="Heading1"/>
      </w:pPr>
      <w:bookmarkStart w:id="0" w:name="_Toc432863937"/>
      <w:bookmarkStart w:id="1" w:name="_Toc434233307"/>
      <w:r>
        <w:lastRenderedPageBreak/>
        <w:t>Outline of System</w:t>
      </w:r>
      <w:bookmarkEnd w:id="0"/>
      <w:bookmarkEnd w:id="1"/>
      <w:r>
        <w:t xml:space="preserve"> </w:t>
      </w:r>
    </w:p>
    <w:p w14:paraId="4DD42453" w14:textId="77777777" w:rsidR="00C64059" w:rsidRPr="00C64059" w:rsidRDefault="00C64059">
      <w:pPr>
        <w:spacing w:after="200"/>
        <w:rPr>
          <w:szCs w:val="24"/>
        </w:rPr>
      </w:pPr>
      <w:r w:rsidRPr="00C64059">
        <w:rPr>
          <w:color w:val="000000"/>
          <w:sz w:val="22"/>
          <w:szCs w:val="22"/>
        </w:rPr>
        <w:t>AboveTheClaw has determined modular design components to assist in the engineering process of the Project.  Modules and responsible team members are delineated below:</w:t>
      </w:r>
    </w:p>
    <w:p w14:paraId="5E826E66" w14:textId="77777777" w:rsidR="001915E5" w:rsidRDefault="00C64059" w:rsidP="001915E5">
      <w:pPr>
        <w:numPr>
          <w:ilvl w:val="0"/>
          <w:numId w:val="19"/>
        </w:numPr>
        <w:textAlignment w:val="baseline"/>
        <w:rPr>
          <w:color w:val="000000"/>
          <w:szCs w:val="24"/>
        </w:rPr>
      </w:pPr>
      <w:r w:rsidRPr="00C64059">
        <w:rPr>
          <w:color w:val="000000"/>
          <w:szCs w:val="24"/>
        </w:rPr>
        <w:t>Delivery/Storage - Leah Watkins</w:t>
      </w:r>
    </w:p>
    <w:p w14:paraId="4CD22E9F" w14:textId="77777777" w:rsidR="001915E5" w:rsidRDefault="00C64059" w:rsidP="001915E5">
      <w:pPr>
        <w:numPr>
          <w:ilvl w:val="0"/>
          <w:numId w:val="19"/>
        </w:numPr>
        <w:textAlignment w:val="baseline"/>
        <w:rPr>
          <w:color w:val="000000"/>
          <w:szCs w:val="24"/>
        </w:rPr>
      </w:pPr>
      <w:r w:rsidRPr="001915E5">
        <w:rPr>
          <w:color w:val="000000"/>
          <w:szCs w:val="24"/>
        </w:rPr>
        <w:t>Cargo Retrieval - Evan Gilbert</w:t>
      </w:r>
    </w:p>
    <w:p w14:paraId="3653755C" w14:textId="77777777" w:rsidR="001915E5" w:rsidRDefault="00C64059" w:rsidP="001915E5">
      <w:pPr>
        <w:numPr>
          <w:ilvl w:val="0"/>
          <w:numId w:val="19"/>
        </w:numPr>
        <w:textAlignment w:val="baseline"/>
        <w:rPr>
          <w:color w:val="000000"/>
          <w:szCs w:val="24"/>
        </w:rPr>
      </w:pPr>
      <w:r w:rsidRPr="001915E5">
        <w:rPr>
          <w:color w:val="000000"/>
          <w:szCs w:val="24"/>
        </w:rPr>
        <w:t>Image Processing &amp; Lighting - Aaron McDaniel</w:t>
      </w:r>
    </w:p>
    <w:p w14:paraId="3ACA1DF8" w14:textId="77777777" w:rsidR="001915E5" w:rsidRDefault="00C64059" w:rsidP="001915E5">
      <w:pPr>
        <w:numPr>
          <w:ilvl w:val="0"/>
          <w:numId w:val="19"/>
        </w:numPr>
        <w:textAlignment w:val="baseline"/>
        <w:rPr>
          <w:color w:val="000000"/>
          <w:szCs w:val="24"/>
        </w:rPr>
      </w:pPr>
      <w:r w:rsidRPr="001915E5">
        <w:rPr>
          <w:color w:val="000000"/>
          <w:szCs w:val="24"/>
        </w:rPr>
        <w:t>Propulsion - Kevin Houston</w:t>
      </w:r>
    </w:p>
    <w:p w14:paraId="76EC7ADF" w14:textId="77777777" w:rsidR="00A75CF1" w:rsidRDefault="00A75CF1" w:rsidP="00A75CF1">
      <w:pPr>
        <w:numPr>
          <w:ilvl w:val="0"/>
          <w:numId w:val="19"/>
        </w:numPr>
        <w:textAlignment w:val="baseline"/>
        <w:rPr>
          <w:color w:val="000000"/>
          <w:szCs w:val="24"/>
        </w:rPr>
      </w:pPr>
      <w:r w:rsidRPr="001915E5">
        <w:rPr>
          <w:color w:val="000000"/>
          <w:szCs w:val="24"/>
        </w:rPr>
        <w:t>Navigation - Terence Staples</w:t>
      </w:r>
    </w:p>
    <w:p w14:paraId="6932BDA9" w14:textId="77777777" w:rsidR="001915E5" w:rsidRDefault="00C64059" w:rsidP="001915E5">
      <w:pPr>
        <w:numPr>
          <w:ilvl w:val="0"/>
          <w:numId w:val="19"/>
        </w:numPr>
        <w:textAlignment w:val="baseline"/>
        <w:rPr>
          <w:color w:val="000000"/>
          <w:szCs w:val="24"/>
        </w:rPr>
      </w:pPr>
      <w:r w:rsidRPr="001915E5">
        <w:rPr>
          <w:color w:val="000000"/>
          <w:szCs w:val="24"/>
        </w:rPr>
        <w:t>Microcontroller - Peter Corcoran</w:t>
      </w:r>
    </w:p>
    <w:p w14:paraId="5AA2F7F3" w14:textId="77777777" w:rsidR="001915E5" w:rsidRDefault="00C64059" w:rsidP="001915E5">
      <w:pPr>
        <w:numPr>
          <w:ilvl w:val="0"/>
          <w:numId w:val="19"/>
        </w:numPr>
        <w:textAlignment w:val="baseline"/>
        <w:rPr>
          <w:color w:val="000000"/>
          <w:szCs w:val="24"/>
        </w:rPr>
      </w:pPr>
      <w:r w:rsidRPr="001915E5">
        <w:rPr>
          <w:color w:val="000000"/>
          <w:szCs w:val="24"/>
        </w:rPr>
        <w:t>Logistics - Peter Corcoran</w:t>
      </w:r>
    </w:p>
    <w:p w14:paraId="390F1346" w14:textId="77777777" w:rsidR="001915E5" w:rsidRDefault="00C64059" w:rsidP="001915E5">
      <w:pPr>
        <w:numPr>
          <w:ilvl w:val="0"/>
          <w:numId w:val="19"/>
        </w:numPr>
        <w:textAlignment w:val="baseline"/>
        <w:rPr>
          <w:color w:val="000000"/>
          <w:szCs w:val="24"/>
        </w:rPr>
      </w:pPr>
      <w:r w:rsidRPr="001915E5">
        <w:rPr>
          <w:color w:val="000000"/>
          <w:szCs w:val="24"/>
        </w:rPr>
        <w:t>Chassis - Ben Henson</w:t>
      </w:r>
    </w:p>
    <w:p w14:paraId="126330C9" w14:textId="77777777" w:rsidR="00C64059" w:rsidRPr="001915E5" w:rsidRDefault="00C64059" w:rsidP="001915E5">
      <w:pPr>
        <w:numPr>
          <w:ilvl w:val="0"/>
          <w:numId w:val="19"/>
        </w:numPr>
        <w:textAlignment w:val="baseline"/>
        <w:rPr>
          <w:color w:val="000000"/>
          <w:szCs w:val="24"/>
        </w:rPr>
      </w:pPr>
      <w:r w:rsidRPr="001915E5">
        <w:rPr>
          <w:color w:val="000000"/>
          <w:szCs w:val="24"/>
        </w:rPr>
        <w:t>Power</w:t>
      </w:r>
      <w:r w:rsidR="001915E5" w:rsidRPr="001915E5">
        <w:rPr>
          <w:color w:val="000000"/>
          <w:szCs w:val="24"/>
        </w:rPr>
        <w:t xml:space="preserve"> </w:t>
      </w:r>
      <w:r w:rsidRPr="001915E5">
        <w:rPr>
          <w:color w:val="000000"/>
          <w:szCs w:val="24"/>
        </w:rPr>
        <w:t>- Ben Henson</w:t>
      </w:r>
    </w:p>
    <w:p w14:paraId="02534605" w14:textId="77777777" w:rsidR="001915E5" w:rsidRDefault="001915E5" w:rsidP="00826AA0">
      <w:pPr>
        <w:textAlignment w:val="baseline"/>
        <w:rPr>
          <w:color w:val="000000"/>
          <w:szCs w:val="24"/>
        </w:rPr>
      </w:pPr>
    </w:p>
    <w:p w14:paraId="4FB1EDBB" w14:textId="77777777" w:rsidR="001915E5" w:rsidRDefault="001915E5">
      <w:pPr>
        <w:textAlignment w:val="baseline"/>
        <w:rPr>
          <w:color w:val="000000"/>
          <w:szCs w:val="24"/>
        </w:rPr>
      </w:pPr>
      <w:r>
        <w:rPr>
          <w:color w:val="000000"/>
          <w:szCs w:val="24"/>
        </w:rPr>
        <w:t>The purpose of the project is to build an autonomous robot (AR) capable of completing a course defined by “</w:t>
      </w:r>
      <w:r w:rsidRPr="001915E5">
        <w:rPr>
          <w:i/>
          <w:color w:val="000000"/>
          <w:szCs w:val="24"/>
        </w:rPr>
        <w:t>Hardware Competition IEEE SoutheastCon 2016</w:t>
      </w:r>
      <w:r>
        <w:rPr>
          <w:color w:val="000000"/>
          <w:szCs w:val="24"/>
        </w:rPr>
        <w:t xml:space="preserve">”. The AR is made from a composite of multiple modules, controllers, and functional systems.  Figure 1 shows the AR’s system layer diagram (SLD), which defines AR sections, </w:t>
      </w:r>
      <w:r w:rsidR="00A75CF1">
        <w:rPr>
          <w:color w:val="000000"/>
          <w:szCs w:val="24"/>
        </w:rPr>
        <w:t xml:space="preserve">section requirements, and the section’s solution.  Specific AR features correspond to requirements of the hardware competition, and are linked to the specified solution. </w:t>
      </w:r>
    </w:p>
    <w:p w14:paraId="77F9F673" w14:textId="77777777" w:rsidR="001915E5" w:rsidRDefault="001915E5" w:rsidP="00826AA0">
      <w:pPr>
        <w:textAlignment w:val="baseline"/>
        <w:rPr>
          <w:color w:val="000000"/>
          <w:szCs w:val="24"/>
        </w:rPr>
      </w:pPr>
    </w:p>
    <w:p w14:paraId="4B70909D" w14:textId="77777777" w:rsidR="00826AA0" w:rsidRDefault="00826AA0" w:rsidP="00826AA0">
      <w:pPr>
        <w:textAlignment w:val="baseline"/>
        <w:rPr>
          <w:color w:val="000000"/>
          <w:szCs w:val="24"/>
        </w:rPr>
      </w:pPr>
    </w:p>
    <w:p w14:paraId="3868B42C" w14:textId="77777777" w:rsidR="001915E5" w:rsidRDefault="001915E5" w:rsidP="001915E5">
      <w:pPr>
        <w:jc w:val="center"/>
        <w:textAlignment w:val="baseline"/>
      </w:pPr>
      <w:r>
        <w:rPr>
          <w:noProof/>
        </w:rPr>
        <w:drawing>
          <wp:inline distT="0" distB="0" distL="0" distR="0" wp14:anchorId="67A2080D" wp14:editId="4E1BC26C">
            <wp:extent cx="2389632" cy="2389632"/>
            <wp:effectExtent l="0" t="0" r="0" b="0"/>
            <wp:docPr id="1" name="Picture 1" descr="https://lh5.googleusercontent.com/jolh2GGXR1Aik27wDyVjkMB4sRHIANeHadRIA_ZxaNuARQUumEY5jkXLZEww5K9FKT-I9-k8ASEijab1wdQbOBGZaDiRR4vIVJW8rRq0Liw2gcybU6SF4CkYH-u23He3OqBWAoiH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799d0fb-783d-b40d-f063-dd08585bdd0b" descr="https://lh5.googleusercontent.com/jolh2GGXR1Aik27wDyVjkMB4sRHIANeHadRIA_ZxaNuARQUumEY5jkXLZEww5K9FKT-I9-k8ASEijab1wdQbOBGZaDiRR4vIVJW8rRq0Liw2gcybU6SF4CkYH-u23He3OqBWAoiHT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3275" cy="2393275"/>
                    </a:xfrm>
                    <a:prstGeom prst="rect">
                      <a:avLst/>
                    </a:prstGeom>
                    <a:noFill/>
                    <a:ln>
                      <a:noFill/>
                    </a:ln>
                  </pic:spPr>
                </pic:pic>
              </a:graphicData>
            </a:graphic>
          </wp:inline>
        </w:drawing>
      </w:r>
      <w:r w:rsidRPr="001915E5">
        <w:t xml:space="preserve"> </w:t>
      </w:r>
      <w:r>
        <w:tab/>
      </w:r>
      <w:r>
        <w:tab/>
      </w:r>
      <w:r w:rsidR="00A75CF1" w:rsidRPr="00A75CF1">
        <w:rPr>
          <w:noProof/>
        </w:rPr>
        <w:drawing>
          <wp:inline distT="0" distB="0" distL="0" distR="0" wp14:anchorId="19FE9210" wp14:editId="563627B5">
            <wp:extent cx="2724150" cy="2539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2560" cy="2546924"/>
                    </a:xfrm>
                    <a:prstGeom prst="rect">
                      <a:avLst/>
                    </a:prstGeom>
                    <a:noFill/>
                    <a:ln>
                      <a:noFill/>
                    </a:ln>
                  </pic:spPr>
                </pic:pic>
              </a:graphicData>
            </a:graphic>
          </wp:inline>
        </w:drawing>
      </w:r>
    </w:p>
    <w:p w14:paraId="23D4CD5C" w14:textId="77777777" w:rsidR="001915E5" w:rsidRDefault="001915E5" w:rsidP="001915E5">
      <w:pPr>
        <w:jc w:val="center"/>
        <w:textAlignment w:val="baseline"/>
      </w:pPr>
    </w:p>
    <w:p w14:paraId="35D6FFF0" w14:textId="370EC8E4" w:rsidR="001915E5" w:rsidRDefault="001915E5" w:rsidP="001915E5">
      <w:pPr>
        <w:jc w:val="center"/>
        <w:textAlignment w:val="baseline"/>
      </w:pPr>
      <w:r>
        <w:t>Figure 1. Autonomous Robot System Layer Diagram.</w:t>
      </w:r>
    </w:p>
    <w:sdt>
      <w:sdtPr>
        <w:rPr>
          <w:color w:val="000000"/>
          <w:szCs w:val="24"/>
        </w:rPr>
        <w:id w:val="-1503199575"/>
        <w:lock w:val="sdtContentLocked"/>
        <w:placeholder>
          <w:docPart w:val="DefaultPlaceholder_1081868574"/>
        </w:placeholder>
      </w:sdtPr>
      <w:sdtContent>
        <w:p w14:paraId="142578E6" w14:textId="77777777" w:rsidR="00DD47F0" w:rsidRDefault="00DD47F0" w:rsidP="00C64059">
          <w:pPr>
            <w:rPr>
              <w:color w:val="000000"/>
              <w:szCs w:val="24"/>
            </w:rPr>
            <w:sectPr w:rsidR="00DD47F0" w:rsidSect="007751D3">
              <w:headerReference w:type="default" r:id="rId13"/>
              <w:footerReference w:type="default" r:id="rId14"/>
              <w:pgSz w:w="12240" w:h="15840" w:code="1"/>
              <w:pgMar w:top="1440" w:right="1440" w:bottom="1440" w:left="1440" w:header="720" w:footer="720" w:gutter="0"/>
              <w:pgNumType w:start="1" w:chapStyle="1"/>
              <w:cols w:space="720" w:equalWidth="0">
                <w:col w:w="9000" w:space="720"/>
              </w:cols>
              <w:docGrid w:linePitch="326"/>
            </w:sectPr>
          </w:pPr>
          <w:r>
            <w:rPr>
              <w:color w:val="000000"/>
              <w:szCs w:val="24"/>
            </w:rPr>
            <w:t xml:space="preserve"> </w:t>
          </w:r>
        </w:p>
      </w:sdtContent>
    </w:sdt>
    <w:bookmarkStart w:id="2" w:name="_Toc432863938"/>
    <w:bookmarkStart w:id="3" w:name="_Toc434233308"/>
    <w:p w14:paraId="7C9BD9CE" w14:textId="77777777" w:rsidR="0068403C" w:rsidRDefault="002F75B4" w:rsidP="0016123D">
      <w:pPr>
        <w:pStyle w:val="Heading1"/>
      </w:pPr>
      <w:sdt>
        <w:sdtPr>
          <w:id w:val="613251343"/>
          <w:lock w:val="sdtContentLocked"/>
          <w:placeholder>
            <w:docPart w:val="5A3590A4541E430F9349AE48DCFD0CDE"/>
          </w:placeholder>
        </w:sdtPr>
        <w:sdtContent>
          <w:r w:rsidR="0068403C">
            <w:t xml:space="preserve">Overview </w:t>
          </w:r>
        </w:sdtContent>
      </w:sdt>
      <w:bookmarkEnd w:id="2"/>
      <w:bookmarkEnd w:id="3"/>
    </w:p>
    <w:p w14:paraId="49B35511" w14:textId="77777777" w:rsidR="00AF4297" w:rsidRDefault="00AF4297" w:rsidP="00CE28CA">
      <w:pPr>
        <w:pStyle w:val="Heading2"/>
      </w:pPr>
      <w:bookmarkStart w:id="4" w:name="_Toc434185632"/>
      <w:bookmarkStart w:id="5" w:name="_Toc434186740"/>
      <w:bookmarkStart w:id="6" w:name="_Toc434186941"/>
      <w:bookmarkStart w:id="7" w:name="_Toc434233309"/>
      <w:bookmarkEnd w:id="4"/>
      <w:bookmarkEnd w:id="5"/>
      <w:bookmarkEnd w:id="6"/>
      <w:r>
        <w:t>Delivery &amp; Storage</w:t>
      </w:r>
      <w:bookmarkEnd w:id="7"/>
      <w:r w:rsidRPr="00C64059">
        <w:t xml:space="preserve"> </w:t>
      </w:r>
    </w:p>
    <w:p w14:paraId="7FD34823" w14:textId="77777777" w:rsidR="00AF4297" w:rsidRDefault="00AF4297" w:rsidP="00AF4297">
      <w:pPr>
        <w:textAlignment w:val="baseline"/>
        <w:rPr>
          <w:color w:val="000000"/>
          <w:szCs w:val="24"/>
        </w:rPr>
      </w:pPr>
      <w:r w:rsidRPr="00C64059">
        <w:rPr>
          <w:color w:val="000000"/>
          <w:szCs w:val="24"/>
        </w:rPr>
        <w:t>Leah Watkins</w:t>
      </w:r>
    </w:p>
    <w:p w14:paraId="67836B30" w14:textId="77777777" w:rsidR="00AF4297" w:rsidRDefault="00AF4297" w:rsidP="00AF4297">
      <w:pPr>
        <w:textAlignment w:val="baseline"/>
        <w:rPr>
          <w:color w:val="000000"/>
          <w:szCs w:val="24"/>
        </w:rPr>
      </w:pPr>
    </w:p>
    <w:p w14:paraId="7E09F4A4" w14:textId="77777777" w:rsidR="00AC143B" w:rsidRPr="00AC143B" w:rsidRDefault="00AC143B" w:rsidP="00AC143B">
      <w:pPr>
        <w:textAlignment w:val="baseline"/>
      </w:pPr>
      <w:r w:rsidRPr="00AC143B">
        <w:t>The Delivery &amp; Storage module was designed with two primary objectives in mind.</w:t>
      </w:r>
    </w:p>
    <w:p w14:paraId="5EFB3A40" w14:textId="77777777" w:rsidR="00AC143B" w:rsidRPr="00AC143B" w:rsidRDefault="00AC143B" w:rsidP="00AC143B">
      <w:pPr>
        <w:textAlignment w:val="baseline"/>
      </w:pPr>
    </w:p>
    <w:p w14:paraId="66F6A10F" w14:textId="77777777" w:rsidR="00AC143B" w:rsidRPr="00AC143B" w:rsidRDefault="00AC143B" w:rsidP="00AC143B">
      <w:pPr>
        <w:numPr>
          <w:ilvl w:val="0"/>
          <w:numId w:val="59"/>
        </w:numPr>
        <w:textAlignment w:val="baseline"/>
      </w:pPr>
      <w:r w:rsidRPr="00AC143B">
        <w:t>Carry a sufficient amount of blocks to make only one trip to and from the barge area per delivery zone.</w:t>
      </w:r>
    </w:p>
    <w:p w14:paraId="1E8DA74D" w14:textId="77777777" w:rsidR="00AC143B" w:rsidRPr="00AC143B" w:rsidRDefault="00AC143B" w:rsidP="00AC143B">
      <w:pPr>
        <w:numPr>
          <w:ilvl w:val="0"/>
          <w:numId w:val="59"/>
        </w:numPr>
        <w:textAlignment w:val="baseline"/>
      </w:pPr>
      <w:r w:rsidRPr="00AC143B">
        <w:t>Engineer an all-inclusive solution to accommodate each delivery area (Rail, Boat, and Truck)</w:t>
      </w:r>
    </w:p>
    <w:p w14:paraId="3B57E933" w14:textId="77777777" w:rsidR="00AC143B" w:rsidRPr="00AC143B" w:rsidRDefault="00AC143B" w:rsidP="00AC143B">
      <w:pPr>
        <w:textAlignment w:val="baseline"/>
      </w:pPr>
    </w:p>
    <w:p w14:paraId="369A1428" w14:textId="77777777" w:rsidR="00AC143B" w:rsidRPr="00AC143B" w:rsidRDefault="00AC143B" w:rsidP="00AC143B">
      <w:pPr>
        <w:textAlignment w:val="baseline"/>
      </w:pPr>
      <w:r w:rsidRPr="00AC143B">
        <w:rPr>
          <w:i/>
          <w:iCs/>
          <w:u w:val="single"/>
        </w:rPr>
        <w:t>Delivery Overview</w:t>
      </w:r>
    </w:p>
    <w:p w14:paraId="50041913" w14:textId="77777777" w:rsidR="00AC143B" w:rsidRPr="00AC143B" w:rsidRDefault="00AC143B" w:rsidP="00AC143B">
      <w:pPr>
        <w:textAlignment w:val="baseline"/>
      </w:pPr>
      <w:r w:rsidRPr="00AC143B">
        <w:t>There are two different methods of delivery:</w:t>
      </w:r>
    </w:p>
    <w:p w14:paraId="4842BFE0" w14:textId="77777777" w:rsidR="00AC143B" w:rsidRPr="00AC143B" w:rsidRDefault="00AC143B" w:rsidP="00AC143B">
      <w:pPr>
        <w:textAlignment w:val="baseline"/>
      </w:pPr>
      <w:r w:rsidRPr="00AC143B">
        <w:t>Method one is mechanical in nature and uses the arm to lift the back end of a false-bottom plank to be located beneath the stack of blocks.  When the false-bottom is lifted, the blocks tip out and into the appropriate delivery area.  Each stack of blocks is capable of being unloaded one slot at a time with this method as required.  Method one will be used in the delivery of blocks into the Rails area with the elevator lifted at a height of 6”, or the boat with the elevator lowered at the ground.  </w:t>
      </w:r>
    </w:p>
    <w:p w14:paraId="43C7C346" w14:textId="77777777" w:rsidR="00AC143B" w:rsidRPr="00AC143B" w:rsidRDefault="00AC143B" w:rsidP="00AC143B">
      <w:pPr>
        <w:textAlignment w:val="baseline"/>
      </w:pPr>
      <w:r w:rsidRPr="00AC143B">
        <w:t>Method two uses a single linear actuator located at the first floor of the chassis to unload three vertical storage units concurrently. The actuator forces the blocks directly outward and into the truck or boat zone while the elevator is in a fully lowered position.</w:t>
      </w:r>
    </w:p>
    <w:p w14:paraId="619B3888" w14:textId="77777777" w:rsidR="00AC143B" w:rsidRPr="00AC143B" w:rsidRDefault="00AC143B" w:rsidP="00AC143B">
      <w:pPr>
        <w:textAlignment w:val="baseline"/>
      </w:pPr>
    </w:p>
    <w:p w14:paraId="1AD4AD06" w14:textId="77777777" w:rsidR="00AC143B" w:rsidRPr="00AC143B" w:rsidRDefault="00AC143B" w:rsidP="00AC143B">
      <w:pPr>
        <w:textAlignment w:val="baseline"/>
      </w:pPr>
      <w:r w:rsidRPr="00AC143B">
        <w:rPr>
          <w:i/>
          <w:iCs/>
          <w:u w:val="single"/>
        </w:rPr>
        <w:t>Storage Overview</w:t>
      </w:r>
    </w:p>
    <w:p w14:paraId="6BFE7D11" w14:textId="77777777" w:rsidR="00AC143B" w:rsidRPr="00AC143B" w:rsidRDefault="00AC143B" w:rsidP="00AC143B">
      <w:pPr>
        <w:textAlignment w:val="baseline"/>
      </w:pPr>
      <w:r w:rsidRPr="00AC143B">
        <w:t>The solution incorporates the use of an elevator mechanism to lift and lower a series of four vertical storage units.  The elevator system is driven by a single Firgelli L16 linear actuator (LA).   The LA is mounted vertically, parallel to the side of the storage system.  The storage system itself will include the interface point for the LA to push upwards and will be installed on a v-rails system on the chassis.  The v-rails solution will possess one driven and one passive rail to ensure control of the storage unit during travel.  The storage system will be dedicated to storing 4-5 blocks, for a total of 16-20 blocks depending on the barge area from which they were obtained.  The elevator height is adjusted according to the delivery zone, 6” for the rail zone, and fully lowered for the boat and truck.  The elevator systems LA is controlled with pulse width modulation (PWM).  By using an output pin from the master controller, the desired actuator position is encoded as the duty cycle of a 3.3 Volt, 1 kHz square wave on the linear actuator controller (LAC).  The percent duty cycle sets the actuator position to the same percent of full stroke extension. For example, 100% duty cycle represents full extension, and 0% duty cycle represents full retraction.  In order to allow for the LIDAR navigation solution to maintain 360 degrees of visibility, the elevator solution will travel high for the duration of the course except for the boat and truck deliveries where is may be lowered.</w:t>
      </w:r>
    </w:p>
    <w:p w14:paraId="48983A4B" w14:textId="6CE32718" w:rsidR="00B609E3" w:rsidRPr="0016123D" w:rsidRDefault="00AC143B" w:rsidP="0016123D">
      <w:pPr>
        <w:textAlignment w:val="baseline"/>
      </w:pPr>
      <w:r w:rsidRPr="00AC143B">
        <w:t>  </w:t>
      </w:r>
      <w:r w:rsidRPr="00AC143B">
        <w:br/>
        <w:t>The Delivery and Storage solution is modular in nature and lends itself to a straightforward implementation process while successfully meeting each of the primary objectives set forth in the initial design process.           </w:t>
      </w:r>
    </w:p>
    <w:p w14:paraId="6BAA7E23" w14:textId="77777777" w:rsidR="00AF4297" w:rsidRDefault="00AF4297" w:rsidP="00CE28CA">
      <w:pPr>
        <w:pStyle w:val="Heading2"/>
      </w:pPr>
      <w:bookmarkStart w:id="8" w:name="_Toc434185634"/>
      <w:bookmarkStart w:id="9" w:name="_Toc434186742"/>
      <w:bookmarkStart w:id="10" w:name="_Toc434186943"/>
      <w:bookmarkStart w:id="11" w:name="_Toc434185635"/>
      <w:bookmarkStart w:id="12" w:name="_Toc434186743"/>
      <w:bookmarkStart w:id="13" w:name="_Toc434186944"/>
      <w:bookmarkStart w:id="14" w:name="_Toc434185636"/>
      <w:bookmarkStart w:id="15" w:name="_Toc434186744"/>
      <w:bookmarkStart w:id="16" w:name="_Toc434186945"/>
      <w:bookmarkStart w:id="17" w:name="_Toc434185637"/>
      <w:bookmarkStart w:id="18" w:name="_Toc434186745"/>
      <w:bookmarkStart w:id="19" w:name="_Toc434186946"/>
      <w:bookmarkStart w:id="20" w:name="_Toc434185638"/>
      <w:bookmarkStart w:id="21" w:name="_Toc434186746"/>
      <w:bookmarkStart w:id="22" w:name="_Toc434186947"/>
      <w:bookmarkStart w:id="23" w:name="_Toc434185639"/>
      <w:bookmarkStart w:id="24" w:name="_Toc434186747"/>
      <w:bookmarkStart w:id="25" w:name="_Toc434186948"/>
      <w:bookmarkStart w:id="26" w:name="_Toc434185640"/>
      <w:bookmarkStart w:id="27" w:name="_Toc434186748"/>
      <w:bookmarkStart w:id="28" w:name="_Toc434186949"/>
      <w:bookmarkStart w:id="29" w:name="_Toc434185641"/>
      <w:bookmarkStart w:id="30" w:name="_Toc434186749"/>
      <w:bookmarkStart w:id="31" w:name="_Toc434186950"/>
      <w:bookmarkStart w:id="32" w:name="_Toc434185642"/>
      <w:bookmarkStart w:id="33" w:name="_Toc434186750"/>
      <w:bookmarkStart w:id="34" w:name="_Toc434186951"/>
      <w:bookmarkStart w:id="35" w:name="_Toc434185643"/>
      <w:bookmarkStart w:id="36" w:name="_Toc434186751"/>
      <w:bookmarkStart w:id="37" w:name="_Toc434186952"/>
      <w:bookmarkStart w:id="38" w:name="_Toc434233310"/>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lastRenderedPageBreak/>
        <w:t>Cargo Retrieval</w:t>
      </w:r>
      <w:bookmarkEnd w:id="38"/>
      <w:r>
        <w:t xml:space="preserve"> </w:t>
      </w:r>
    </w:p>
    <w:p w14:paraId="3213B622" w14:textId="11538848" w:rsidR="00D827A0" w:rsidRDefault="00AF4297" w:rsidP="00AF4297">
      <w:pPr>
        <w:textAlignment w:val="baseline"/>
        <w:rPr>
          <w:color w:val="000000"/>
          <w:szCs w:val="24"/>
        </w:rPr>
      </w:pPr>
      <w:r w:rsidRPr="00C64059">
        <w:rPr>
          <w:color w:val="000000"/>
          <w:szCs w:val="24"/>
        </w:rPr>
        <w:t>Evan Gilbert</w:t>
      </w:r>
    </w:p>
    <w:p w14:paraId="0BC2CCEB" w14:textId="77777777" w:rsidR="00AF4297" w:rsidRDefault="00AF4297" w:rsidP="00AF4297">
      <w:pPr>
        <w:textAlignment w:val="baseline"/>
        <w:rPr>
          <w:color w:val="000000"/>
          <w:szCs w:val="24"/>
        </w:rPr>
      </w:pPr>
    </w:p>
    <w:p w14:paraId="222C39FF" w14:textId="77777777" w:rsidR="00D827A0" w:rsidRPr="00D827A0" w:rsidRDefault="00D827A0" w:rsidP="00D827A0">
      <w:pPr>
        <w:textAlignment w:val="baseline"/>
        <w:rPr>
          <w:color w:val="000000"/>
          <w:szCs w:val="24"/>
        </w:rPr>
      </w:pPr>
      <w:r w:rsidRPr="00D827A0">
        <w:rPr>
          <w:color w:val="000000"/>
          <w:szCs w:val="24"/>
        </w:rPr>
        <w:t>An overwhelming 88.636% of the points in the 2016 IEEE SoutheastCon Hardware Competition come directly from block manipulation, so the Cargo Retrieval subsystem is definitely critical to the performance of the vehicle.  Since there exist blocks in different sizes placed at varying heights, and the contest rules cap the global build envelope, this subsystem must also be both adaptive and compact.  A robotic arm with a moveable base solves these issues.  By using a gantry system to relocate the arm, fewer stop-and-go movements are required of the vehicle – the tail doesn’t wag the dog, so to speak.  Additionally, smart servos trained with preset height differentials make it easy to “flagpole” a camera, which relays Image Processing &amp; Lighting (IPL) data to assist with finer, sighted arm control.  And, by incorporating a belt-and-pinion configuration using modular off-the-shelf parts backed by an open source community, it’s possible to design a low-profile gantry that can also be cheaply outfitted with 3D printed nylon and ABS parts.</w:t>
      </w:r>
    </w:p>
    <w:p w14:paraId="393F0913" w14:textId="77777777" w:rsidR="00D827A0" w:rsidRDefault="00D827A0" w:rsidP="00D827A0">
      <w:pPr>
        <w:textAlignment w:val="baseline"/>
        <w:rPr>
          <w:color w:val="000000"/>
          <w:szCs w:val="24"/>
        </w:rPr>
      </w:pPr>
    </w:p>
    <w:p w14:paraId="15B9A243" w14:textId="77777777" w:rsidR="00D827A0" w:rsidRPr="00D827A0" w:rsidRDefault="00D827A0" w:rsidP="00D827A0">
      <w:pPr>
        <w:textAlignment w:val="baseline"/>
        <w:rPr>
          <w:color w:val="000000"/>
          <w:szCs w:val="24"/>
        </w:rPr>
      </w:pPr>
      <w:r w:rsidRPr="00D827A0">
        <w:rPr>
          <w:color w:val="000000"/>
          <w:szCs w:val="24"/>
        </w:rPr>
        <w:t>FEATURES:</w:t>
      </w:r>
    </w:p>
    <w:p w14:paraId="2DE51512" w14:textId="77777777" w:rsidR="00D827A0" w:rsidRDefault="00D827A0" w:rsidP="0016123D">
      <w:pPr>
        <w:pStyle w:val="ListParagraph"/>
        <w:numPr>
          <w:ilvl w:val="0"/>
          <w:numId w:val="60"/>
        </w:numPr>
        <w:textAlignment w:val="baseline"/>
        <w:rPr>
          <w:color w:val="000000"/>
          <w:szCs w:val="24"/>
        </w:rPr>
      </w:pPr>
      <w:r w:rsidRPr="0016123D">
        <w:rPr>
          <w:color w:val="000000"/>
          <w:szCs w:val="24"/>
        </w:rPr>
        <w:t>3D Printed Nylon 6-DOF Arm is light enough to prevent vehicular pitching           </w:t>
      </w:r>
      <w:r w:rsidRPr="0016123D">
        <w:rPr>
          <w:color w:val="000000"/>
          <w:szCs w:val="24"/>
        </w:rPr>
        <w:tab/>
      </w:r>
    </w:p>
    <w:p w14:paraId="25A1A2DD" w14:textId="77777777" w:rsidR="00D827A0" w:rsidRDefault="00D827A0" w:rsidP="0016123D">
      <w:pPr>
        <w:pStyle w:val="ListParagraph"/>
        <w:numPr>
          <w:ilvl w:val="0"/>
          <w:numId w:val="60"/>
        </w:numPr>
        <w:textAlignment w:val="baseline"/>
        <w:rPr>
          <w:color w:val="000000"/>
          <w:szCs w:val="24"/>
        </w:rPr>
      </w:pPr>
      <w:r w:rsidRPr="0016123D">
        <w:rPr>
          <w:color w:val="000000"/>
          <w:szCs w:val="24"/>
        </w:rPr>
        <w:t>Belt-&amp;-Pinion Gantry allows for a concealed belt with few moving parts</w:t>
      </w:r>
    </w:p>
    <w:p w14:paraId="713F3E8F" w14:textId="77777777" w:rsidR="00D827A0" w:rsidRDefault="00D827A0" w:rsidP="0016123D">
      <w:pPr>
        <w:pStyle w:val="ListParagraph"/>
        <w:numPr>
          <w:ilvl w:val="0"/>
          <w:numId w:val="60"/>
        </w:numPr>
        <w:textAlignment w:val="baseline"/>
        <w:rPr>
          <w:color w:val="000000"/>
          <w:szCs w:val="24"/>
        </w:rPr>
      </w:pPr>
      <w:r w:rsidRPr="0016123D">
        <w:rPr>
          <w:color w:val="000000"/>
          <w:szCs w:val="24"/>
        </w:rPr>
        <w:t>Parallel-Grip End Effector</w:t>
      </w:r>
    </w:p>
    <w:p w14:paraId="7EB984CC" w14:textId="77777777" w:rsidR="00D827A0" w:rsidRDefault="00D827A0" w:rsidP="0016123D">
      <w:pPr>
        <w:pStyle w:val="ListParagraph"/>
        <w:numPr>
          <w:ilvl w:val="0"/>
          <w:numId w:val="60"/>
        </w:numPr>
        <w:textAlignment w:val="baseline"/>
        <w:rPr>
          <w:color w:val="000000"/>
          <w:szCs w:val="24"/>
        </w:rPr>
      </w:pPr>
      <w:r w:rsidRPr="0016123D">
        <w:rPr>
          <w:color w:val="000000"/>
          <w:szCs w:val="24"/>
        </w:rPr>
        <w:t xml:space="preserve">On-Board Feedback Control of Servo Motors allows for trainability </w:t>
      </w:r>
    </w:p>
    <w:p w14:paraId="392FB1CA" w14:textId="77777777" w:rsidR="00D827A0" w:rsidRDefault="00D827A0" w:rsidP="0016123D">
      <w:pPr>
        <w:pStyle w:val="ListParagraph"/>
        <w:numPr>
          <w:ilvl w:val="0"/>
          <w:numId w:val="60"/>
        </w:numPr>
        <w:textAlignment w:val="baseline"/>
        <w:rPr>
          <w:color w:val="000000"/>
          <w:szCs w:val="24"/>
        </w:rPr>
      </w:pPr>
      <w:r w:rsidRPr="0016123D">
        <w:rPr>
          <w:color w:val="000000"/>
          <w:szCs w:val="24"/>
        </w:rPr>
        <w:t>Wrist Mounted with Webcam so that the IPL module can help guide arm operations</w:t>
      </w:r>
    </w:p>
    <w:p w14:paraId="13B3A891" w14:textId="313DC160" w:rsidR="00D827A0" w:rsidRDefault="00D827A0" w:rsidP="0016123D">
      <w:pPr>
        <w:pStyle w:val="ListParagraph"/>
        <w:numPr>
          <w:ilvl w:val="0"/>
          <w:numId w:val="60"/>
        </w:numPr>
        <w:textAlignment w:val="baseline"/>
        <w:rPr>
          <w:color w:val="000000"/>
          <w:szCs w:val="24"/>
        </w:rPr>
      </w:pPr>
      <w:r w:rsidRPr="0016123D">
        <w:rPr>
          <w:color w:val="000000"/>
          <w:szCs w:val="24"/>
        </w:rPr>
        <w:t>Cable Management solution(</w:t>
      </w:r>
      <w:r w:rsidR="000C26FC" w:rsidRPr="00D827A0">
        <w:rPr>
          <w:color w:val="000000"/>
          <w:szCs w:val="24"/>
        </w:rPr>
        <w:t>s) not</w:t>
      </w:r>
      <w:r w:rsidRPr="0016123D">
        <w:rPr>
          <w:color w:val="000000"/>
          <w:szCs w:val="24"/>
        </w:rPr>
        <w:t xml:space="preserve"> limited to any one growth scenario of the vehicle </w:t>
      </w:r>
    </w:p>
    <w:p w14:paraId="0D334477" w14:textId="77777777" w:rsidR="00D827A0" w:rsidRPr="0016123D" w:rsidRDefault="00D827A0" w:rsidP="0016123D">
      <w:pPr>
        <w:pStyle w:val="ListParagraph"/>
        <w:textAlignment w:val="baseline"/>
        <w:rPr>
          <w:color w:val="000000"/>
          <w:szCs w:val="24"/>
        </w:rPr>
      </w:pPr>
    </w:p>
    <w:p w14:paraId="6E568C8D" w14:textId="77777777" w:rsidR="00D827A0" w:rsidRPr="00D827A0" w:rsidRDefault="00D827A0" w:rsidP="00D827A0">
      <w:pPr>
        <w:textAlignment w:val="baseline"/>
        <w:rPr>
          <w:color w:val="000000"/>
          <w:szCs w:val="24"/>
        </w:rPr>
      </w:pPr>
      <w:r w:rsidRPr="00D827A0">
        <w:rPr>
          <w:color w:val="000000"/>
          <w:szCs w:val="24"/>
        </w:rPr>
        <w:t>DUTIES:</w:t>
      </w:r>
    </w:p>
    <w:p w14:paraId="469F5803" w14:textId="77777777" w:rsidR="00D827A0" w:rsidRDefault="00D827A0" w:rsidP="0016123D">
      <w:pPr>
        <w:pStyle w:val="ListParagraph"/>
        <w:numPr>
          <w:ilvl w:val="0"/>
          <w:numId w:val="60"/>
        </w:numPr>
        <w:textAlignment w:val="baseline"/>
        <w:rPr>
          <w:color w:val="000000"/>
          <w:szCs w:val="24"/>
        </w:rPr>
      </w:pPr>
      <w:r w:rsidRPr="0016123D">
        <w:rPr>
          <w:color w:val="000000"/>
          <w:szCs w:val="24"/>
        </w:rPr>
        <w:t>Articulating a camera such that it can map environmental artifacts</w:t>
      </w:r>
    </w:p>
    <w:p w14:paraId="0B5D9AAE" w14:textId="77777777" w:rsidR="00D827A0" w:rsidRDefault="00D827A0" w:rsidP="0016123D">
      <w:pPr>
        <w:pStyle w:val="ListParagraph"/>
        <w:numPr>
          <w:ilvl w:val="0"/>
          <w:numId w:val="60"/>
        </w:numPr>
        <w:textAlignment w:val="baseline"/>
        <w:rPr>
          <w:color w:val="000000"/>
          <w:szCs w:val="24"/>
        </w:rPr>
      </w:pPr>
      <w:r w:rsidRPr="0016123D">
        <w:rPr>
          <w:color w:val="000000"/>
          <w:szCs w:val="24"/>
        </w:rPr>
        <w:t>Retrieving and Relaying to the Delivery &amp; Storage subsystem all wooden blocks</w:t>
      </w:r>
    </w:p>
    <w:p w14:paraId="1A758EDD" w14:textId="2103AAFA" w:rsidR="00D827A0" w:rsidRPr="0016123D" w:rsidRDefault="00D827A0" w:rsidP="0016123D">
      <w:pPr>
        <w:pStyle w:val="ListParagraph"/>
        <w:numPr>
          <w:ilvl w:val="0"/>
          <w:numId w:val="60"/>
        </w:numPr>
        <w:textAlignment w:val="baseline"/>
        <w:rPr>
          <w:color w:val="000000"/>
          <w:szCs w:val="24"/>
        </w:rPr>
      </w:pPr>
      <w:r w:rsidRPr="0016123D">
        <w:rPr>
          <w:color w:val="000000"/>
          <w:szCs w:val="24"/>
        </w:rPr>
        <w:t>Actuating BOAT and RAIL Deliveries through Delivery &amp; Storage interfacing  </w:t>
      </w:r>
    </w:p>
    <w:p w14:paraId="58D12526" w14:textId="77777777" w:rsidR="00A060BB" w:rsidRDefault="00A060BB" w:rsidP="00AF4297">
      <w:pPr>
        <w:textAlignment w:val="baseline"/>
        <w:rPr>
          <w:color w:val="000000"/>
          <w:szCs w:val="24"/>
        </w:rPr>
      </w:pPr>
    </w:p>
    <w:p w14:paraId="6A8B10CC" w14:textId="77777777" w:rsidR="00A060BB" w:rsidRPr="00C64059" w:rsidRDefault="00A060BB" w:rsidP="00AF4297">
      <w:pPr>
        <w:textAlignment w:val="baseline"/>
        <w:rPr>
          <w:color w:val="000000"/>
          <w:szCs w:val="24"/>
        </w:rPr>
      </w:pPr>
    </w:p>
    <w:p w14:paraId="356443F6" w14:textId="77777777" w:rsidR="00B609E3" w:rsidRDefault="00B609E3">
      <w:pPr>
        <w:jc w:val="left"/>
        <w:rPr>
          <w:b/>
          <w:sz w:val="32"/>
          <w:szCs w:val="28"/>
        </w:rPr>
      </w:pPr>
      <w:r>
        <w:br w:type="page"/>
      </w:r>
    </w:p>
    <w:p w14:paraId="741054D2" w14:textId="071B1794" w:rsidR="00AF4297" w:rsidRDefault="00AF4297" w:rsidP="00CE28CA">
      <w:pPr>
        <w:pStyle w:val="Heading2"/>
      </w:pPr>
      <w:bookmarkStart w:id="39" w:name="_Toc434233311"/>
      <w:r>
        <w:lastRenderedPageBreak/>
        <w:t>Image Processing &amp; Lighting</w:t>
      </w:r>
      <w:bookmarkEnd w:id="39"/>
      <w:r>
        <w:t xml:space="preserve"> </w:t>
      </w:r>
    </w:p>
    <w:p w14:paraId="31930004" w14:textId="77777777" w:rsidR="00AF4297" w:rsidRDefault="00AF4297" w:rsidP="00AF4297">
      <w:pPr>
        <w:textAlignment w:val="baseline"/>
        <w:rPr>
          <w:color w:val="000000"/>
          <w:szCs w:val="24"/>
        </w:rPr>
      </w:pPr>
      <w:r w:rsidRPr="00C64059">
        <w:rPr>
          <w:color w:val="000000"/>
          <w:szCs w:val="24"/>
        </w:rPr>
        <w:t>Aaron McDaniel</w:t>
      </w:r>
    </w:p>
    <w:p w14:paraId="6F745984" w14:textId="77777777" w:rsidR="00AF4297" w:rsidRDefault="00AF4297" w:rsidP="00AF4297">
      <w:pPr>
        <w:textAlignment w:val="baseline"/>
        <w:rPr>
          <w:color w:val="000000"/>
          <w:szCs w:val="24"/>
        </w:rPr>
      </w:pPr>
    </w:p>
    <w:p w14:paraId="4903A053" w14:textId="77777777" w:rsidR="0091077D" w:rsidRPr="0091077D" w:rsidRDefault="0091077D" w:rsidP="0091077D">
      <w:pPr>
        <w:textAlignment w:val="baseline"/>
      </w:pPr>
      <w:r w:rsidRPr="0091077D">
        <w:t xml:space="preserve">The image processing system was designed with the objective of determining the size, color, shape, QR code, and position of the blocks for pickup to assist the autonomous robot’s arm in providing all the knowledge needed to grab the block. The image processing system was also designed for a purpose of obtaining the order of the rail bins on the given playing field to assist the logistics aspect of the autonomous robot. </w:t>
      </w:r>
    </w:p>
    <w:p w14:paraId="2B2A7814" w14:textId="77777777" w:rsidR="0091077D" w:rsidRPr="0091077D" w:rsidRDefault="0091077D" w:rsidP="0091077D">
      <w:pPr>
        <w:textAlignment w:val="baseline"/>
      </w:pPr>
    </w:p>
    <w:p w14:paraId="174D6EA3" w14:textId="77777777" w:rsidR="0091077D" w:rsidRPr="0091077D" w:rsidRDefault="0091077D" w:rsidP="0091077D">
      <w:pPr>
        <w:textAlignment w:val="baseline"/>
      </w:pPr>
      <w:r w:rsidRPr="0091077D">
        <w:t xml:space="preserve">The image processing system will employ a Microsoft HD LifeCam 5000, utilizing an ffmpeg command to capture the image, connected to a BBB via USB. The USB connection will provide power and also transfer information. </w:t>
      </w:r>
    </w:p>
    <w:p w14:paraId="109A0EC0" w14:textId="77777777" w:rsidR="0091077D" w:rsidRPr="0091077D" w:rsidRDefault="0091077D" w:rsidP="0091077D">
      <w:pPr>
        <w:textAlignment w:val="baseline"/>
      </w:pPr>
    </w:p>
    <w:p w14:paraId="0134A3AF" w14:textId="77777777" w:rsidR="0091077D" w:rsidRPr="0091077D" w:rsidRDefault="0091077D" w:rsidP="0091077D">
      <w:pPr>
        <w:textAlignment w:val="baseline"/>
      </w:pPr>
      <w:r w:rsidRPr="0091077D">
        <w:t xml:space="preserve">The lighting system was designed with the objective of lighting the frame of a picture to assist the autonomous robot’s camera. The lighting design will assist the webcam in lighting up the frame of the picture to take out the delay of auto adjusting brightness level built in to the webcam itself. </w:t>
      </w:r>
    </w:p>
    <w:p w14:paraId="5B78326F" w14:textId="77777777" w:rsidR="0091077D" w:rsidRPr="0091077D" w:rsidRDefault="0091077D" w:rsidP="0091077D">
      <w:pPr>
        <w:textAlignment w:val="baseline"/>
      </w:pPr>
      <w:r w:rsidRPr="0091077D">
        <w:br/>
        <w:t xml:space="preserve">The lighting design will consist of six white-wash LEDs and connected to the G-9612 bus bar via an electronic switch for state purposes. </w:t>
      </w:r>
    </w:p>
    <w:p w14:paraId="44B27E58" w14:textId="77777777" w:rsidR="00A060BB" w:rsidRDefault="00A060BB" w:rsidP="001A471C"/>
    <w:p w14:paraId="48DE3C43" w14:textId="77777777" w:rsidR="00B609E3" w:rsidRDefault="00B609E3">
      <w:pPr>
        <w:jc w:val="left"/>
        <w:rPr>
          <w:b/>
          <w:sz w:val="32"/>
          <w:szCs w:val="28"/>
        </w:rPr>
      </w:pPr>
      <w:r>
        <w:br w:type="page"/>
      </w:r>
    </w:p>
    <w:p w14:paraId="0EA5CADE" w14:textId="10D14F5C" w:rsidR="00AF4297" w:rsidRDefault="00AF4297" w:rsidP="00CE28CA">
      <w:pPr>
        <w:pStyle w:val="Heading2"/>
      </w:pPr>
      <w:bookmarkStart w:id="40" w:name="_Toc434233312"/>
      <w:r>
        <w:lastRenderedPageBreak/>
        <w:t>Propulsion</w:t>
      </w:r>
      <w:bookmarkEnd w:id="40"/>
      <w:r>
        <w:t xml:space="preserve"> </w:t>
      </w:r>
    </w:p>
    <w:p w14:paraId="68BA3C9E" w14:textId="1A42DDC9" w:rsidR="00AF4297" w:rsidRDefault="00AF4297" w:rsidP="00AF4297">
      <w:pPr>
        <w:textAlignment w:val="baseline"/>
        <w:rPr>
          <w:color w:val="000000"/>
          <w:szCs w:val="24"/>
        </w:rPr>
      </w:pPr>
      <w:r w:rsidRPr="00C64059">
        <w:rPr>
          <w:color w:val="000000"/>
          <w:szCs w:val="24"/>
        </w:rPr>
        <w:t>Kevin Houston</w:t>
      </w:r>
    </w:p>
    <w:p w14:paraId="3DC04C51" w14:textId="77777777" w:rsidR="00B609E3" w:rsidRPr="00B609E3" w:rsidRDefault="00B609E3" w:rsidP="00B609E3">
      <w:pPr>
        <w:textAlignment w:val="baseline"/>
        <w:rPr>
          <w:color w:val="000000"/>
          <w:szCs w:val="24"/>
        </w:rPr>
      </w:pPr>
    </w:p>
    <w:p w14:paraId="153C9479" w14:textId="77777777" w:rsidR="00B609E3" w:rsidRPr="00B609E3" w:rsidRDefault="00B609E3" w:rsidP="00B609E3">
      <w:pPr>
        <w:textAlignment w:val="baseline"/>
        <w:rPr>
          <w:color w:val="000000"/>
          <w:szCs w:val="24"/>
        </w:rPr>
      </w:pPr>
      <w:r w:rsidRPr="00B609E3">
        <w:rPr>
          <w:i/>
          <w:iCs/>
          <w:color w:val="000000"/>
          <w:szCs w:val="24"/>
          <w:u w:val="single"/>
        </w:rPr>
        <w:t>Overview</w:t>
      </w:r>
    </w:p>
    <w:p w14:paraId="50189FA7" w14:textId="77777777" w:rsidR="00B609E3" w:rsidRPr="00B609E3" w:rsidRDefault="00B609E3" w:rsidP="00B609E3">
      <w:pPr>
        <w:textAlignment w:val="baseline"/>
        <w:rPr>
          <w:color w:val="000000"/>
          <w:szCs w:val="24"/>
        </w:rPr>
      </w:pPr>
      <w:r w:rsidRPr="00B609E3">
        <w:rPr>
          <w:color w:val="000000"/>
          <w:szCs w:val="24"/>
        </w:rPr>
        <w:t>The propulsion system was designed with the objective of propelling the autonomous robot through the initial tunnel and to various points on the track in the fastest and most efficient way possible. The time limit of 300 seconds was observed heavily when considering that the robot needs to be able to successfully travel to various points successfully with repeatable results.</w:t>
      </w:r>
    </w:p>
    <w:p w14:paraId="5BB19E43" w14:textId="77777777" w:rsidR="00B609E3" w:rsidRPr="00B609E3" w:rsidRDefault="00B609E3" w:rsidP="00B609E3">
      <w:pPr>
        <w:textAlignment w:val="baseline"/>
        <w:rPr>
          <w:color w:val="000000"/>
          <w:szCs w:val="24"/>
        </w:rPr>
      </w:pPr>
    </w:p>
    <w:p w14:paraId="3BB75D29" w14:textId="77777777" w:rsidR="00DB4437" w:rsidRDefault="00DB4437" w:rsidP="00DB4437">
      <w:r>
        <w:rPr>
          <w:i/>
          <w:u w:val="single"/>
        </w:rPr>
        <w:t>Motor Choice</w:t>
      </w:r>
    </w:p>
    <w:p w14:paraId="047DD30D" w14:textId="77777777" w:rsidR="00DB4437" w:rsidRDefault="00DB4437" w:rsidP="0016123D">
      <w:r>
        <w:t>The first step was the choice of DC or AC motors. DC motors were chosen to allow multiple functionality with respect to being able to rotate in reverse through simple means.</w:t>
      </w:r>
    </w:p>
    <w:p w14:paraId="6A165570" w14:textId="77777777" w:rsidR="00DB4437" w:rsidRDefault="00DB4437" w:rsidP="0016123D"/>
    <w:p w14:paraId="75D8A0F8" w14:textId="6A76CF71" w:rsidR="00DB4437" w:rsidRDefault="00DB4437" w:rsidP="0016123D">
      <w:r>
        <w:t>The necessary torque was calculated with respect to a proposed wheel diameter of greater than</w:t>
      </w:r>
      <w:r w:rsidR="00591415">
        <w:t xml:space="preserve"> 3” and a weight estimate of 12</w:t>
      </w:r>
      <w:r>
        <w:t xml:space="preserve">lbs loaded </w:t>
      </w:r>
      <w:r w:rsidR="00591415">
        <w:t>weight.</w:t>
      </w:r>
      <w:r>
        <w:t xml:space="preserve"> An overview of the calculations can be seen below:</w:t>
      </w:r>
    </w:p>
    <w:p w14:paraId="12A450E5" w14:textId="77777777" w:rsidR="00DB4437" w:rsidRDefault="00DB4437" w:rsidP="00DB4437">
      <w:pPr>
        <w:ind w:firstLine="720"/>
      </w:pPr>
    </w:p>
    <w:p w14:paraId="44C00BFA" w14:textId="77777777" w:rsidR="00DB4437" w:rsidRDefault="00DB4437" w:rsidP="00DB4437">
      <w:pPr>
        <w:ind w:firstLine="720"/>
        <w:jc w:val="center"/>
      </w:pPr>
      <w:r>
        <w:rPr>
          <w:i/>
        </w:rPr>
        <w:t xml:space="preserve">torque = </w:t>
      </w:r>
      <m:oMath>
        <m:f>
          <m:fPr>
            <m:ctrlPr>
              <w:rPr>
                <w:rFonts w:ascii="Cambria Math" w:hAnsi="Cambria Math"/>
                <w:i/>
              </w:rPr>
            </m:ctrlPr>
          </m:fPr>
          <m:num>
            <m:r>
              <w:rPr>
                <w:rFonts w:ascii="Cambria Math" w:hAnsi="Cambria Math"/>
              </w:rPr>
              <m:t>radius*mass</m:t>
            </m:r>
          </m:num>
          <m:den>
            <m:r>
              <w:rPr>
                <w:rFonts w:ascii="Cambria Math" w:hAnsi="Cambria Math"/>
              </w:rPr>
              <m:t>2 driven motors</m:t>
            </m:r>
          </m:den>
        </m:f>
      </m:oMath>
    </w:p>
    <w:p w14:paraId="169844CC" w14:textId="77777777" w:rsidR="00DB4437" w:rsidRDefault="00DB4437" w:rsidP="00DB4437">
      <w:pPr>
        <w:ind w:firstLine="720"/>
      </w:pPr>
    </w:p>
    <w:p w14:paraId="6A940AD1" w14:textId="77777777" w:rsidR="00DB4437" w:rsidRDefault="00DB4437" w:rsidP="00DB4437">
      <w:pPr>
        <w:ind w:firstLine="720"/>
      </w:pPr>
    </w:p>
    <w:p w14:paraId="4C6FE36B" w14:textId="70177812" w:rsidR="00DB4437" w:rsidRDefault="00DB4437" w:rsidP="00DB4437">
      <w:pPr>
        <w:ind w:firstLine="720"/>
      </w:pPr>
      <w:r>
        <w:t xml:space="preserve">12lb - </w:t>
      </w:r>
      <w:r>
        <w:rPr>
          <w:u w:val="single"/>
        </w:rPr>
        <w:t xml:space="preserve">192 </w:t>
      </w:r>
      <w:r w:rsidR="000C26FC">
        <w:rPr>
          <w:u w:val="single"/>
        </w:rPr>
        <w:t>oz.</w:t>
      </w:r>
    </w:p>
    <w:p w14:paraId="7B74647F" w14:textId="77777777" w:rsidR="00DB4437" w:rsidRDefault="00DB4437" w:rsidP="00DB4437">
      <w:pPr>
        <w:ind w:firstLine="720"/>
      </w:pPr>
      <w:r>
        <w:t xml:space="preserve">3.15” wheel diameter - </w:t>
      </w:r>
      <w:r>
        <w:rPr>
          <w:u w:val="single"/>
        </w:rPr>
        <w:t>1.57”</w:t>
      </w:r>
      <w:r>
        <w:t xml:space="preserve"> wheel radius</w:t>
      </w:r>
    </w:p>
    <w:p w14:paraId="3B405A2B" w14:textId="77777777" w:rsidR="00DB4437" w:rsidRDefault="00DB4437" w:rsidP="00DB4437">
      <w:pPr>
        <w:ind w:firstLine="720"/>
      </w:pPr>
    </w:p>
    <w:p w14:paraId="2ECFEB2E" w14:textId="280B775D" w:rsidR="00DB4437" w:rsidRDefault="00DB4437" w:rsidP="0016123D">
      <w:r>
        <w:t xml:space="preserve">The resulting torque calculated is 96 </w:t>
      </w:r>
      <w:r w:rsidR="00591415">
        <w:t>oz.</w:t>
      </w:r>
      <w:r>
        <w:t xml:space="preserve">-in. Therefore, the motors chosen should have much </w:t>
      </w:r>
      <w:r>
        <w:rPr>
          <w:i/>
          <w:u w:val="single"/>
        </w:rPr>
        <w:t>greater</w:t>
      </w:r>
      <w:r>
        <w:t xml:space="preserve"> torque capability than </w:t>
      </w:r>
      <w:r>
        <w:rPr>
          <w:u w:val="single"/>
        </w:rPr>
        <w:t>96</w:t>
      </w:r>
      <w:r>
        <w:t xml:space="preserve"> </w:t>
      </w:r>
      <w:r w:rsidR="00591415">
        <w:t>oz.</w:t>
      </w:r>
      <w:r>
        <w:t>-in.</w:t>
      </w:r>
    </w:p>
    <w:p w14:paraId="797E0917" w14:textId="77777777" w:rsidR="00DB4437" w:rsidRDefault="00DB4437" w:rsidP="00DB4437">
      <w:pPr>
        <w:ind w:firstLine="720"/>
      </w:pPr>
    </w:p>
    <w:p w14:paraId="732FBF33" w14:textId="77777777" w:rsidR="00DB4437" w:rsidRDefault="00DB4437" w:rsidP="0016123D">
      <w:r>
        <w:t>Initially, the goal velocity was proposed to complete the course within the 300 seconds allotted. The greater value is gained by using the equation shown below:</w:t>
      </w:r>
    </w:p>
    <w:p w14:paraId="09C6ED82" w14:textId="77777777" w:rsidR="00DB4437" w:rsidRDefault="00DB4437" w:rsidP="00DB4437">
      <w:pPr>
        <w:ind w:firstLine="720"/>
      </w:pPr>
    </w:p>
    <w:p w14:paraId="2F924FF2" w14:textId="77777777" w:rsidR="00DB4437" w:rsidRDefault="00DB4437" w:rsidP="00DB4437">
      <w:pPr>
        <w:ind w:firstLine="720"/>
      </w:pPr>
      <w:r>
        <w:t xml:space="preserve">(velocity(in/s))/(1in) = (rad/s) * </w:t>
      </w:r>
      <m:oMath>
        <m:f>
          <m:fPr>
            <m:ctrlPr>
              <w:rPr>
                <w:rFonts w:ascii="Cambria Math" w:hAnsi="Cambria Math"/>
              </w:rPr>
            </m:ctrlPr>
          </m:fPr>
          <m:num>
            <m:r>
              <w:rPr>
                <w:rFonts w:ascii="Cambria Math" w:hAnsi="Cambria Math"/>
              </w:rPr>
              <m:t>1</m:t>
            </m:r>
          </m:num>
          <m:den>
            <m:r>
              <w:rPr>
                <w:rFonts w:ascii="Cambria Math" w:hAnsi="Cambria Math"/>
              </w:rPr>
              <m:t>2pi</m:t>
            </m:r>
          </m:den>
        </m:f>
      </m:oMath>
      <w:r>
        <w:t xml:space="preserve"> = rev/s * 60 = Necessary RPM</w:t>
      </w:r>
    </w:p>
    <w:p w14:paraId="1B11C7D7" w14:textId="77777777" w:rsidR="00DB4437" w:rsidRDefault="00DB4437" w:rsidP="00DB4437">
      <w:pPr>
        <w:ind w:firstLine="720"/>
      </w:pPr>
    </w:p>
    <w:p w14:paraId="142C3D2E" w14:textId="636D2266" w:rsidR="00DB4437" w:rsidRDefault="00DB4437" w:rsidP="0016123D">
      <w:r>
        <w:t xml:space="preserve">The goal velocity set forth was determined to be 18in/s, by using that as the initial value the resulting goal rpm is 172RPM. Therefore, the chosen motors should have not only a torque greater than 96 </w:t>
      </w:r>
      <w:r w:rsidR="000C26FC">
        <w:t>oz.</w:t>
      </w:r>
      <w:r>
        <w:t>-in, but a rpm capability greater than 172 rpm.</w:t>
      </w:r>
    </w:p>
    <w:p w14:paraId="1A5E9DE3" w14:textId="77777777" w:rsidR="00B609E3" w:rsidRPr="00B609E3" w:rsidRDefault="00B609E3" w:rsidP="00B609E3">
      <w:pPr>
        <w:textAlignment w:val="baseline"/>
        <w:rPr>
          <w:color w:val="000000"/>
          <w:szCs w:val="24"/>
        </w:rPr>
      </w:pPr>
    </w:p>
    <w:p w14:paraId="3ADBC463" w14:textId="77777777" w:rsidR="00B609E3" w:rsidRPr="00B609E3" w:rsidRDefault="00B609E3" w:rsidP="00B609E3">
      <w:pPr>
        <w:textAlignment w:val="baseline"/>
        <w:rPr>
          <w:color w:val="000000"/>
          <w:szCs w:val="24"/>
        </w:rPr>
      </w:pPr>
      <w:r w:rsidRPr="00B609E3">
        <w:rPr>
          <w:i/>
          <w:iCs/>
          <w:color w:val="000000"/>
          <w:szCs w:val="24"/>
          <w:u w:val="single"/>
        </w:rPr>
        <w:t>Motor Control</w:t>
      </w:r>
    </w:p>
    <w:p w14:paraId="1C09E947" w14:textId="0F0C8997" w:rsidR="00B609E3" w:rsidRDefault="00B609E3" w:rsidP="00B609E3">
      <w:pPr>
        <w:textAlignment w:val="baseline"/>
        <w:rPr>
          <w:color w:val="000000"/>
          <w:szCs w:val="24"/>
        </w:rPr>
      </w:pPr>
      <w:r w:rsidRPr="00B609E3">
        <w:rPr>
          <w:color w:val="000000"/>
          <w:szCs w:val="24"/>
        </w:rPr>
        <w:t>The propulsion system needs a liaison between the motors, the microcontroller and the power source. The choice selected here was to select a capable motor controller for two motors. A RioRand DC Dual Motor Controller will be used to receive PWM signals from the microcontroller, the BeagleBone Black in order to transfer the necessary current from the battery to the motors. The specs that are important about the dual motor controller are its rated current at 15A and its peak current at 30A. These specs are necessary to provide as much current durability for the motors chosen.</w:t>
      </w:r>
    </w:p>
    <w:p w14:paraId="3AB18C8D" w14:textId="77777777" w:rsidR="00B609E3" w:rsidRDefault="00B609E3" w:rsidP="00B609E3">
      <w:pPr>
        <w:textAlignment w:val="baseline"/>
        <w:rPr>
          <w:color w:val="000000"/>
          <w:szCs w:val="24"/>
        </w:rPr>
      </w:pPr>
    </w:p>
    <w:p w14:paraId="4869C35B" w14:textId="77777777" w:rsidR="00B609E3" w:rsidRPr="00B609E3" w:rsidRDefault="00B609E3" w:rsidP="00B609E3">
      <w:pPr>
        <w:textAlignment w:val="baseline"/>
        <w:rPr>
          <w:color w:val="000000"/>
          <w:szCs w:val="24"/>
        </w:rPr>
      </w:pPr>
    </w:p>
    <w:p w14:paraId="4346FE11" w14:textId="77777777" w:rsidR="00B609E3" w:rsidRPr="00B609E3" w:rsidRDefault="00B609E3" w:rsidP="00B609E3">
      <w:pPr>
        <w:textAlignment w:val="baseline"/>
        <w:rPr>
          <w:color w:val="000000"/>
          <w:szCs w:val="24"/>
        </w:rPr>
      </w:pPr>
    </w:p>
    <w:p w14:paraId="158DB1A3" w14:textId="77777777" w:rsidR="00B609E3" w:rsidRPr="00B609E3" w:rsidRDefault="00B609E3" w:rsidP="00B609E3">
      <w:pPr>
        <w:textAlignment w:val="baseline"/>
        <w:rPr>
          <w:color w:val="000000"/>
          <w:szCs w:val="24"/>
        </w:rPr>
      </w:pPr>
      <w:r w:rsidRPr="00B609E3">
        <w:rPr>
          <w:i/>
          <w:iCs/>
          <w:color w:val="000000"/>
          <w:szCs w:val="24"/>
          <w:u w:val="single"/>
        </w:rPr>
        <w:t>Wheel Implementation</w:t>
      </w:r>
    </w:p>
    <w:p w14:paraId="77E47D6C" w14:textId="2550CB6E" w:rsidR="00B609E3" w:rsidRPr="00B609E3" w:rsidRDefault="00B609E3" w:rsidP="00B609E3">
      <w:pPr>
        <w:textAlignment w:val="baseline"/>
        <w:rPr>
          <w:color w:val="000000"/>
          <w:szCs w:val="24"/>
        </w:rPr>
      </w:pPr>
      <w:r w:rsidRPr="00B609E3">
        <w:rPr>
          <w:color w:val="000000"/>
          <w:szCs w:val="24"/>
        </w:rPr>
        <w:t xml:space="preserve">Since only two motors will be used, the front two wheels will be mounted using </w:t>
      </w:r>
      <w:r w:rsidR="000C26FC" w:rsidRPr="00B609E3">
        <w:rPr>
          <w:color w:val="000000"/>
          <w:szCs w:val="24"/>
        </w:rPr>
        <w:t>a</w:t>
      </w:r>
      <w:r w:rsidRPr="00B609E3">
        <w:rPr>
          <w:color w:val="000000"/>
          <w:szCs w:val="24"/>
        </w:rPr>
        <w:t xml:space="preserve"> mounted axle support system. The design was to choose a suitable L-Bracket mount in which to place a specified axle for a wheel bearing to rotate about. The parts selected met the specifications for this design. The wheel bearing was chosen to have a suitable mount in which the specified wheel and sprocket may be attached. via #4-40 1” screws. The sprocket will be placed on the outermost part while the wheel will be placed in the middle between the wheel bearing mount and the sprocket. The sprocket is placed on the outermost part as the space is needed to observe the behavior of the chain. </w:t>
      </w:r>
    </w:p>
    <w:p w14:paraId="6037B957" w14:textId="77777777" w:rsidR="00A060BB" w:rsidRDefault="00A060BB" w:rsidP="00AF4297">
      <w:pPr>
        <w:textAlignment w:val="baseline"/>
        <w:rPr>
          <w:color w:val="000000"/>
          <w:szCs w:val="24"/>
        </w:rPr>
      </w:pPr>
    </w:p>
    <w:p w14:paraId="54CE1BD1" w14:textId="77777777" w:rsidR="00A060BB" w:rsidRDefault="00A060BB" w:rsidP="00AF4297">
      <w:pPr>
        <w:textAlignment w:val="baseline"/>
        <w:rPr>
          <w:color w:val="000000"/>
          <w:szCs w:val="24"/>
        </w:rPr>
      </w:pPr>
    </w:p>
    <w:p w14:paraId="63A1366B" w14:textId="77777777" w:rsidR="00B609E3" w:rsidRDefault="00B609E3">
      <w:pPr>
        <w:jc w:val="left"/>
        <w:rPr>
          <w:b/>
          <w:sz w:val="32"/>
          <w:szCs w:val="28"/>
        </w:rPr>
      </w:pPr>
      <w:r>
        <w:br w:type="page"/>
      </w:r>
    </w:p>
    <w:p w14:paraId="020DF945" w14:textId="10BAA6E4" w:rsidR="006660BB" w:rsidRDefault="006660BB" w:rsidP="00CE28CA">
      <w:pPr>
        <w:pStyle w:val="Heading2"/>
      </w:pPr>
      <w:bookmarkStart w:id="41" w:name="_Toc434233313"/>
      <w:r>
        <w:lastRenderedPageBreak/>
        <w:t>Navigation</w:t>
      </w:r>
      <w:bookmarkEnd w:id="41"/>
      <w:r>
        <w:t xml:space="preserve"> </w:t>
      </w:r>
    </w:p>
    <w:p w14:paraId="3760B198" w14:textId="22FC4713" w:rsidR="00AB5ED0" w:rsidRDefault="00AB5ED0" w:rsidP="0016123D">
      <w:r>
        <w:t>Terence Staples</w:t>
      </w:r>
    </w:p>
    <w:p w14:paraId="433F62D8" w14:textId="77777777" w:rsidR="0096019B" w:rsidRPr="00AC143B" w:rsidRDefault="0096019B" w:rsidP="0016123D"/>
    <w:p w14:paraId="6D208576" w14:textId="77777777" w:rsidR="001A471C" w:rsidRDefault="001A471C">
      <w:r>
        <w:t>The navigation system was designed with the objective of determining the autonomous robot’s position on the playing board and using this position to assist locomotion and logistics to get to the needed positions on the playing board.</w:t>
      </w:r>
    </w:p>
    <w:p w14:paraId="13ACDEF5" w14:textId="77777777" w:rsidR="001A471C" w:rsidRDefault="001A471C"/>
    <w:p w14:paraId="69F21460" w14:textId="77777777" w:rsidR="001A471C" w:rsidRDefault="001A471C">
      <w:r>
        <w:t>The navigation system will utilize a LIDAR unit, repurposed from a Neato XV-11 Robotic Vacuum, alongside a SLAM (Simultaneous Localization and Mapping) algorithm to determine and communicated position to the BeagleBone Black microcontroller. The LIDAR unit will be powered and communicate to the BeagleBone Black through an externally powered USB hub.</w:t>
      </w:r>
    </w:p>
    <w:p w14:paraId="070489A2" w14:textId="77777777" w:rsidR="001A471C" w:rsidRDefault="001A471C" w:rsidP="001A471C"/>
    <w:p w14:paraId="5420CEC3" w14:textId="023823A4" w:rsidR="00BE6A12" w:rsidRDefault="00BE6A12">
      <w:pPr>
        <w:jc w:val="left"/>
        <w:rPr>
          <w:b/>
          <w:sz w:val="32"/>
          <w:szCs w:val="28"/>
        </w:rPr>
      </w:pPr>
      <w:r>
        <w:br w:type="page"/>
      </w:r>
    </w:p>
    <w:p w14:paraId="09A8F08D" w14:textId="77777777" w:rsidR="00AF4297" w:rsidRDefault="00AF4297" w:rsidP="00CE28CA">
      <w:pPr>
        <w:pStyle w:val="Heading2"/>
      </w:pPr>
      <w:bookmarkStart w:id="42" w:name="_Toc434185648"/>
      <w:bookmarkStart w:id="43" w:name="_Toc434186756"/>
      <w:bookmarkStart w:id="44" w:name="_Toc434186957"/>
      <w:bookmarkStart w:id="45" w:name="_Toc434233314"/>
      <w:bookmarkEnd w:id="42"/>
      <w:bookmarkEnd w:id="43"/>
      <w:bookmarkEnd w:id="44"/>
      <w:r w:rsidRPr="00C64059">
        <w:lastRenderedPageBreak/>
        <w:t>Microcontroller</w:t>
      </w:r>
      <w:r>
        <w:t xml:space="preserve"> &amp; Logistics</w:t>
      </w:r>
      <w:bookmarkEnd w:id="45"/>
      <w:r>
        <w:t xml:space="preserve"> </w:t>
      </w:r>
    </w:p>
    <w:p w14:paraId="3120FF4E" w14:textId="77777777" w:rsidR="00AF4297" w:rsidRDefault="00AF4297" w:rsidP="00AF4297">
      <w:pPr>
        <w:textAlignment w:val="baseline"/>
        <w:rPr>
          <w:color w:val="000000"/>
          <w:szCs w:val="24"/>
        </w:rPr>
      </w:pPr>
      <w:r w:rsidRPr="00C64059">
        <w:rPr>
          <w:color w:val="000000"/>
          <w:szCs w:val="24"/>
        </w:rPr>
        <w:t>Peter Corcoran</w:t>
      </w:r>
    </w:p>
    <w:p w14:paraId="59EF2202" w14:textId="77777777" w:rsidR="00AF4297" w:rsidRDefault="00AF4297" w:rsidP="00AF4297">
      <w:pPr>
        <w:textAlignment w:val="baseline"/>
        <w:rPr>
          <w:color w:val="000000"/>
          <w:szCs w:val="24"/>
        </w:rPr>
      </w:pPr>
    </w:p>
    <w:p w14:paraId="45F89C4A" w14:textId="77777777" w:rsidR="00AF4297" w:rsidRDefault="00C84F62">
      <w:pPr>
        <w:textAlignment w:val="baseline"/>
        <w:rPr>
          <w:color w:val="000000"/>
          <w:szCs w:val="24"/>
        </w:rPr>
      </w:pPr>
      <w:r>
        <w:rPr>
          <w:color w:val="000000"/>
          <w:szCs w:val="24"/>
        </w:rPr>
        <w:tab/>
        <w:t>The microcontroller and logistics system is used to coordinate all sub-system components.  Its purpose is to read inputs from all components, process the inputs, and supply results to the same or another component.  A BeagleBone Black</w:t>
      </w:r>
      <w:r w:rsidR="00601AEE">
        <w:rPr>
          <w:color w:val="000000"/>
          <w:szCs w:val="24"/>
        </w:rPr>
        <w:t xml:space="preserve"> (BBB)</w:t>
      </w:r>
      <w:r>
        <w:rPr>
          <w:color w:val="000000"/>
          <w:szCs w:val="24"/>
        </w:rPr>
        <w:t xml:space="preserve"> is used as the core microcontroller in the system.  The BeagleBone</w:t>
      </w:r>
      <w:r w:rsidR="00DE5E10">
        <w:rPr>
          <w:color w:val="000000"/>
          <w:szCs w:val="24"/>
        </w:rPr>
        <w:t xml:space="preserve"> is a low cost ARM Cortex-A8 based processor.  The microcontroller supplies a wide range of interface capabilities, and allows for add-on boards (called capes).  </w:t>
      </w:r>
      <w:r w:rsidR="00502B58">
        <w:rPr>
          <w:color w:val="000000"/>
          <w:szCs w:val="24"/>
        </w:rPr>
        <w:t xml:space="preserve">The BeagleBone features that are critical to the system design include: </w:t>
      </w:r>
    </w:p>
    <w:p w14:paraId="6D909C7F" w14:textId="77777777" w:rsidR="00502B58" w:rsidRDefault="00502B58" w:rsidP="00AF4297">
      <w:pPr>
        <w:textAlignment w:val="baseline"/>
        <w:rPr>
          <w:color w:val="000000"/>
          <w:szCs w:val="24"/>
        </w:rPr>
      </w:pPr>
    </w:p>
    <w:p w14:paraId="5FD09744" w14:textId="77777777" w:rsidR="00DE5E10" w:rsidRDefault="00DE5E10" w:rsidP="005A1D77">
      <w:pPr>
        <w:pStyle w:val="ListParagraph"/>
        <w:numPr>
          <w:ilvl w:val="0"/>
          <w:numId w:val="37"/>
        </w:numPr>
        <w:textAlignment w:val="baseline"/>
        <w:rPr>
          <w:color w:val="000000"/>
          <w:szCs w:val="24"/>
        </w:rPr>
      </w:pPr>
      <w:r>
        <w:rPr>
          <w:color w:val="000000"/>
          <w:szCs w:val="24"/>
        </w:rPr>
        <w:t xml:space="preserve">1GHz Processor </w:t>
      </w:r>
    </w:p>
    <w:p w14:paraId="6047F187" w14:textId="77777777" w:rsidR="00DE5E10" w:rsidRDefault="00DE5E10" w:rsidP="005A1D77">
      <w:pPr>
        <w:pStyle w:val="ListParagraph"/>
        <w:numPr>
          <w:ilvl w:val="0"/>
          <w:numId w:val="37"/>
        </w:numPr>
        <w:textAlignment w:val="baseline"/>
        <w:rPr>
          <w:color w:val="000000"/>
          <w:szCs w:val="24"/>
        </w:rPr>
      </w:pPr>
      <w:r>
        <w:rPr>
          <w:color w:val="000000"/>
          <w:szCs w:val="24"/>
        </w:rPr>
        <w:t>512MB DDR3L</w:t>
      </w:r>
    </w:p>
    <w:p w14:paraId="4309C27A" w14:textId="77777777" w:rsidR="00DE5E10" w:rsidRDefault="00DE5E10" w:rsidP="005A1D77">
      <w:pPr>
        <w:pStyle w:val="ListParagraph"/>
        <w:numPr>
          <w:ilvl w:val="0"/>
          <w:numId w:val="37"/>
        </w:numPr>
        <w:textAlignment w:val="baseline"/>
        <w:rPr>
          <w:color w:val="000000"/>
          <w:szCs w:val="24"/>
        </w:rPr>
      </w:pPr>
      <w:r>
        <w:rPr>
          <w:color w:val="000000"/>
          <w:szCs w:val="24"/>
        </w:rPr>
        <w:t>2GB Onboard Managed NAND (eMMC)</w:t>
      </w:r>
    </w:p>
    <w:p w14:paraId="68769484" w14:textId="77777777" w:rsidR="00DE5E10" w:rsidRDefault="00DE5E10" w:rsidP="005A1D77">
      <w:pPr>
        <w:pStyle w:val="ListParagraph"/>
        <w:numPr>
          <w:ilvl w:val="0"/>
          <w:numId w:val="37"/>
        </w:numPr>
        <w:textAlignment w:val="baseline"/>
        <w:rPr>
          <w:color w:val="000000"/>
          <w:szCs w:val="24"/>
        </w:rPr>
      </w:pPr>
      <w:r>
        <w:rPr>
          <w:color w:val="000000"/>
          <w:szCs w:val="24"/>
        </w:rPr>
        <w:t>USB 2.0 Client Port</w:t>
      </w:r>
    </w:p>
    <w:p w14:paraId="282C6FC2" w14:textId="77777777" w:rsidR="00DE5E10" w:rsidRDefault="005A1D77" w:rsidP="005A1D77">
      <w:pPr>
        <w:pStyle w:val="ListParagraph"/>
        <w:numPr>
          <w:ilvl w:val="0"/>
          <w:numId w:val="37"/>
        </w:numPr>
        <w:textAlignment w:val="baseline"/>
        <w:rPr>
          <w:color w:val="000000"/>
          <w:szCs w:val="24"/>
        </w:rPr>
      </w:pPr>
      <w:r>
        <w:rPr>
          <w:color w:val="000000"/>
          <w:szCs w:val="24"/>
        </w:rPr>
        <w:t>Two 46 Pin Connectors</w:t>
      </w:r>
    </w:p>
    <w:p w14:paraId="4BC83D38" w14:textId="77777777" w:rsidR="00DE5E10" w:rsidRDefault="00DE5E10" w:rsidP="005A1D77">
      <w:pPr>
        <w:textAlignment w:val="baseline"/>
        <w:rPr>
          <w:color w:val="000000"/>
          <w:szCs w:val="24"/>
        </w:rPr>
      </w:pPr>
    </w:p>
    <w:p w14:paraId="5BE15BB8" w14:textId="77777777" w:rsidR="00DE5E10" w:rsidRDefault="00DE5E10" w:rsidP="00502B58">
      <w:pPr>
        <w:jc w:val="center"/>
        <w:textAlignment w:val="baseline"/>
        <w:rPr>
          <w:color w:val="000000"/>
          <w:szCs w:val="24"/>
        </w:rPr>
      </w:pPr>
      <w:r>
        <w:rPr>
          <w:noProof/>
        </w:rPr>
        <w:drawing>
          <wp:inline distT="0" distB="0" distL="0" distR="0" wp14:anchorId="769E37EC" wp14:editId="2ED44B87">
            <wp:extent cx="4067175" cy="244979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900"/>
                    <a:stretch/>
                  </pic:blipFill>
                  <pic:spPr bwMode="auto">
                    <a:xfrm>
                      <a:off x="0" y="0"/>
                      <a:ext cx="4078386" cy="2456547"/>
                    </a:xfrm>
                    <a:prstGeom prst="rect">
                      <a:avLst/>
                    </a:prstGeom>
                    <a:ln>
                      <a:noFill/>
                    </a:ln>
                    <a:extLst>
                      <a:ext uri="{53640926-AAD7-44D8-BBD7-CCE9431645EC}">
                        <a14:shadowObscured xmlns:a14="http://schemas.microsoft.com/office/drawing/2010/main"/>
                      </a:ext>
                    </a:extLst>
                  </pic:spPr>
                </pic:pic>
              </a:graphicData>
            </a:graphic>
          </wp:inline>
        </w:drawing>
      </w:r>
    </w:p>
    <w:p w14:paraId="6F887B88" w14:textId="4BD9DEE3" w:rsidR="00DE5E10" w:rsidRDefault="00DE5E10" w:rsidP="00502B58">
      <w:pPr>
        <w:pStyle w:val="Caption"/>
      </w:pPr>
      <w:bookmarkStart w:id="46" w:name="_Toc434233461"/>
      <w:r>
        <w:t xml:space="preserve">Figure </w:t>
      </w:r>
      <w:fldSimple w:instr=" SEQ Figure \* ARABIC ">
        <w:r w:rsidR="006175EC">
          <w:rPr>
            <w:noProof/>
          </w:rPr>
          <w:t>1</w:t>
        </w:r>
      </w:fldSimple>
      <w:r>
        <w:t>. BeagleBone Black Microcontroller</w:t>
      </w:r>
      <w:bookmarkEnd w:id="46"/>
    </w:p>
    <w:p w14:paraId="61F7FA81" w14:textId="77777777" w:rsidR="00502B58" w:rsidRDefault="00601AEE">
      <w:r>
        <w:t xml:space="preserve">Although the BeagleBone offer a number of features that support the major robot’s function, additional connections are required to manage other major components.  Therefore, a USB hub will also be used to interface components to the BBB.  The navigation, arm, and camera systems will </w:t>
      </w:r>
      <w:r w:rsidR="004C5EF8">
        <w:t xml:space="preserve">be connected via the powered USB hub. The delivery system will be using </w:t>
      </w:r>
      <w:r w:rsidR="00A1040A">
        <w:t>two linear actuator controller board to interface with the BBB using pulse-width modulation (PWM).</w:t>
      </w:r>
    </w:p>
    <w:p w14:paraId="01520880" w14:textId="77777777" w:rsidR="001907E0" w:rsidRDefault="00A1040A">
      <w:r>
        <w:tab/>
        <w:t xml:space="preserve">The logistics system </w:t>
      </w:r>
      <w:r w:rsidR="00893D7C">
        <w:t>running on</w:t>
      </w:r>
      <w:r>
        <w:t xml:space="preserve"> the microcontroller</w:t>
      </w:r>
      <w:r w:rsidR="00E97F72">
        <w:t xml:space="preserve"> BLAZE (Birmingham’s Logistics Actuating Zone Evaluator)</w:t>
      </w:r>
      <w:r>
        <w:t xml:space="preserve"> will employ a representational set of objects that track the robot and environment changes over the course of a “run”. </w:t>
      </w:r>
      <w:r w:rsidR="00893D7C">
        <w:t xml:space="preserve"> </w:t>
      </w:r>
      <w:r w:rsidR="00E97F72">
        <w:t>BLAZE</w:t>
      </w:r>
      <w:r w:rsidR="00893D7C">
        <w:t xml:space="preserve"> will update object state in real-time while tracking robot location, and inventory.  </w:t>
      </w:r>
      <w:r w:rsidR="00E97F72">
        <w:t>BLAZE will also keep logs of system debug information, and be updateab</w:t>
      </w:r>
      <w:r w:rsidR="00A060BB">
        <w:t>le over wireless communications (updates not available during competition)</w:t>
      </w:r>
    </w:p>
    <w:p w14:paraId="431CBD9D" w14:textId="77777777" w:rsidR="001907E0" w:rsidRDefault="001907E0" w:rsidP="0017370C"/>
    <w:p w14:paraId="40A302D5" w14:textId="77777777" w:rsidR="001907E0" w:rsidRPr="0017370C" w:rsidRDefault="001907E0" w:rsidP="0017370C"/>
    <w:p w14:paraId="48B07FAB" w14:textId="77777777" w:rsidR="00AF4297" w:rsidRDefault="00AF4297" w:rsidP="00CE28CA">
      <w:pPr>
        <w:pStyle w:val="Heading2"/>
      </w:pPr>
      <w:bookmarkStart w:id="47" w:name="_Toc434233315"/>
      <w:r>
        <w:lastRenderedPageBreak/>
        <w:t xml:space="preserve">Power &amp; </w:t>
      </w:r>
      <w:r w:rsidRPr="00C64059">
        <w:t>Chassis</w:t>
      </w:r>
      <w:bookmarkEnd w:id="47"/>
      <w:r w:rsidRPr="00C64059">
        <w:t xml:space="preserve"> </w:t>
      </w:r>
    </w:p>
    <w:p w14:paraId="361E983E" w14:textId="77777777" w:rsidR="00AF4297" w:rsidRDefault="00AF4297" w:rsidP="00AF4297">
      <w:pPr>
        <w:textAlignment w:val="baseline"/>
        <w:rPr>
          <w:color w:val="000000"/>
          <w:szCs w:val="24"/>
        </w:rPr>
      </w:pPr>
      <w:r w:rsidRPr="00C64059">
        <w:rPr>
          <w:color w:val="000000"/>
          <w:szCs w:val="24"/>
        </w:rPr>
        <w:t>Ben Henson</w:t>
      </w:r>
    </w:p>
    <w:p w14:paraId="4EC34330" w14:textId="77777777" w:rsidR="00AF4297" w:rsidRDefault="00AF4297" w:rsidP="00930525"/>
    <w:p w14:paraId="33F558E9" w14:textId="68DEDAB7" w:rsidR="007D5DC1" w:rsidRDefault="007D5DC1">
      <w:pPr>
        <w:ind w:firstLine="720"/>
      </w:pPr>
      <w:r>
        <w:t xml:space="preserve">The power distribution circuit power all components. It will need to power each device regardless </w:t>
      </w:r>
      <w:r w:rsidR="004715CF">
        <w:t>of its</w:t>
      </w:r>
      <w:r>
        <w:t xml:space="preserve"> specifications. The specifications for each component have been limited to either 5 volts or 12 volts. All 12 volt components will either be associated with pulse width modulation or will have internal voltage regulation. Five volts regulated will be supplied by the power distribution system. This regulated 5 volts will be provided by a synchronous switching step-down regulator. This regulator takes an input voltage of up to 38 V and efficiently reduces it to 5 V. The li</w:t>
      </w:r>
      <w:r w:rsidR="00D22D97">
        <w:t xml:space="preserve">thium </w:t>
      </w:r>
      <w:r>
        <w:t>po</w:t>
      </w:r>
      <w:r w:rsidR="00D22D97">
        <w:t>lymer (lipo)</w:t>
      </w:r>
      <w:r>
        <w:t xml:space="preserve"> battery that will be used is 14.8 volts. Every voltage regulation device that is used within the robot is compatible with the voltage supplied by the battery. The power distribution circuit will have a slow blow fuse in series with the positive terminal of the battery. A toggle switch will also be placed in series with the positive terminal of the battery. The raw voltage from the battery will have is only voltage terminal block. The 5 volts regulated terminal will have its only terminal block both voltage values will share a common ground terminal. </w:t>
      </w:r>
    </w:p>
    <w:p w14:paraId="28A46D4A" w14:textId="77777777" w:rsidR="007D5DC1" w:rsidRDefault="007D5DC1" w:rsidP="007D5DC1"/>
    <w:p w14:paraId="470175A4" w14:textId="04B66943" w:rsidR="007D5DC1" w:rsidRDefault="007D5DC1">
      <w:pPr>
        <w:ind w:firstLine="720"/>
      </w:pPr>
      <w:r>
        <w:t xml:space="preserve">The chassis will house all aspects of the robot. Each part, every element must be accounted for and space within the chassis must be allocated for it. The chassis will consist of four main floors. The first floor will house the two propulsion motors and the battery. The rest of the first floor will be allocated to the elevator system. The second floor will be completely dedicated to the </w:t>
      </w:r>
      <w:r w:rsidR="00FF5FD8">
        <w:t>LIDAR</w:t>
      </w:r>
      <w:r>
        <w:t xml:space="preserve"> system. This floor is minimal in height, consisting of only </w:t>
      </w:r>
      <w:r w:rsidR="00FF5FD8">
        <w:t>0</w:t>
      </w:r>
      <w:r>
        <w:t xml:space="preserve">.7 inches.  The third floor will house all processors, controllers, grounding and voltage terminals. The fourth floor will be dedicated to the arm. </w:t>
      </w:r>
    </w:p>
    <w:p w14:paraId="1E0AF28A" w14:textId="77777777" w:rsidR="00E60950" w:rsidRDefault="00E60950" w:rsidP="0017370C"/>
    <w:p w14:paraId="2507696F" w14:textId="77777777" w:rsidR="00E60950" w:rsidRDefault="00E60950" w:rsidP="0017370C"/>
    <w:p w14:paraId="28647DE0" w14:textId="77777777" w:rsidR="00E60950" w:rsidRDefault="00E60950" w:rsidP="0017370C"/>
    <w:p w14:paraId="323DB6D8" w14:textId="77777777" w:rsidR="00E60950" w:rsidRDefault="00E60950" w:rsidP="0017370C"/>
    <w:p w14:paraId="049C465A" w14:textId="77777777" w:rsidR="00E60950" w:rsidRDefault="00E60950" w:rsidP="0017370C"/>
    <w:p w14:paraId="7A43A1EA" w14:textId="77777777" w:rsidR="00E60950" w:rsidRDefault="00E60950" w:rsidP="0017370C"/>
    <w:p w14:paraId="0FA78931" w14:textId="77777777" w:rsidR="00E60950" w:rsidRDefault="00E60950" w:rsidP="0017370C"/>
    <w:p w14:paraId="2946E7F5" w14:textId="77777777" w:rsidR="00E60950" w:rsidRDefault="00E60950" w:rsidP="0017370C"/>
    <w:p w14:paraId="203D5C9A" w14:textId="77777777" w:rsidR="00E60950" w:rsidRDefault="00E60950" w:rsidP="0017370C"/>
    <w:p w14:paraId="6D163511" w14:textId="77777777" w:rsidR="00E60950" w:rsidRDefault="00E60950" w:rsidP="0017370C"/>
    <w:p w14:paraId="07FEC511" w14:textId="77777777" w:rsidR="00E60950" w:rsidRDefault="00E60950" w:rsidP="0017370C"/>
    <w:p w14:paraId="53DAC244" w14:textId="77777777" w:rsidR="00E60950" w:rsidRDefault="00E60950" w:rsidP="0017370C"/>
    <w:p w14:paraId="0A5B812D" w14:textId="77777777" w:rsidR="00E60950" w:rsidRDefault="00E60950" w:rsidP="0017370C"/>
    <w:p w14:paraId="73773FFC" w14:textId="77777777" w:rsidR="00E60950" w:rsidRDefault="00E60950" w:rsidP="0017370C"/>
    <w:p w14:paraId="40DE9FEE" w14:textId="77777777" w:rsidR="00E60950" w:rsidRDefault="00E60950" w:rsidP="0017370C"/>
    <w:p w14:paraId="37AA5131" w14:textId="77777777" w:rsidR="00E60950" w:rsidRDefault="00E60950" w:rsidP="0017370C"/>
    <w:p w14:paraId="1BF99593" w14:textId="77777777" w:rsidR="00E60950" w:rsidRDefault="00E60950" w:rsidP="0017370C"/>
    <w:p w14:paraId="50EBFAE6" w14:textId="77777777" w:rsidR="00E60950" w:rsidRDefault="00E60950" w:rsidP="0017370C"/>
    <w:p w14:paraId="080522DF" w14:textId="77777777" w:rsidR="00E60950" w:rsidRDefault="00E60950" w:rsidP="0017370C"/>
    <w:sdt>
      <w:sdtPr>
        <w:id w:val="-1554152537"/>
        <w:lock w:val="sdtContentLocked"/>
        <w:placeholder>
          <w:docPart w:val="DefaultPlaceholder_-1854013440"/>
        </w:placeholder>
      </w:sdtPr>
      <w:sdtContent>
        <w:p w14:paraId="48178C45" w14:textId="77777777" w:rsidR="00E60950" w:rsidRDefault="00E60950" w:rsidP="0017370C">
          <w:ins w:id="48" w:author="Peter M. Corcoran" w:date="2015-10-24T09:56:00Z">
            <w:r>
              <w:t xml:space="preserve">   </w:t>
            </w:r>
          </w:ins>
        </w:p>
      </w:sdtContent>
    </w:sdt>
    <w:p w14:paraId="4A6D02F1" w14:textId="77777777" w:rsidR="001A471C" w:rsidRDefault="001A471C" w:rsidP="007D5DC1">
      <w:pPr>
        <w:ind w:firstLine="720"/>
      </w:pPr>
    </w:p>
    <w:p w14:paraId="5316A327" w14:textId="77777777" w:rsidR="001A471C" w:rsidRDefault="001A471C" w:rsidP="007D5DC1">
      <w:pPr>
        <w:ind w:firstLine="720"/>
      </w:pPr>
    </w:p>
    <w:p w14:paraId="267DF393" w14:textId="77777777" w:rsidR="00826AA0" w:rsidRDefault="00826AA0" w:rsidP="0068403C">
      <w:pPr>
        <w:textAlignment w:val="baseline"/>
        <w:sectPr w:rsidR="00826AA0" w:rsidSect="007751D3">
          <w:footerReference w:type="default" r:id="rId16"/>
          <w:pgSz w:w="12240" w:h="15840" w:code="1"/>
          <w:pgMar w:top="1440" w:right="1440" w:bottom="1440" w:left="1440" w:header="720" w:footer="720" w:gutter="0"/>
          <w:pgNumType w:start="1" w:chapStyle="1"/>
          <w:cols w:space="720" w:equalWidth="0">
            <w:col w:w="9000" w:space="720"/>
          </w:cols>
        </w:sectPr>
      </w:pPr>
    </w:p>
    <w:bookmarkStart w:id="49" w:name="_Toc432863939" w:displacedByCustomXml="next"/>
    <w:bookmarkStart w:id="50" w:name="_Toc434233316" w:displacedByCustomXml="next"/>
    <w:sdt>
      <w:sdtPr>
        <w:id w:val="-1064643107"/>
        <w:lock w:val="sdtContentLocked"/>
        <w:placeholder>
          <w:docPart w:val="DefaultPlaceholder_1081868574"/>
        </w:placeholder>
      </w:sdtPr>
      <w:sdtContent>
        <w:p w14:paraId="48F6112A" w14:textId="77777777" w:rsidR="00930525" w:rsidRDefault="00DF6EF9">
          <w:pPr>
            <w:pStyle w:val="Heading1"/>
          </w:pPr>
          <w:r>
            <w:t>Chassis Layout</w:t>
          </w:r>
        </w:p>
        <w:bookmarkEnd w:id="49" w:displacedByCustomXml="next"/>
      </w:sdtContent>
    </w:sdt>
    <w:bookmarkEnd w:id="50" w:displacedByCustomXml="prev"/>
    <w:p w14:paraId="6A5A853A" w14:textId="77777777" w:rsidR="00DF6EF9" w:rsidRDefault="00DF6EF9" w:rsidP="00DF6EF9"/>
    <w:p w14:paraId="2DB5F65C" w14:textId="77777777" w:rsidR="00A14B26" w:rsidRDefault="00A14B26">
      <w:pPr>
        <w:pStyle w:val="Heading2"/>
        <w:numPr>
          <w:ilvl w:val="1"/>
          <w:numId w:val="70"/>
        </w:numPr>
      </w:pPr>
      <w:bookmarkStart w:id="51" w:name="_Toc434233317"/>
      <w:r>
        <w:t>Delivery &amp; Storage</w:t>
      </w:r>
      <w:bookmarkEnd w:id="51"/>
      <w:r w:rsidRPr="00C64059">
        <w:t xml:space="preserve"> </w:t>
      </w:r>
    </w:p>
    <w:p w14:paraId="38B8FDAA" w14:textId="77777777" w:rsidR="00A14B26" w:rsidRDefault="00A14B26" w:rsidP="00A14B26">
      <w:pPr>
        <w:textAlignment w:val="baseline"/>
        <w:rPr>
          <w:color w:val="000000"/>
          <w:szCs w:val="24"/>
        </w:rPr>
      </w:pPr>
      <w:r w:rsidRPr="00C64059">
        <w:rPr>
          <w:color w:val="000000"/>
          <w:szCs w:val="24"/>
        </w:rPr>
        <w:t>Leah Watkins</w:t>
      </w:r>
    </w:p>
    <w:p w14:paraId="2BE83F39" w14:textId="77777777" w:rsidR="00A14B26" w:rsidRDefault="00A14B26" w:rsidP="00A14B26">
      <w:pPr>
        <w:textAlignment w:val="baseline"/>
        <w:rPr>
          <w:color w:val="000000"/>
          <w:szCs w:val="24"/>
        </w:rPr>
      </w:pPr>
    </w:p>
    <w:p w14:paraId="07CE26BB" w14:textId="77777777" w:rsidR="00A14B26" w:rsidRDefault="00A14B26">
      <w:pPr>
        <w:pStyle w:val="Heading3"/>
      </w:pPr>
      <w:bookmarkStart w:id="52" w:name="_Toc434233318"/>
      <w:r>
        <w:t>CAD Drawings</w:t>
      </w:r>
      <w:bookmarkEnd w:id="52"/>
    </w:p>
    <w:p w14:paraId="42874EAA" w14:textId="77777777" w:rsidR="00853982" w:rsidRDefault="00853982" w:rsidP="00853982">
      <w:pPr>
        <w:ind w:left="990"/>
      </w:pPr>
      <w:r>
        <w:t>The images below represent measurements and dimensions as they pertain to the storage unit.  As one can see, there are four vertical units in which blocks will be stored.</w:t>
      </w:r>
    </w:p>
    <w:p w14:paraId="0AB0902E" w14:textId="50431FEB" w:rsidR="00A14B26" w:rsidRDefault="00853982" w:rsidP="0016123D">
      <w:pPr>
        <w:jc w:val="center"/>
      </w:pPr>
      <w:r>
        <w:rPr>
          <w:noProof/>
        </w:rPr>
        <w:drawing>
          <wp:inline distT="114300" distB="114300" distL="114300" distR="114300" wp14:anchorId="1022880C" wp14:editId="17C9DE3F">
            <wp:extent cx="2643188" cy="2540616"/>
            <wp:effectExtent l="0" t="0" r="0" b="0"/>
            <wp:docPr id="1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
                    <a:srcRect/>
                    <a:stretch>
                      <a:fillRect/>
                    </a:stretch>
                  </pic:blipFill>
                  <pic:spPr>
                    <a:xfrm>
                      <a:off x="0" y="0"/>
                      <a:ext cx="2643188" cy="2540616"/>
                    </a:xfrm>
                    <a:prstGeom prst="rect">
                      <a:avLst/>
                    </a:prstGeom>
                    <a:ln/>
                  </pic:spPr>
                </pic:pic>
              </a:graphicData>
            </a:graphic>
          </wp:inline>
        </w:drawing>
      </w:r>
      <w:r>
        <w:rPr>
          <w:noProof/>
        </w:rPr>
        <w:drawing>
          <wp:inline distT="114300" distB="114300" distL="114300" distR="114300" wp14:anchorId="365FDEF8" wp14:editId="16F99FE5">
            <wp:extent cx="2562225" cy="2194381"/>
            <wp:effectExtent l="0" t="0" r="0" b="0"/>
            <wp:docPr id="3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
                    <a:srcRect/>
                    <a:stretch>
                      <a:fillRect/>
                    </a:stretch>
                  </pic:blipFill>
                  <pic:spPr>
                    <a:xfrm>
                      <a:off x="0" y="0"/>
                      <a:ext cx="2562225" cy="2194381"/>
                    </a:xfrm>
                    <a:prstGeom prst="rect">
                      <a:avLst/>
                    </a:prstGeom>
                    <a:ln/>
                  </pic:spPr>
                </pic:pic>
              </a:graphicData>
            </a:graphic>
          </wp:inline>
        </w:drawing>
      </w:r>
    </w:p>
    <w:p w14:paraId="518819A2" w14:textId="1F18FC56" w:rsidR="00853982" w:rsidRDefault="007D5DC1" w:rsidP="00853982">
      <w:pPr>
        <w:pStyle w:val="Caption"/>
      </w:pPr>
      <w:bookmarkStart w:id="53" w:name="_Toc434233462"/>
      <w:r>
        <w:t xml:space="preserve">Figure </w:t>
      </w:r>
      <w:fldSimple w:instr=" SEQ Figure \* ARABIC ">
        <w:r w:rsidR="006175EC">
          <w:rPr>
            <w:noProof/>
          </w:rPr>
          <w:t>2</w:t>
        </w:r>
      </w:fldSimple>
      <w:r w:rsidR="00853982">
        <w:t>. Front and Top view of Storage Solution</w:t>
      </w:r>
      <w:bookmarkEnd w:id="53"/>
    </w:p>
    <w:p w14:paraId="5AED8580" w14:textId="77777777" w:rsidR="00853982" w:rsidRDefault="00853982">
      <w:pPr>
        <w:pStyle w:val="Caption"/>
      </w:pPr>
      <w:r>
        <w:rPr>
          <w:noProof/>
        </w:rPr>
        <w:drawing>
          <wp:inline distT="114300" distB="114300" distL="114300" distR="114300" wp14:anchorId="45166C67" wp14:editId="3CE07BCC">
            <wp:extent cx="3146002" cy="2639907"/>
            <wp:effectExtent l="0" t="0" r="3810" b="1905"/>
            <wp:docPr id="3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
                    <a:srcRect/>
                    <a:stretch>
                      <a:fillRect/>
                    </a:stretch>
                  </pic:blipFill>
                  <pic:spPr>
                    <a:xfrm>
                      <a:off x="0" y="0"/>
                      <a:ext cx="3148002" cy="2641585"/>
                    </a:xfrm>
                    <a:prstGeom prst="rect">
                      <a:avLst/>
                    </a:prstGeom>
                    <a:ln/>
                  </pic:spPr>
                </pic:pic>
              </a:graphicData>
            </a:graphic>
          </wp:inline>
        </w:drawing>
      </w:r>
    </w:p>
    <w:p w14:paraId="6D4C329E" w14:textId="705C37B1" w:rsidR="00853982" w:rsidRDefault="00853982">
      <w:pPr>
        <w:pStyle w:val="Caption"/>
      </w:pPr>
      <w:bookmarkStart w:id="54" w:name="_Toc434233463"/>
      <w:r>
        <w:t xml:space="preserve">Figure </w:t>
      </w:r>
      <w:fldSimple w:instr=" SEQ Figure \* ARABIC ">
        <w:r w:rsidR="006175EC">
          <w:rPr>
            <w:noProof/>
          </w:rPr>
          <w:t>3</w:t>
        </w:r>
      </w:fldSimple>
      <w:r>
        <w:t>. Isometric view of Storage Solution</w:t>
      </w:r>
      <w:bookmarkEnd w:id="54"/>
    </w:p>
    <w:p w14:paraId="039F137D" w14:textId="77777777" w:rsidR="00853982" w:rsidRDefault="00853982" w:rsidP="00853982">
      <w:r w:rsidRPr="00853982">
        <w:lastRenderedPageBreak/>
        <w:t>The image below represents the element used in Delivery Method #2, the “rake” element. In the second figure, the rake element is identified in red. A small linear actuator is mounted at the center bar to push the element out horizontally. Because the blocks will be pushed from the bottom, the entire stack will be forced outward.  This solution was designed primarily for efficient block delivery at the truck.</w:t>
      </w:r>
    </w:p>
    <w:p w14:paraId="02FCD496" w14:textId="77777777" w:rsidR="00853982" w:rsidRPr="00853982" w:rsidRDefault="00853982" w:rsidP="00853982"/>
    <w:p w14:paraId="08BB55BD" w14:textId="77777777" w:rsidR="00853982" w:rsidRDefault="00853982" w:rsidP="0016123D">
      <w:pPr>
        <w:jc w:val="center"/>
      </w:pPr>
      <w:bookmarkStart w:id="55" w:name="h.p6jgf1j4aypu" w:colFirst="0" w:colLast="0"/>
      <w:bookmarkEnd w:id="55"/>
      <w:r w:rsidRPr="00853982">
        <w:rPr>
          <w:noProof/>
        </w:rPr>
        <w:drawing>
          <wp:inline distT="114300" distB="114300" distL="114300" distR="114300" wp14:anchorId="15D4F766" wp14:editId="2623BF53">
            <wp:extent cx="2724150" cy="1800225"/>
            <wp:effectExtent l="0" t="0" r="0" b="0"/>
            <wp:docPr id="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2724150" cy="1800225"/>
                    </a:xfrm>
                    <a:prstGeom prst="rect">
                      <a:avLst/>
                    </a:prstGeom>
                    <a:ln/>
                  </pic:spPr>
                </pic:pic>
              </a:graphicData>
            </a:graphic>
          </wp:inline>
        </w:drawing>
      </w:r>
    </w:p>
    <w:p w14:paraId="172FEC42" w14:textId="7D03B32A" w:rsidR="00853982" w:rsidRDefault="00853982" w:rsidP="0016123D">
      <w:pPr>
        <w:pStyle w:val="Caption"/>
      </w:pPr>
      <w:bookmarkStart w:id="56" w:name="_Toc434233464"/>
      <w:r>
        <w:t xml:space="preserve">Figure </w:t>
      </w:r>
      <w:fldSimple w:instr=" SEQ Figure \* ARABIC ">
        <w:r w:rsidR="006175EC">
          <w:rPr>
            <w:noProof/>
          </w:rPr>
          <w:t>4</w:t>
        </w:r>
      </w:fldSimple>
      <w:r>
        <w:t>. Front View of Storage Solution</w:t>
      </w:r>
      <w:bookmarkEnd w:id="56"/>
    </w:p>
    <w:p w14:paraId="25F483AC" w14:textId="77777777" w:rsidR="00853982" w:rsidRDefault="00853982"/>
    <w:p w14:paraId="306C2E1C" w14:textId="4131ACBB" w:rsidR="00853982" w:rsidRDefault="00853982" w:rsidP="0016123D">
      <w:pPr>
        <w:jc w:val="center"/>
      </w:pPr>
      <w:r>
        <w:rPr>
          <w:noProof/>
        </w:rPr>
        <w:drawing>
          <wp:inline distT="114300" distB="114300" distL="114300" distR="114300" wp14:anchorId="29BC637E" wp14:editId="3B419F48">
            <wp:extent cx="2913709" cy="2947988"/>
            <wp:effectExtent l="0" t="0" r="0" b="0"/>
            <wp:docPr id="1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1"/>
                    <a:srcRect/>
                    <a:stretch>
                      <a:fillRect/>
                    </a:stretch>
                  </pic:blipFill>
                  <pic:spPr>
                    <a:xfrm>
                      <a:off x="0" y="0"/>
                      <a:ext cx="2913709" cy="2947988"/>
                    </a:xfrm>
                    <a:prstGeom prst="rect">
                      <a:avLst/>
                    </a:prstGeom>
                    <a:ln/>
                  </pic:spPr>
                </pic:pic>
              </a:graphicData>
            </a:graphic>
          </wp:inline>
        </w:drawing>
      </w:r>
    </w:p>
    <w:p w14:paraId="5F886412" w14:textId="5074A697" w:rsidR="00853982" w:rsidRPr="0016123D" w:rsidRDefault="00853982" w:rsidP="0016123D">
      <w:pPr>
        <w:pStyle w:val="Caption"/>
      </w:pPr>
      <w:bookmarkStart w:id="57" w:name="_Toc434233465"/>
      <w:r>
        <w:t xml:space="preserve">Figure </w:t>
      </w:r>
      <w:fldSimple w:instr=" SEQ Figure \* ARABIC ">
        <w:r w:rsidR="006175EC">
          <w:rPr>
            <w:noProof/>
          </w:rPr>
          <w:t>5</w:t>
        </w:r>
      </w:fldSimple>
      <w:r>
        <w:t>. Rear View of Storage Solution</w:t>
      </w:r>
      <w:bookmarkEnd w:id="57"/>
    </w:p>
    <w:p w14:paraId="0872C2E6" w14:textId="77777777" w:rsidR="00853982" w:rsidRPr="0016123D" w:rsidRDefault="00853982" w:rsidP="0016123D"/>
    <w:p w14:paraId="08ECC887" w14:textId="1A7CE502" w:rsidR="00A14B26" w:rsidRDefault="00A14B26">
      <w:pPr>
        <w:pStyle w:val="Heading3"/>
      </w:pPr>
      <w:bookmarkStart w:id="58" w:name="_Toc434233319"/>
      <w:r>
        <w:t>Issues</w:t>
      </w:r>
      <w:bookmarkEnd w:id="58"/>
    </w:p>
    <w:p w14:paraId="2A5D9FC3" w14:textId="77777777" w:rsidR="00DA1893" w:rsidRPr="00DA1893" w:rsidRDefault="00DA1893" w:rsidP="00DA1893">
      <w:pPr>
        <w:tabs>
          <w:tab w:val="left" w:pos="1227"/>
        </w:tabs>
      </w:pPr>
      <w:r>
        <w:tab/>
      </w:r>
      <w:r w:rsidRPr="00DA1893">
        <w:t xml:space="preserve">Space is a critical design issue.  The storage/delivery solution takes up a majority of the 12x12x12 size constraint leaving little room for other components like hardware and wiring.  </w:t>
      </w:r>
    </w:p>
    <w:p w14:paraId="64C6CE8F" w14:textId="77777777" w:rsidR="00DA1893" w:rsidRPr="00DA1893" w:rsidRDefault="00DA1893" w:rsidP="00DA1893">
      <w:pPr>
        <w:tabs>
          <w:tab w:val="left" w:pos="1227"/>
        </w:tabs>
      </w:pPr>
    </w:p>
    <w:p w14:paraId="39EF322B" w14:textId="0F8DF791" w:rsidR="00DA1893" w:rsidRPr="00DA1893" w:rsidRDefault="00DA1893" w:rsidP="00DA1893">
      <w:pPr>
        <w:tabs>
          <w:tab w:val="left" w:pos="1227"/>
        </w:tabs>
      </w:pPr>
      <w:r w:rsidRPr="00DA1893">
        <w:lastRenderedPageBreak/>
        <w:t>Efficient operation of the LIDAR navigation system is also a critical design issue. LIDAR requires a 360-degree field of view.  By allowing the storage taco to ride hide throughout most of the course ensures that LIDAR field of view is not obstructed.</w:t>
      </w:r>
    </w:p>
    <w:p w14:paraId="7ED5905F" w14:textId="41EA7159" w:rsidR="007535A0" w:rsidRPr="007535A0" w:rsidRDefault="007535A0" w:rsidP="0016123D">
      <w:pPr>
        <w:tabs>
          <w:tab w:val="left" w:pos="1227"/>
        </w:tabs>
      </w:pPr>
    </w:p>
    <w:p w14:paraId="62108897" w14:textId="77777777" w:rsidR="00A14B26" w:rsidRPr="006660BB" w:rsidRDefault="00A14B26" w:rsidP="008C43C0">
      <w:pPr>
        <w:pStyle w:val="Heading3"/>
        <w:rPr>
          <w:color w:val="000000"/>
          <w:szCs w:val="24"/>
        </w:rPr>
      </w:pPr>
      <w:bookmarkStart w:id="59" w:name="_Toc434233320"/>
      <w:r>
        <w:t>Circuit Board Layout</w:t>
      </w:r>
      <w:bookmarkEnd w:id="59"/>
    </w:p>
    <w:p w14:paraId="2F550144" w14:textId="77777777" w:rsidR="00A14B26" w:rsidRDefault="00A14B26" w:rsidP="00A14B26">
      <w:pPr>
        <w:textAlignment w:val="baseline"/>
        <w:rPr>
          <w:color w:val="000000"/>
          <w:szCs w:val="24"/>
        </w:rPr>
      </w:pPr>
    </w:p>
    <w:p w14:paraId="3C7295F3" w14:textId="77777777" w:rsidR="00DA1893" w:rsidRPr="00DA1893" w:rsidRDefault="00DA1893" w:rsidP="00DA1893">
      <w:pPr>
        <w:textAlignment w:val="baseline"/>
        <w:rPr>
          <w:color w:val="000000"/>
          <w:szCs w:val="24"/>
        </w:rPr>
      </w:pPr>
      <w:r w:rsidRPr="00DA1893">
        <w:rPr>
          <w:color w:val="000000"/>
          <w:szCs w:val="24"/>
        </w:rPr>
        <w:t>The figure below represents the LAC board layout. Indicated in red are the two points of interface which pertain to the delivery and storage solution.  This controller is currently designed and manufactured by Firgelli for use with their L16 actuator.</w:t>
      </w:r>
    </w:p>
    <w:p w14:paraId="0D9FF04C" w14:textId="77777777" w:rsidR="00DA1893" w:rsidRDefault="00DA1893" w:rsidP="00A14B26">
      <w:pPr>
        <w:textAlignment w:val="baseline"/>
        <w:rPr>
          <w:color w:val="000000"/>
          <w:szCs w:val="24"/>
        </w:rPr>
      </w:pPr>
    </w:p>
    <w:p w14:paraId="2DD6FE72" w14:textId="77777777" w:rsidR="00DA1893" w:rsidRDefault="00DA1893" w:rsidP="00A14B26">
      <w:pPr>
        <w:textAlignment w:val="baseline"/>
        <w:rPr>
          <w:color w:val="000000"/>
          <w:szCs w:val="24"/>
        </w:rPr>
      </w:pPr>
    </w:p>
    <w:p w14:paraId="33FC56C1" w14:textId="729907B2" w:rsidR="00DA1893" w:rsidRDefault="00DA1893" w:rsidP="0016123D">
      <w:pPr>
        <w:jc w:val="center"/>
        <w:textAlignment w:val="baseline"/>
        <w:rPr>
          <w:color w:val="000000"/>
          <w:szCs w:val="24"/>
        </w:rPr>
      </w:pPr>
      <w:r>
        <w:rPr>
          <w:noProof/>
        </w:rPr>
        <w:drawing>
          <wp:inline distT="114300" distB="114300" distL="114300" distR="114300" wp14:anchorId="73C932D8" wp14:editId="08B079FD">
            <wp:extent cx="3438525" cy="3133725"/>
            <wp:effectExtent l="0" t="0" r="0" b="0"/>
            <wp:docPr id="3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2"/>
                    <a:srcRect/>
                    <a:stretch>
                      <a:fillRect/>
                    </a:stretch>
                  </pic:blipFill>
                  <pic:spPr>
                    <a:xfrm>
                      <a:off x="0" y="0"/>
                      <a:ext cx="3438525" cy="3133725"/>
                    </a:xfrm>
                    <a:prstGeom prst="rect">
                      <a:avLst/>
                    </a:prstGeom>
                    <a:ln/>
                  </pic:spPr>
                </pic:pic>
              </a:graphicData>
            </a:graphic>
          </wp:inline>
        </w:drawing>
      </w:r>
    </w:p>
    <w:p w14:paraId="75449993" w14:textId="4E8C9333" w:rsidR="00DA1893" w:rsidRDefault="00DA1893" w:rsidP="0016123D">
      <w:pPr>
        <w:pStyle w:val="Caption"/>
      </w:pPr>
      <w:bookmarkStart w:id="60" w:name="_Toc434233466"/>
      <w:r>
        <w:t xml:space="preserve">Figure </w:t>
      </w:r>
      <w:fldSimple w:instr=" SEQ Figure \* ARABIC ">
        <w:r w:rsidR="006175EC">
          <w:rPr>
            <w:noProof/>
          </w:rPr>
          <w:t>6</w:t>
        </w:r>
      </w:fldSimple>
      <w:r>
        <w:t xml:space="preserve">. </w:t>
      </w:r>
      <w:r w:rsidR="00810DD1">
        <w:t>Firgelli</w:t>
      </w:r>
      <w:r>
        <w:t xml:space="preserve"> Controller Board</w:t>
      </w:r>
      <w:bookmarkEnd w:id="60"/>
    </w:p>
    <w:p w14:paraId="4AE3144A" w14:textId="77777777" w:rsidR="00DA1893" w:rsidRDefault="00DA1893" w:rsidP="0016123D"/>
    <w:p w14:paraId="40DACC51" w14:textId="2D6EE0D1" w:rsidR="00DA1893" w:rsidRPr="00DA1893" w:rsidRDefault="00DA1893" w:rsidP="00DA1893">
      <w:r w:rsidRPr="00DA1893">
        <w:t>The X2 connector is where the cable from the linear actuator will terminate. The X6 connector is where the controller will interface with the controller and power systems.  For additional information on interconnects including specific pin numbers please refer to the connector/c</w:t>
      </w:r>
      <w:r w:rsidR="00396AD2">
        <w:t>able list included in Appendix B</w:t>
      </w:r>
      <w:r w:rsidRPr="00DA1893">
        <w:t>.</w:t>
      </w:r>
    </w:p>
    <w:p w14:paraId="5CBD8392" w14:textId="77777777" w:rsidR="00DA1893" w:rsidRPr="0016123D" w:rsidRDefault="00DA1893" w:rsidP="0016123D"/>
    <w:p w14:paraId="55800851" w14:textId="77777777" w:rsidR="00DA1893" w:rsidRDefault="00DA1893">
      <w:pPr>
        <w:jc w:val="left"/>
        <w:rPr>
          <w:b/>
          <w:sz w:val="32"/>
          <w:szCs w:val="28"/>
        </w:rPr>
      </w:pPr>
      <w:r>
        <w:br w:type="page"/>
      </w:r>
    </w:p>
    <w:p w14:paraId="6B1E6392" w14:textId="0451E9B9" w:rsidR="00A14B26" w:rsidRDefault="00A14B26">
      <w:pPr>
        <w:pStyle w:val="Heading2"/>
      </w:pPr>
      <w:bookmarkStart w:id="61" w:name="_Toc434233321"/>
      <w:r>
        <w:lastRenderedPageBreak/>
        <w:t>Cargo Retrieval</w:t>
      </w:r>
      <w:bookmarkEnd w:id="61"/>
      <w:r>
        <w:t xml:space="preserve"> </w:t>
      </w:r>
    </w:p>
    <w:p w14:paraId="07DEB807" w14:textId="77777777" w:rsidR="00A14B26" w:rsidRDefault="00A14B26" w:rsidP="00A14B26">
      <w:pPr>
        <w:textAlignment w:val="baseline"/>
        <w:rPr>
          <w:color w:val="000000"/>
          <w:szCs w:val="24"/>
        </w:rPr>
      </w:pPr>
      <w:r w:rsidRPr="00C64059">
        <w:rPr>
          <w:color w:val="000000"/>
          <w:szCs w:val="24"/>
        </w:rPr>
        <w:t>Evan Gilbert</w:t>
      </w:r>
    </w:p>
    <w:p w14:paraId="06468BE2" w14:textId="77777777" w:rsidR="00A14B26" w:rsidRDefault="00A14B26" w:rsidP="00A14B26">
      <w:pPr>
        <w:textAlignment w:val="baseline"/>
        <w:rPr>
          <w:color w:val="000000"/>
          <w:szCs w:val="24"/>
        </w:rPr>
      </w:pPr>
    </w:p>
    <w:p w14:paraId="5B711E70" w14:textId="77777777" w:rsidR="007535A0" w:rsidRDefault="007535A0">
      <w:pPr>
        <w:pStyle w:val="Heading3"/>
      </w:pPr>
      <w:bookmarkStart w:id="62" w:name="_Toc434233322"/>
      <w:r>
        <w:t>CAD Drawings</w:t>
      </w:r>
      <w:bookmarkEnd w:id="62"/>
    </w:p>
    <w:p w14:paraId="1DA99784" w14:textId="18EC465F" w:rsidR="007535A0" w:rsidRDefault="00433792" w:rsidP="008C43C0">
      <w:pPr>
        <w:jc w:val="center"/>
      </w:pPr>
      <w:r w:rsidRPr="008C43C0">
        <w:rPr>
          <w:noProof/>
        </w:rPr>
        <w:drawing>
          <wp:inline distT="114300" distB="114300" distL="114300" distR="114300" wp14:anchorId="2A7C4590" wp14:editId="5FD76633">
            <wp:extent cx="5110434" cy="3057525"/>
            <wp:effectExtent l="0" t="0" r="0" b="0"/>
            <wp:docPr id="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3"/>
                    <a:srcRect/>
                    <a:stretch>
                      <a:fillRect/>
                    </a:stretch>
                  </pic:blipFill>
                  <pic:spPr>
                    <a:xfrm>
                      <a:off x="0" y="0"/>
                      <a:ext cx="5114307" cy="3059842"/>
                    </a:xfrm>
                    <a:prstGeom prst="rect">
                      <a:avLst/>
                    </a:prstGeom>
                    <a:ln/>
                  </pic:spPr>
                </pic:pic>
              </a:graphicData>
            </a:graphic>
          </wp:inline>
        </w:drawing>
      </w:r>
    </w:p>
    <w:p w14:paraId="3B547524" w14:textId="4B96ADCD" w:rsidR="00433792" w:rsidRDefault="00433792" w:rsidP="008C43C0">
      <w:pPr>
        <w:pStyle w:val="Caption"/>
      </w:pPr>
      <w:bookmarkStart w:id="63" w:name="_Toc434233467"/>
      <w:r>
        <w:t xml:space="preserve">Figure </w:t>
      </w:r>
      <w:fldSimple w:instr=" SEQ Figure \* ARABIC ">
        <w:r w:rsidR="006175EC">
          <w:rPr>
            <w:noProof/>
          </w:rPr>
          <w:t>7</w:t>
        </w:r>
      </w:fldSimple>
      <w:r>
        <w:t>. Gantry System for Cargo Retrieval</w:t>
      </w:r>
      <w:bookmarkEnd w:id="63"/>
    </w:p>
    <w:p w14:paraId="53194DBB" w14:textId="4867896D" w:rsidR="00433792" w:rsidRDefault="00433792" w:rsidP="008C43C0"/>
    <w:p w14:paraId="470FE30E" w14:textId="4C44449C" w:rsidR="00433792" w:rsidRDefault="00433792" w:rsidP="008C43C0">
      <w:pPr>
        <w:jc w:val="center"/>
      </w:pPr>
      <w:r w:rsidRPr="008C43C0">
        <w:rPr>
          <w:noProof/>
        </w:rPr>
        <w:drawing>
          <wp:inline distT="114300" distB="114300" distL="114300" distR="114300" wp14:anchorId="4256AD93" wp14:editId="25B5F121">
            <wp:extent cx="3878646" cy="3152775"/>
            <wp:effectExtent l="0" t="0" r="762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3883295" cy="3156554"/>
                    </a:xfrm>
                    <a:prstGeom prst="rect">
                      <a:avLst/>
                    </a:prstGeom>
                    <a:ln/>
                  </pic:spPr>
                </pic:pic>
              </a:graphicData>
            </a:graphic>
          </wp:inline>
        </w:drawing>
      </w:r>
    </w:p>
    <w:p w14:paraId="7208F1CE" w14:textId="4976FDF6" w:rsidR="00433792" w:rsidRDefault="00433792" w:rsidP="008C43C0">
      <w:pPr>
        <w:pStyle w:val="Caption"/>
      </w:pPr>
      <w:bookmarkStart w:id="64" w:name="_Toc434233468"/>
      <w:r>
        <w:t xml:space="preserve">Figure </w:t>
      </w:r>
      <w:fldSimple w:instr=" SEQ Figure \* ARABIC ">
        <w:r w:rsidR="006175EC">
          <w:rPr>
            <w:noProof/>
          </w:rPr>
          <w:t>8</w:t>
        </w:r>
      </w:fldSimple>
      <w:r>
        <w:t>. Cargo Retrieval Base Joint</w:t>
      </w:r>
      <w:bookmarkEnd w:id="64"/>
    </w:p>
    <w:p w14:paraId="67E99AF3" w14:textId="2D6B2B83" w:rsidR="00433792" w:rsidRDefault="00433792" w:rsidP="008C43C0">
      <w:pPr>
        <w:jc w:val="center"/>
      </w:pPr>
      <w:r w:rsidRPr="008C43C0">
        <w:rPr>
          <w:noProof/>
        </w:rPr>
        <w:lastRenderedPageBreak/>
        <w:drawing>
          <wp:inline distT="114300" distB="114300" distL="114300" distR="114300" wp14:anchorId="3C7BE76E" wp14:editId="786A3E06">
            <wp:extent cx="3638550" cy="3743325"/>
            <wp:effectExtent l="0" t="0" r="0" b="0"/>
            <wp:docPr id="1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
                    <a:srcRect/>
                    <a:stretch>
                      <a:fillRect/>
                    </a:stretch>
                  </pic:blipFill>
                  <pic:spPr>
                    <a:xfrm>
                      <a:off x="0" y="0"/>
                      <a:ext cx="3638550" cy="3743325"/>
                    </a:xfrm>
                    <a:prstGeom prst="rect">
                      <a:avLst/>
                    </a:prstGeom>
                    <a:ln/>
                  </pic:spPr>
                </pic:pic>
              </a:graphicData>
            </a:graphic>
          </wp:inline>
        </w:drawing>
      </w:r>
    </w:p>
    <w:p w14:paraId="03711470" w14:textId="635681DC" w:rsidR="00433792" w:rsidRDefault="00433792" w:rsidP="008C43C0">
      <w:pPr>
        <w:pStyle w:val="Caption"/>
      </w:pPr>
      <w:bookmarkStart w:id="65" w:name="_Toc434233469"/>
      <w:r>
        <w:t xml:space="preserve">Figure </w:t>
      </w:r>
      <w:fldSimple w:instr=" SEQ Figure \* ARABIC ">
        <w:r w:rsidR="006175EC">
          <w:rPr>
            <w:noProof/>
          </w:rPr>
          <w:t>9</w:t>
        </w:r>
      </w:fldSimple>
      <w:r>
        <w:t>. Cargo Retrieval Pincher</w:t>
      </w:r>
      <w:bookmarkEnd w:id="65"/>
    </w:p>
    <w:p w14:paraId="441B7327" w14:textId="56FE513E" w:rsidR="00433792" w:rsidRDefault="00433792" w:rsidP="008C43C0"/>
    <w:p w14:paraId="757FA058" w14:textId="38EBB38C" w:rsidR="00433792" w:rsidRDefault="00433792" w:rsidP="008C43C0">
      <w:pPr>
        <w:jc w:val="center"/>
      </w:pPr>
      <w:r w:rsidRPr="008C43C0">
        <w:rPr>
          <w:noProof/>
        </w:rPr>
        <w:drawing>
          <wp:inline distT="114300" distB="114300" distL="114300" distR="114300" wp14:anchorId="400085CE" wp14:editId="6F1A0D32">
            <wp:extent cx="4733925" cy="28194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4733925" cy="2819400"/>
                    </a:xfrm>
                    <a:prstGeom prst="rect">
                      <a:avLst/>
                    </a:prstGeom>
                    <a:ln/>
                  </pic:spPr>
                </pic:pic>
              </a:graphicData>
            </a:graphic>
          </wp:inline>
        </w:drawing>
      </w:r>
    </w:p>
    <w:p w14:paraId="4553D51B" w14:textId="533D844E" w:rsidR="00433792" w:rsidRDefault="00433792" w:rsidP="008C43C0">
      <w:pPr>
        <w:pStyle w:val="Caption"/>
      </w:pPr>
      <w:bookmarkStart w:id="66" w:name="_Toc434233470"/>
      <w:r>
        <w:t xml:space="preserve">Figure </w:t>
      </w:r>
      <w:fldSimple w:instr=" SEQ Figure \* ARABIC ">
        <w:r w:rsidR="006175EC">
          <w:rPr>
            <w:noProof/>
          </w:rPr>
          <w:t>10</w:t>
        </w:r>
      </w:fldSimple>
      <w:r>
        <w:t>. Cargo Retrieval Linkage</w:t>
      </w:r>
      <w:bookmarkEnd w:id="66"/>
    </w:p>
    <w:p w14:paraId="731A8A79" w14:textId="42B61D03" w:rsidR="00E50BBA" w:rsidRDefault="00E50BBA" w:rsidP="008C43C0"/>
    <w:p w14:paraId="5F83D148" w14:textId="2FC5F40D" w:rsidR="00E50BBA" w:rsidRDefault="00E50BBA" w:rsidP="008C43C0">
      <w:pPr>
        <w:jc w:val="center"/>
      </w:pPr>
      <w:r w:rsidRPr="008C43C0">
        <w:rPr>
          <w:noProof/>
        </w:rPr>
        <w:lastRenderedPageBreak/>
        <w:drawing>
          <wp:inline distT="114300" distB="114300" distL="114300" distR="114300" wp14:anchorId="752D2E10" wp14:editId="3917E9E4">
            <wp:extent cx="4505325" cy="3494229"/>
            <wp:effectExtent l="0" t="0" r="0" b="0"/>
            <wp:docPr id="28"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7"/>
                    <a:srcRect/>
                    <a:stretch>
                      <a:fillRect/>
                    </a:stretch>
                  </pic:blipFill>
                  <pic:spPr>
                    <a:xfrm>
                      <a:off x="0" y="0"/>
                      <a:ext cx="4513377" cy="3500474"/>
                    </a:xfrm>
                    <a:prstGeom prst="rect">
                      <a:avLst/>
                    </a:prstGeom>
                    <a:ln/>
                  </pic:spPr>
                </pic:pic>
              </a:graphicData>
            </a:graphic>
          </wp:inline>
        </w:drawing>
      </w:r>
    </w:p>
    <w:p w14:paraId="58306D0A" w14:textId="5507E30A" w:rsidR="00E50BBA" w:rsidRDefault="00E50BBA" w:rsidP="008C43C0"/>
    <w:p w14:paraId="2A9DD14C" w14:textId="2B1745A8" w:rsidR="00E50BBA" w:rsidRDefault="00E50BBA" w:rsidP="008C43C0">
      <w:pPr>
        <w:pStyle w:val="Caption"/>
      </w:pPr>
      <w:bookmarkStart w:id="67" w:name="_Toc434233471"/>
      <w:r>
        <w:t xml:space="preserve">Figure </w:t>
      </w:r>
      <w:fldSimple w:instr=" SEQ Figure \* ARABIC ">
        <w:r w:rsidR="006175EC">
          <w:rPr>
            <w:noProof/>
          </w:rPr>
          <w:t>11</w:t>
        </w:r>
      </w:fldSimple>
      <w:r>
        <w:t>. Cargo Retrieval Servo Shoe</w:t>
      </w:r>
      <w:bookmarkEnd w:id="67"/>
    </w:p>
    <w:p w14:paraId="5BC87688" w14:textId="77777777" w:rsidR="00E50BBA" w:rsidRPr="008C43C0" w:rsidRDefault="00E50BBA" w:rsidP="008C43C0"/>
    <w:p w14:paraId="7D6D1936" w14:textId="051051A0" w:rsidR="00E50BBA" w:rsidRDefault="00E50BBA" w:rsidP="008C43C0">
      <w:pPr>
        <w:jc w:val="center"/>
      </w:pPr>
      <w:r w:rsidRPr="008C43C0">
        <w:rPr>
          <w:noProof/>
        </w:rPr>
        <w:drawing>
          <wp:inline distT="114300" distB="114300" distL="114300" distR="114300" wp14:anchorId="1C822115" wp14:editId="773A8CBB">
            <wp:extent cx="4537564" cy="3524250"/>
            <wp:effectExtent l="0" t="0" r="0" b="0"/>
            <wp:docPr id="3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8"/>
                    <a:srcRect/>
                    <a:stretch>
                      <a:fillRect/>
                    </a:stretch>
                  </pic:blipFill>
                  <pic:spPr>
                    <a:xfrm>
                      <a:off x="0" y="0"/>
                      <a:ext cx="4551730" cy="3535252"/>
                    </a:xfrm>
                    <a:prstGeom prst="rect">
                      <a:avLst/>
                    </a:prstGeom>
                    <a:ln/>
                  </pic:spPr>
                </pic:pic>
              </a:graphicData>
            </a:graphic>
          </wp:inline>
        </w:drawing>
      </w:r>
    </w:p>
    <w:p w14:paraId="5E182158" w14:textId="7ABBF110" w:rsidR="00E50BBA" w:rsidRDefault="00E50BBA" w:rsidP="008C43C0">
      <w:pPr>
        <w:pStyle w:val="Caption"/>
      </w:pPr>
      <w:r>
        <w:br/>
      </w:r>
      <w:bookmarkStart w:id="68" w:name="_Toc434233472"/>
      <w:r>
        <w:t xml:space="preserve">Figure </w:t>
      </w:r>
      <w:fldSimple w:instr=" SEQ Figure \* ARABIC ">
        <w:r w:rsidR="006175EC">
          <w:rPr>
            <w:noProof/>
          </w:rPr>
          <w:t>12</w:t>
        </w:r>
      </w:fldSimple>
      <w:r>
        <w:t>. Cargo Retrieval Servo Apron</w:t>
      </w:r>
      <w:bookmarkEnd w:id="68"/>
    </w:p>
    <w:p w14:paraId="1CB4BF17" w14:textId="58994DB4" w:rsidR="00E50BBA" w:rsidRDefault="00E50BBA" w:rsidP="008C43C0">
      <w:pPr>
        <w:jc w:val="center"/>
      </w:pPr>
      <w:r w:rsidRPr="008C43C0">
        <w:rPr>
          <w:noProof/>
        </w:rPr>
        <w:lastRenderedPageBreak/>
        <w:drawing>
          <wp:inline distT="114300" distB="114300" distL="114300" distR="114300" wp14:anchorId="53874044" wp14:editId="4BA5F36B">
            <wp:extent cx="4497422" cy="3476625"/>
            <wp:effectExtent l="0" t="0" r="0" b="0"/>
            <wp:docPr id="3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9"/>
                    <a:srcRect/>
                    <a:stretch>
                      <a:fillRect/>
                    </a:stretch>
                  </pic:blipFill>
                  <pic:spPr>
                    <a:xfrm>
                      <a:off x="0" y="0"/>
                      <a:ext cx="4501523" cy="3479795"/>
                    </a:xfrm>
                    <a:prstGeom prst="rect">
                      <a:avLst/>
                    </a:prstGeom>
                    <a:ln/>
                  </pic:spPr>
                </pic:pic>
              </a:graphicData>
            </a:graphic>
          </wp:inline>
        </w:drawing>
      </w:r>
    </w:p>
    <w:p w14:paraId="0C46CE42" w14:textId="6AC0E2D8" w:rsidR="00E50BBA" w:rsidRDefault="00E50BBA" w:rsidP="008C43C0"/>
    <w:p w14:paraId="04CB6AF7" w14:textId="518C07CB" w:rsidR="00E50BBA" w:rsidRDefault="00E50BBA" w:rsidP="008C43C0">
      <w:pPr>
        <w:pStyle w:val="Caption"/>
      </w:pPr>
      <w:bookmarkStart w:id="69" w:name="_Toc434233473"/>
      <w:r>
        <w:t xml:space="preserve">Figure </w:t>
      </w:r>
      <w:fldSimple w:instr=" SEQ Figure \* ARABIC ">
        <w:r w:rsidR="006175EC">
          <w:rPr>
            <w:noProof/>
          </w:rPr>
          <w:t>13</w:t>
        </w:r>
      </w:fldSimple>
      <w:r>
        <w:t>. Cargo Retrieval Shoulder Spacer</w:t>
      </w:r>
      <w:bookmarkEnd w:id="69"/>
    </w:p>
    <w:p w14:paraId="1C0D0D68" w14:textId="77777777" w:rsidR="00E50BBA" w:rsidRPr="008C43C0" w:rsidRDefault="00E50BBA" w:rsidP="008C43C0"/>
    <w:p w14:paraId="14FF8E81" w14:textId="04AD9A51" w:rsidR="00E50BBA" w:rsidRDefault="00E50BBA" w:rsidP="008C43C0">
      <w:pPr>
        <w:jc w:val="center"/>
      </w:pPr>
      <w:r w:rsidRPr="008C43C0">
        <w:rPr>
          <w:noProof/>
        </w:rPr>
        <w:drawing>
          <wp:inline distT="114300" distB="114300" distL="114300" distR="114300" wp14:anchorId="1305D3FE" wp14:editId="7C80C9D2">
            <wp:extent cx="4562475" cy="3547757"/>
            <wp:effectExtent l="0" t="0" r="0" b="0"/>
            <wp:docPr id="3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0"/>
                    <a:srcRect/>
                    <a:stretch>
                      <a:fillRect/>
                    </a:stretch>
                  </pic:blipFill>
                  <pic:spPr>
                    <a:xfrm>
                      <a:off x="0" y="0"/>
                      <a:ext cx="4562888" cy="3548078"/>
                    </a:xfrm>
                    <a:prstGeom prst="rect">
                      <a:avLst/>
                    </a:prstGeom>
                    <a:ln/>
                  </pic:spPr>
                </pic:pic>
              </a:graphicData>
            </a:graphic>
          </wp:inline>
        </w:drawing>
      </w:r>
    </w:p>
    <w:p w14:paraId="0925FD15" w14:textId="20D11328" w:rsidR="00E50BBA" w:rsidRDefault="00E50BBA" w:rsidP="008C43C0"/>
    <w:p w14:paraId="0FD8A23A" w14:textId="00339E73" w:rsidR="00E50BBA" w:rsidRDefault="00E50BBA" w:rsidP="008C43C0">
      <w:pPr>
        <w:pStyle w:val="Caption"/>
      </w:pPr>
      <w:bookmarkStart w:id="70" w:name="_Toc434233474"/>
      <w:r>
        <w:t xml:space="preserve">Figure </w:t>
      </w:r>
      <w:fldSimple w:instr=" SEQ Figure \* ARABIC ">
        <w:r w:rsidR="006175EC">
          <w:rPr>
            <w:noProof/>
          </w:rPr>
          <w:t>14</w:t>
        </w:r>
      </w:fldSimple>
      <w:r>
        <w:t>. Cargo Retrieval Shoulder Spacer</w:t>
      </w:r>
      <w:bookmarkEnd w:id="70"/>
    </w:p>
    <w:p w14:paraId="04D7D6A4" w14:textId="1DFD2706" w:rsidR="00E50BBA" w:rsidRDefault="00E50BBA" w:rsidP="008C43C0"/>
    <w:p w14:paraId="13CECBB4" w14:textId="00516A93" w:rsidR="00E50BBA" w:rsidRDefault="00E50BBA" w:rsidP="008C43C0">
      <w:pPr>
        <w:jc w:val="center"/>
      </w:pPr>
      <w:r w:rsidRPr="008C43C0">
        <w:rPr>
          <w:noProof/>
        </w:rPr>
        <w:drawing>
          <wp:inline distT="114300" distB="114300" distL="114300" distR="114300" wp14:anchorId="5DE2F58F" wp14:editId="0124068E">
            <wp:extent cx="4579681" cy="3295650"/>
            <wp:effectExtent l="0" t="0" r="0" b="0"/>
            <wp:docPr id="4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rotWithShape="1">
                    <a:blip r:embed="rId31"/>
                    <a:srcRect t="6449"/>
                    <a:stretch/>
                  </pic:blipFill>
                  <pic:spPr bwMode="auto">
                    <a:xfrm>
                      <a:off x="0" y="0"/>
                      <a:ext cx="4587267" cy="3301109"/>
                    </a:xfrm>
                    <a:prstGeom prst="rect">
                      <a:avLst/>
                    </a:prstGeom>
                    <a:ln>
                      <a:noFill/>
                    </a:ln>
                    <a:extLst>
                      <a:ext uri="{53640926-AAD7-44D8-BBD7-CCE9431645EC}">
                        <a14:shadowObscured xmlns:a14="http://schemas.microsoft.com/office/drawing/2010/main"/>
                      </a:ext>
                    </a:extLst>
                  </pic:spPr>
                </pic:pic>
              </a:graphicData>
            </a:graphic>
          </wp:inline>
        </w:drawing>
      </w:r>
    </w:p>
    <w:p w14:paraId="4E723F20" w14:textId="77777777" w:rsidR="00E50BBA" w:rsidRDefault="00E50BBA" w:rsidP="008C43C0">
      <w:pPr>
        <w:jc w:val="center"/>
      </w:pPr>
    </w:p>
    <w:p w14:paraId="7B320D3A" w14:textId="1F6420BA" w:rsidR="00E50BBA" w:rsidRDefault="00E50BBA" w:rsidP="008C43C0">
      <w:pPr>
        <w:pStyle w:val="Caption"/>
      </w:pPr>
      <w:bookmarkStart w:id="71" w:name="_Toc434233475"/>
      <w:r>
        <w:t xml:space="preserve">Figure </w:t>
      </w:r>
      <w:fldSimple w:instr=" SEQ Figure \* ARABIC ">
        <w:r w:rsidR="006175EC">
          <w:rPr>
            <w:noProof/>
          </w:rPr>
          <w:t>15</w:t>
        </w:r>
      </w:fldSimple>
      <w:r>
        <w:t>. Cargo Retrieval Effector Paddle</w:t>
      </w:r>
      <w:bookmarkEnd w:id="71"/>
    </w:p>
    <w:p w14:paraId="443BBD31" w14:textId="68B78564" w:rsidR="00E50BBA" w:rsidRDefault="00E50BBA" w:rsidP="008C43C0"/>
    <w:p w14:paraId="63853BC5" w14:textId="2B321943" w:rsidR="00E50BBA" w:rsidRDefault="00E50BBA" w:rsidP="008C43C0">
      <w:pPr>
        <w:jc w:val="center"/>
      </w:pPr>
      <w:r w:rsidRPr="008C43C0">
        <w:rPr>
          <w:noProof/>
        </w:rPr>
        <w:drawing>
          <wp:inline distT="114300" distB="114300" distL="114300" distR="114300" wp14:anchorId="72CD244C" wp14:editId="04B0894B">
            <wp:extent cx="4667250" cy="3617311"/>
            <wp:effectExtent l="0" t="0" r="0" b="2540"/>
            <wp:docPr id="4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2"/>
                    <a:srcRect/>
                    <a:stretch>
                      <a:fillRect/>
                    </a:stretch>
                  </pic:blipFill>
                  <pic:spPr>
                    <a:xfrm>
                      <a:off x="0" y="0"/>
                      <a:ext cx="4672561" cy="3621427"/>
                    </a:xfrm>
                    <a:prstGeom prst="rect">
                      <a:avLst/>
                    </a:prstGeom>
                    <a:ln/>
                  </pic:spPr>
                </pic:pic>
              </a:graphicData>
            </a:graphic>
          </wp:inline>
        </w:drawing>
      </w:r>
    </w:p>
    <w:p w14:paraId="3BFFDA3C" w14:textId="77777777" w:rsidR="00E50BBA" w:rsidRDefault="00E50BBA" w:rsidP="008C43C0">
      <w:pPr>
        <w:jc w:val="center"/>
      </w:pPr>
    </w:p>
    <w:p w14:paraId="6CD8AB61" w14:textId="710A56ED" w:rsidR="00E50BBA" w:rsidRDefault="00E50BBA" w:rsidP="008C43C0">
      <w:pPr>
        <w:pStyle w:val="Caption"/>
      </w:pPr>
      <w:bookmarkStart w:id="72" w:name="_Toc434233476"/>
      <w:r>
        <w:t xml:space="preserve">Figure </w:t>
      </w:r>
      <w:fldSimple w:instr=" SEQ Figure \* ARABIC ">
        <w:r w:rsidR="006175EC">
          <w:rPr>
            <w:noProof/>
          </w:rPr>
          <w:t>16</w:t>
        </w:r>
      </w:fldSimple>
      <w:r>
        <w:t>. Cargo Retrieval Effector Hinge</w:t>
      </w:r>
      <w:bookmarkEnd w:id="72"/>
    </w:p>
    <w:p w14:paraId="0AD6B7E5" w14:textId="7975022B" w:rsidR="00E50BBA" w:rsidRDefault="00E50BBA" w:rsidP="008C43C0">
      <w:pPr>
        <w:jc w:val="center"/>
      </w:pPr>
      <w:r w:rsidRPr="008C43C0">
        <w:rPr>
          <w:noProof/>
        </w:rPr>
        <w:lastRenderedPageBreak/>
        <w:drawing>
          <wp:inline distT="114300" distB="114300" distL="114300" distR="114300" wp14:anchorId="15B48471" wp14:editId="6E429229">
            <wp:extent cx="4941003" cy="3819525"/>
            <wp:effectExtent l="0" t="0" r="0" b="0"/>
            <wp:docPr id="4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3"/>
                    <a:srcRect/>
                    <a:stretch>
                      <a:fillRect/>
                    </a:stretch>
                  </pic:blipFill>
                  <pic:spPr>
                    <a:xfrm>
                      <a:off x="0" y="0"/>
                      <a:ext cx="4944851" cy="3822500"/>
                    </a:xfrm>
                    <a:prstGeom prst="rect">
                      <a:avLst/>
                    </a:prstGeom>
                    <a:ln/>
                  </pic:spPr>
                </pic:pic>
              </a:graphicData>
            </a:graphic>
          </wp:inline>
        </w:drawing>
      </w:r>
    </w:p>
    <w:p w14:paraId="18E133FE" w14:textId="465398D0" w:rsidR="00E50BBA" w:rsidRDefault="00E50BBA" w:rsidP="008C43C0"/>
    <w:p w14:paraId="101A3E87" w14:textId="64FF379B" w:rsidR="00E50BBA" w:rsidRPr="008C43C0" w:rsidRDefault="00E50BBA" w:rsidP="008C43C0">
      <w:pPr>
        <w:pStyle w:val="Caption"/>
      </w:pPr>
      <w:bookmarkStart w:id="73" w:name="_Toc434233477"/>
      <w:r>
        <w:t xml:space="preserve">Figure </w:t>
      </w:r>
      <w:fldSimple w:instr=" SEQ Figure \* ARABIC ">
        <w:r w:rsidR="006175EC">
          <w:rPr>
            <w:noProof/>
          </w:rPr>
          <w:t>17</w:t>
        </w:r>
      </w:fldSimple>
      <w:r>
        <w:t>. Cargo Retrieval End Bar</w:t>
      </w:r>
      <w:bookmarkEnd w:id="73"/>
    </w:p>
    <w:p w14:paraId="67E1F6BE" w14:textId="77777777" w:rsidR="00433792" w:rsidRPr="00433792" w:rsidRDefault="00433792" w:rsidP="008C43C0"/>
    <w:p w14:paraId="0E265ADA" w14:textId="77777777" w:rsidR="007535A0" w:rsidRDefault="007535A0">
      <w:pPr>
        <w:pStyle w:val="Heading3"/>
      </w:pPr>
      <w:bookmarkStart w:id="74" w:name="_Toc434233323"/>
      <w:r>
        <w:t>Issues</w:t>
      </w:r>
      <w:bookmarkEnd w:id="74"/>
    </w:p>
    <w:p w14:paraId="70782400" w14:textId="77777777" w:rsidR="007535A0" w:rsidRDefault="007535A0" w:rsidP="007535A0"/>
    <w:p w14:paraId="3363A2D1" w14:textId="77777777" w:rsidR="00DA1893" w:rsidRPr="00DA1893" w:rsidRDefault="00DA1893" w:rsidP="00DA1893">
      <w:r w:rsidRPr="00DA1893">
        <w:rPr>
          <w:b/>
          <w:i/>
        </w:rPr>
        <w:t>Cable management:</w:t>
      </w:r>
      <w:r w:rsidRPr="00DA1893">
        <w:rPr>
          <w:b/>
        </w:rPr>
        <w:t xml:space="preserve">  </w:t>
      </w:r>
      <w:r w:rsidRPr="00DA1893">
        <w:t xml:space="preserve">Gantry mobility includes the movement of all associated wires, none of which must be permitted to move freely without introducing a host of crippling liabilities.  Because the vehicle build is subject to change, 3 plausible solutions have been explored: (1) a drag chain can be placed before the gantry, such that it is horizontally arched and suspended just above the LIDAR FOV, where it rendezvouses with the master controller and power elements; (2) the cable bundle can be bound in a flexible wrap and </w:t>
      </w:r>
      <w:r w:rsidRPr="00DA1893">
        <w:rPr>
          <w:i/>
        </w:rPr>
        <w:t>slacked</w:t>
      </w:r>
      <w:r w:rsidRPr="00DA1893">
        <w:t xml:space="preserve"> toward the elevator, where it is secured to the outwardly facing, unused channel of the v-rail elevator infrastructure; (3) the cable can be fixed to a flagpole and allowed to dangle provided the length of bundled cable does not invite opportunities for entanglement from elements internal and external to the vehicle.         </w:t>
      </w:r>
    </w:p>
    <w:p w14:paraId="106A08D8" w14:textId="77777777" w:rsidR="00DA1893" w:rsidRPr="00DA1893" w:rsidRDefault="00DA1893" w:rsidP="00DA1893"/>
    <w:p w14:paraId="4EE1F393" w14:textId="77777777" w:rsidR="00DA1893" w:rsidRPr="00DA1893" w:rsidRDefault="00DA1893" w:rsidP="00DA1893">
      <w:r w:rsidRPr="00DA1893">
        <w:rPr>
          <w:b/>
          <w:i/>
        </w:rPr>
        <w:t xml:space="preserve">Shifting Center of Gravity:  </w:t>
      </w:r>
      <w:r w:rsidRPr="00DA1893">
        <w:t xml:space="preserve">Because a large U-shaped section has been removed from the vehicle rear, carved out for an elevator shaft that routes cargo, and a gantry is to be run on the top floor, opposite the elevator, the primary components of both the gantry and robot arm must be light enough to preclude any operational movements that might pitch the vehicle or introduce some performance instability.  Heavier components, where space and heat transfer permit, should be centrally grouped to counterweight the gantry so that when fully extended beyond the vehicle perimeter, the arm does not pose a tipping concern, despite the makeup of </w:t>
      </w:r>
      <w:r w:rsidRPr="00DA1893">
        <w:lastRenderedPageBreak/>
        <w:t xml:space="preserve">low-weight parts.  Should such a problem slip through implementation and testing, and a teardown aimed at reorienting the vehicle weight will not suffice, reduced gantry speeds and ballast will be considered.    </w:t>
      </w:r>
    </w:p>
    <w:p w14:paraId="4D4A3594" w14:textId="77777777" w:rsidR="00DA1893" w:rsidRPr="00DA1893" w:rsidRDefault="00DA1893" w:rsidP="00DA1893"/>
    <w:p w14:paraId="32F64D2D" w14:textId="77777777" w:rsidR="00DA1893" w:rsidRPr="00DA1893" w:rsidRDefault="00DA1893" w:rsidP="00DA1893">
      <w:r w:rsidRPr="00DA1893">
        <w:rPr>
          <w:b/>
          <w:i/>
        </w:rPr>
        <w:t xml:space="preserve">Manipulation of Delivery &amp; Storage Actuator Implement:  </w:t>
      </w:r>
      <w:r w:rsidRPr="00DA1893">
        <w:t xml:space="preserve">Given the use of smart servos, the arm can be trained in a range of gestures by capturing the numeric tags that correspond to the movements of each servo horn, and programmatically registering them in a software solution that brokers the logic driving each actionable sequence of the arm.  Finer, or localized, motor control, however, will require some cooperation with the IPL module – the trained “muscle memory” is primarily used to plant the camera nearer to some target area, where image processing is then used to guide the acquisition efforts. </w:t>
      </w:r>
      <w:r w:rsidRPr="00DA1893">
        <w:rPr>
          <w:b/>
        </w:rPr>
        <w:t xml:space="preserve">   </w:t>
      </w:r>
    </w:p>
    <w:p w14:paraId="2DFB8C18" w14:textId="77777777" w:rsidR="00DA1893" w:rsidRPr="00DA1893" w:rsidRDefault="00DA1893" w:rsidP="00DA1893"/>
    <w:p w14:paraId="263A38E8" w14:textId="77777777" w:rsidR="00DA1893" w:rsidRPr="00DA1893" w:rsidRDefault="00DA1893" w:rsidP="00DA1893"/>
    <w:p w14:paraId="22A5DB00" w14:textId="0E851005" w:rsidR="00DA1893" w:rsidRPr="00DA1893" w:rsidRDefault="00DA1893" w:rsidP="00DA1893">
      <w:r w:rsidRPr="00DA1893">
        <w:rPr>
          <w:b/>
          <w:i/>
        </w:rPr>
        <w:t xml:space="preserve">Collecting all </w:t>
      </w:r>
      <w:proofErr w:type="gramStart"/>
      <w:r w:rsidRPr="00DA1893">
        <w:rPr>
          <w:b/>
          <w:i/>
        </w:rPr>
        <w:t>Zone</w:t>
      </w:r>
      <w:proofErr w:type="gramEnd"/>
      <w:r w:rsidRPr="00DA1893">
        <w:rPr>
          <w:b/>
          <w:i/>
        </w:rPr>
        <w:t xml:space="preserve"> A blocks:  </w:t>
      </w:r>
      <w:r w:rsidRPr="00DA1893">
        <w:t>A gantry, a 300° shoulder joint, and a 300</w:t>
      </w:r>
      <w:r w:rsidR="00CE28CA" w:rsidRPr="00DA1893">
        <w:t>° wrist</w:t>
      </w:r>
      <w:r w:rsidRPr="00DA1893">
        <w:t xml:space="preserve"> should allow for easy retrieval of Zone A blocks placed in such a way that the RAIL bins physically obstruct further vehicular advances.  Should a time bonus exist that diminishes any incentive to collect the blocks described above, the modular design of the arm will permit a rebuild that excludes the now unnecessary shoulder joint.  Instead of tossing the servo, it would be coupled with the existing elbow actuator (now making up the base of the arm) in order to facilitate a speedier volley between pick-up and storage. </w:t>
      </w:r>
    </w:p>
    <w:p w14:paraId="6721AA71" w14:textId="77777777" w:rsidR="00DA1893" w:rsidRPr="007535A0" w:rsidRDefault="00DA1893" w:rsidP="007535A0"/>
    <w:p w14:paraId="4C0A06CA" w14:textId="77777777" w:rsidR="007535A0" w:rsidRPr="00DF6EF9" w:rsidRDefault="007535A0">
      <w:pPr>
        <w:pStyle w:val="Heading3"/>
      </w:pPr>
      <w:bookmarkStart w:id="75" w:name="_Toc434233324"/>
      <w:r>
        <w:t>Circuit Board Layout</w:t>
      </w:r>
      <w:bookmarkEnd w:id="75"/>
    </w:p>
    <w:p w14:paraId="37B357B6" w14:textId="77777777" w:rsidR="00A14B26" w:rsidRDefault="00A14B26" w:rsidP="00A14B26">
      <w:pPr>
        <w:textAlignment w:val="baseline"/>
        <w:rPr>
          <w:color w:val="000000"/>
          <w:szCs w:val="24"/>
        </w:rPr>
      </w:pPr>
    </w:p>
    <w:p w14:paraId="4FC6E83D" w14:textId="77777777" w:rsidR="00433792" w:rsidRDefault="00433792" w:rsidP="00433792">
      <w:pPr>
        <w:jc w:val="left"/>
      </w:pPr>
      <w:r>
        <w:t xml:space="preserve">No custom manufacture of a board is required at this time.  What follows is a quick reference for the pin layouts native to the Cargo Retrieval module. </w:t>
      </w:r>
    </w:p>
    <w:p w14:paraId="1CC83E82" w14:textId="77777777" w:rsidR="00433792" w:rsidRDefault="00433792" w:rsidP="00433792">
      <w:pPr>
        <w:ind w:firstLine="720"/>
        <w:jc w:val="left"/>
      </w:pPr>
    </w:p>
    <w:p w14:paraId="4912CC9B" w14:textId="517A011F" w:rsidR="00433792" w:rsidRDefault="00433792" w:rsidP="00433792">
      <w:pPr>
        <w:ind w:firstLine="720"/>
        <w:jc w:val="left"/>
      </w:pPr>
      <w:r>
        <w:t xml:space="preserve">The servo motor controller is shown in </w:t>
      </w:r>
      <w:r>
        <w:fldChar w:fldCharType="begin"/>
      </w:r>
      <w:r>
        <w:instrText xml:space="preserve"> REF _Ref434228211 \h </w:instrText>
      </w:r>
      <w:r>
        <w:fldChar w:fldCharType="separate"/>
      </w:r>
      <w:r w:rsidR="006175EC">
        <w:t xml:space="preserve">Figure </w:t>
      </w:r>
      <w:r w:rsidR="006175EC">
        <w:rPr>
          <w:noProof/>
        </w:rPr>
        <w:t>18</w:t>
      </w:r>
      <w:r w:rsidR="006175EC">
        <w:t xml:space="preserve">. </w:t>
      </w:r>
      <w:r w:rsidR="006175EC" w:rsidRPr="00DA1893">
        <w:rPr>
          <w:color w:val="000000"/>
          <w:szCs w:val="24"/>
        </w:rPr>
        <w:t>Pin Layout of USB2AX Servo Motor Controller Board</w:t>
      </w:r>
      <w:r>
        <w:fldChar w:fldCharType="end"/>
      </w:r>
      <w:r>
        <w:t xml:space="preserve">.  The USB points — VBUS, D-, D+, and GND, connect to a powered USB hub that busses traffic between the master controller and its sensors and actuators.  (Note: pictured in Figure 1 is a pin layout of board version 3.1a, which is identical to the version 3.2a board pin layout that will be used in this project.)  Servo logic is passed, in Figure 11, from the 3-pin TTL cable that connects a chain of servos to board points PB1-3.  There is no need to physically reduce to a single wire the 3-pin TTL cable that connects to the 12-V energized actuator chain and this 5-V USB device because this board has been designed with some protective circuitry forethought.      </w:t>
      </w:r>
    </w:p>
    <w:p w14:paraId="6A087D43" w14:textId="77777777" w:rsidR="00DA1893" w:rsidRPr="00DA1893" w:rsidRDefault="00DA1893" w:rsidP="00DA1893">
      <w:pPr>
        <w:textAlignment w:val="baseline"/>
        <w:rPr>
          <w:color w:val="000000"/>
          <w:szCs w:val="24"/>
        </w:rPr>
      </w:pPr>
      <w:r w:rsidRPr="00DA1893">
        <w:rPr>
          <w:color w:val="000000"/>
          <w:szCs w:val="24"/>
        </w:rPr>
        <w:t xml:space="preserve">  </w:t>
      </w:r>
    </w:p>
    <w:p w14:paraId="62BA6441" w14:textId="77777777" w:rsidR="00DA1893" w:rsidRPr="00DA1893" w:rsidRDefault="00DA1893" w:rsidP="0016123D">
      <w:pPr>
        <w:jc w:val="center"/>
        <w:textAlignment w:val="baseline"/>
        <w:rPr>
          <w:color w:val="000000"/>
          <w:szCs w:val="24"/>
        </w:rPr>
      </w:pPr>
      <w:r w:rsidRPr="00DA1893">
        <w:rPr>
          <w:noProof/>
          <w:color w:val="000000"/>
          <w:szCs w:val="24"/>
        </w:rPr>
        <w:lastRenderedPageBreak/>
        <w:drawing>
          <wp:inline distT="114300" distB="114300" distL="114300" distR="114300" wp14:anchorId="2C7EF8E1" wp14:editId="1E1E95A6">
            <wp:extent cx="3657600" cy="3657600"/>
            <wp:effectExtent l="0" t="0" r="0" b="0"/>
            <wp:docPr id="4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3657600" cy="3657600"/>
                    </a:xfrm>
                    <a:prstGeom prst="rect">
                      <a:avLst/>
                    </a:prstGeom>
                    <a:ln/>
                  </pic:spPr>
                </pic:pic>
              </a:graphicData>
            </a:graphic>
          </wp:inline>
        </w:drawing>
      </w:r>
    </w:p>
    <w:p w14:paraId="23A5078D" w14:textId="3A00AA9F" w:rsidR="00DA1893" w:rsidRPr="00DA1893" w:rsidRDefault="00DA1893" w:rsidP="0016123D">
      <w:pPr>
        <w:pStyle w:val="Caption"/>
        <w:rPr>
          <w:color w:val="000000"/>
          <w:szCs w:val="24"/>
        </w:rPr>
      </w:pPr>
      <w:bookmarkStart w:id="76" w:name="_Ref434228211"/>
      <w:bookmarkStart w:id="77" w:name="_Toc434233478"/>
      <w:r>
        <w:t xml:space="preserve">Figure </w:t>
      </w:r>
      <w:fldSimple w:instr=" SEQ Figure \* ARABIC ">
        <w:r w:rsidR="006175EC">
          <w:rPr>
            <w:noProof/>
          </w:rPr>
          <w:t>18</w:t>
        </w:r>
      </w:fldSimple>
      <w:r>
        <w:t xml:space="preserve">. </w:t>
      </w:r>
      <w:r w:rsidRPr="00DA1893">
        <w:rPr>
          <w:color w:val="000000"/>
          <w:szCs w:val="24"/>
        </w:rPr>
        <w:t>Pin Layout of USB2AX Servo Motor Controller Board</w:t>
      </w:r>
      <w:bookmarkEnd w:id="76"/>
      <w:bookmarkEnd w:id="77"/>
      <w:r w:rsidRPr="00DA1893">
        <w:rPr>
          <w:color w:val="000000"/>
          <w:szCs w:val="24"/>
        </w:rPr>
        <w:t xml:space="preserve"> </w:t>
      </w:r>
    </w:p>
    <w:p w14:paraId="0D1F8252" w14:textId="77777777" w:rsidR="00DA1893" w:rsidRPr="00DA1893" w:rsidRDefault="00DA1893" w:rsidP="00DA1893">
      <w:pPr>
        <w:textAlignment w:val="baseline"/>
        <w:rPr>
          <w:color w:val="000000"/>
          <w:szCs w:val="24"/>
        </w:rPr>
      </w:pPr>
    </w:p>
    <w:p w14:paraId="0CD72BF4" w14:textId="6FE6C2B3" w:rsidR="00DA1893" w:rsidRPr="00DA1893" w:rsidRDefault="00DA1893" w:rsidP="00DA1893">
      <w:pPr>
        <w:textAlignment w:val="baseline"/>
        <w:rPr>
          <w:color w:val="000000"/>
          <w:szCs w:val="24"/>
        </w:rPr>
      </w:pPr>
      <w:r w:rsidRPr="00DA1893">
        <w:rPr>
          <w:color w:val="000000"/>
          <w:szCs w:val="24"/>
        </w:rPr>
        <w:t xml:space="preserve">For quick reference, the servo motor pin layout is illustrated in </w:t>
      </w:r>
      <w:r w:rsidR="00433792">
        <w:rPr>
          <w:color w:val="000000"/>
          <w:szCs w:val="24"/>
        </w:rPr>
        <w:fldChar w:fldCharType="begin"/>
      </w:r>
      <w:r w:rsidR="00433792">
        <w:rPr>
          <w:color w:val="000000"/>
          <w:szCs w:val="24"/>
        </w:rPr>
        <w:instrText xml:space="preserve"> REF _Ref434228273 \h </w:instrText>
      </w:r>
      <w:r w:rsidR="00433792">
        <w:rPr>
          <w:color w:val="000000"/>
          <w:szCs w:val="24"/>
        </w:rPr>
      </w:r>
      <w:r w:rsidR="00433792">
        <w:rPr>
          <w:color w:val="000000"/>
          <w:szCs w:val="24"/>
        </w:rPr>
        <w:fldChar w:fldCharType="separate"/>
      </w:r>
      <w:r w:rsidR="006175EC">
        <w:t xml:space="preserve">Figure </w:t>
      </w:r>
      <w:r w:rsidR="006175EC">
        <w:rPr>
          <w:noProof/>
        </w:rPr>
        <w:t>19</w:t>
      </w:r>
      <w:r w:rsidR="006175EC">
        <w:t xml:space="preserve">. </w:t>
      </w:r>
      <w:r w:rsidR="006175EC" w:rsidRPr="00DA1893">
        <w:rPr>
          <w:color w:val="000000"/>
          <w:szCs w:val="24"/>
        </w:rPr>
        <w:t>Data and Power Pins of an AX Series Dynamixel servo motor</w:t>
      </w:r>
      <w:r w:rsidR="00433792">
        <w:rPr>
          <w:color w:val="000000"/>
          <w:szCs w:val="24"/>
        </w:rPr>
        <w:fldChar w:fldCharType="end"/>
      </w:r>
      <w:r w:rsidRPr="00DA1893">
        <w:rPr>
          <w:color w:val="000000"/>
          <w:szCs w:val="24"/>
        </w:rPr>
        <w:t>.</w:t>
      </w:r>
    </w:p>
    <w:p w14:paraId="35BDF0E7" w14:textId="77777777" w:rsidR="00DA1893" w:rsidRPr="00DA1893" w:rsidRDefault="00DA1893" w:rsidP="00DA1893">
      <w:pPr>
        <w:textAlignment w:val="baseline"/>
        <w:rPr>
          <w:color w:val="000000"/>
          <w:szCs w:val="24"/>
        </w:rPr>
      </w:pPr>
    </w:p>
    <w:p w14:paraId="52CFAFC6" w14:textId="77777777" w:rsidR="00DA1893" w:rsidRPr="00DA1893" w:rsidRDefault="00DA1893" w:rsidP="0016123D">
      <w:pPr>
        <w:jc w:val="center"/>
        <w:textAlignment w:val="baseline"/>
        <w:rPr>
          <w:color w:val="000000"/>
          <w:szCs w:val="24"/>
        </w:rPr>
      </w:pPr>
      <w:r w:rsidRPr="00DA1893">
        <w:rPr>
          <w:noProof/>
          <w:color w:val="000000"/>
          <w:szCs w:val="24"/>
        </w:rPr>
        <w:drawing>
          <wp:inline distT="114300" distB="114300" distL="114300" distR="114300" wp14:anchorId="165FC6D7" wp14:editId="735BEF28">
            <wp:extent cx="4162425" cy="1857375"/>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4162425" cy="1857375"/>
                    </a:xfrm>
                    <a:prstGeom prst="rect">
                      <a:avLst/>
                    </a:prstGeom>
                    <a:ln/>
                  </pic:spPr>
                </pic:pic>
              </a:graphicData>
            </a:graphic>
          </wp:inline>
        </w:drawing>
      </w:r>
    </w:p>
    <w:p w14:paraId="34E5C07F" w14:textId="02C831CF" w:rsidR="00DA1893" w:rsidRPr="00DA1893" w:rsidRDefault="00DA1893" w:rsidP="0016123D">
      <w:pPr>
        <w:pStyle w:val="Caption"/>
        <w:rPr>
          <w:color w:val="000000"/>
          <w:szCs w:val="24"/>
        </w:rPr>
      </w:pPr>
      <w:bookmarkStart w:id="78" w:name="_Ref434228273"/>
      <w:bookmarkStart w:id="79" w:name="_Toc434233479"/>
      <w:r>
        <w:t xml:space="preserve">Figure </w:t>
      </w:r>
      <w:fldSimple w:instr=" SEQ Figure \* ARABIC ">
        <w:r w:rsidR="006175EC">
          <w:rPr>
            <w:noProof/>
          </w:rPr>
          <w:t>19</w:t>
        </w:r>
      </w:fldSimple>
      <w:r>
        <w:t xml:space="preserve">. </w:t>
      </w:r>
      <w:r w:rsidRPr="00DA1893">
        <w:rPr>
          <w:color w:val="000000"/>
          <w:szCs w:val="24"/>
        </w:rPr>
        <w:t>Data and Power Pins of an AX Series Dynamixel servo motor</w:t>
      </w:r>
      <w:bookmarkEnd w:id="78"/>
      <w:bookmarkEnd w:id="79"/>
    </w:p>
    <w:p w14:paraId="1CA499FF" w14:textId="03C2D25F" w:rsidR="00433792" w:rsidRDefault="00DA1893" w:rsidP="008C43C0">
      <w:r w:rsidRPr="00DA1893">
        <w:rPr>
          <w:color w:val="000000"/>
          <w:szCs w:val="24"/>
        </w:rPr>
        <w:tab/>
      </w:r>
      <w:r w:rsidR="00433792">
        <w:t xml:space="preserve">The pin layout of the stepper-motor controller is shown in </w:t>
      </w:r>
      <w:r w:rsidR="00E50BBA">
        <w:fldChar w:fldCharType="begin"/>
      </w:r>
      <w:r w:rsidR="00E50BBA">
        <w:instrText xml:space="preserve"> REF _Ref434228317 \h </w:instrText>
      </w:r>
      <w:r w:rsidR="00E50BBA">
        <w:fldChar w:fldCharType="separate"/>
      </w:r>
      <w:r w:rsidR="006175EC">
        <w:t xml:space="preserve">Figure </w:t>
      </w:r>
      <w:r w:rsidR="006175EC">
        <w:rPr>
          <w:noProof/>
        </w:rPr>
        <w:t>20</w:t>
      </w:r>
      <w:r w:rsidR="006175EC">
        <w:t xml:space="preserve">. </w:t>
      </w:r>
      <w:r w:rsidR="006175EC" w:rsidRPr="00DA1893">
        <w:rPr>
          <w:color w:val="000000"/>
          <w:szCs w:val="24"/>
        </w:rPr>
        <w:t>Big Easy Driver Ver</w:t>
      </w:r>
      <w:r w:rsidR="006175EC">
        <w:rPr>
          <w:color w:val="000000"/>
          <w:szCs w:val="24"/>
        </w:rPr>
        <w:t>sion</w:t>
      </w:r>
      <w:r w:rsidR="006175EC" w:rsidRPr="00DA1893">
        <w:rPr>
          <w:color w:val="000000"/>
          <w:szCs w:val="24"/>
        </w:rPr>
        <w:t xml:space="preserve"> 1.2 Motor Controller Board Contact Layout</w:t>
      </w:r>
      <w:r w:rsidR="00E50BBA">
        <w:fldChar w:fldCharType="end"/>
      </w:r>
      <w:r w:rsidR="00433792">
        <w:t xml:space="preserve">.  The board features a meaningful redundancy of contacts so that the topology of the circuit can be spec’d to the project hardware: the pin spacing is not fixed, which allows for quicker implementation and also introduces minor improvements to fitting this board within the project real estate.  Referring to </w:t>
      </w:r>
      <w:r w:rsidR="00E50BBA">
        <w:fldChar w:fldCharType="begin"/>
      </w:r>
      <w:r w:rsidR="00E50BBA">
        <w:instrText xml:space="preserve"> REF _Ref434228336 \h </w:instrText>
      </w:r>
      <w:r w:rsidR="00E50BBA">
        <w:fldChar w:fldCharType="separate"/>
      </w:r>
      <w:r w:rsidR="006175EC">
        <w:t xml:space="preserve">Figure </w:t>
      </w:r>
      <w:r w:rsidR="006175EC">
        <w:rPr>
          <w:noProof/>
        </w:rPr>
        <w:t>20</w:t>
      </w:r>
      <w:r w:rsidR="00E50BBA">
        <w:fldChar w:fldCharType="end"/>
      </w:r>
      <w:r w:rsidR="00433792">
        <w:t xml:space="preserve">, the motor controller will interface with the microcontroller at the following points, or sister points: EN, M1, M2, M3, STEP, and DIR.  The A± and B± contacts will be tied directly to the </w:t>
      </w:r>
      <w:r w:rsidR="00433792">
        <w:lastRenderedPageBreak/>
        <w:t xml:space="preserve">corresponding 4-wire leads of the stepper motor.  Note: hardware not shown in </w:t>
      </w:r>
      <w:r w:rsidR="00E50BBA">
        <w:fldChar w:fldCharType="begin"/>
      </w:r>
      <w:r w:rsidR="00E50BBA">
        <w:instrText xml:space="preserve"> REF _Ref434228336 \h </w:instrText>
      </w:r>
      <w:r w:rsidR="00E50BBA">
        <w:fldChar w:fldCharType="separate"/>
      </w:r>
      <w:r w:rsidR="006175EC">
        <w:t xml:space="preserve">Figure </w:t>
      </w:r>
      <w:r w:rsidR="006175EC">
        <w:rPr>
          <w:noProof/>
        </w:rPr>
        <w:t>20</w:t>
      </w:r>
      <w:r w:rsidR="00E50BBA">
        <w:fldChar w:fldCharType="end"/>
      </w:r>
      <w:r w:rsidR="00E50BBA">
        <w:t xml:space="preserve"> </w:t>
      </w:r>
      <w:r w:rsidR="00433792">
        <w:t>does not exceed the height of the drum capacitor.</w:t>
      </w:r>
    </w:p>
    <w:p w14:paraId="1166B2C0" w14:textId="3B153FF3" w:rsidR="00DA1893" w:rsidRPr="00DA1893" w:rsidRDefault="00DA1893" w:rsidP="00DA1893">
      <w:pPr>
        <w:textAlignment w:val="baseline"/>
        <w:rPr>
          <w:color w:val="000000"/>
          <w:szCs w:val="24"/>
        </w:rPr>
      </w:pPr>
    </w:p>
    <w:p w14:paraId="2BE41A76" w14:textId="77777777" w:rsidR="00DA1893" w:rsidRPr="00DA1893" w:rsidRDefault="00DA1893" w:rsidP="00DA1893">
      <w:pPr>
        <w:textAlignment w:val="baseline"/>
        <w:rPr>
          <w:color w:val="000000"/>
          <w:szCs w:val="24"/>
        </w:rPr>
      </w:pPr>
    </w:p>
    <w:p w14:paraId="68D7E8DF" w14:textId="77777777" w:rsidR="00DA1893" w:rsidRPr="00DA1893" w:rsidRDefault="00DA1893" w:rsidP="0016123D">
      <w:pPr>
        <w:jc w:val="center"/>
        <w:textAlignment w:val="baseline"/>
        <w:rPr>
          <w:color w:val="000000"/>
          <w:szCs w:val="24"/>
        </w:rPr>
      </w:pPr>
      <w:r w:rsidRPr="00DA1893">
        <w:rPr>
          <w:noProof/>
          <w:color w:val="000000"/>
          <w:szCs w:val="24"/>
        </w:rPr>
        <w:drawing>
          <wp:inline distT="114300" distB="114300" distL="114300" distR="114300" wp14:anchorId="28F2D58F" wp14:editId="7CB01296">
            <wp:extent cx="4827401" cy="3888740"/>
            <wp:effectExtent l="0" t="0" r="0" b="0"/>
            <wp:docPr id="4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6"/>
                    <a:srcRect/>
                    <a:stretch>
                      <a:fillRect/>
                    </a:stretch>
                  </pic:blipFill>
                  <pic:spPr>
                    <a:xfrm>
                      <a:off x="0" y="0"/>
                      <a:ext cx="4828580" cy="3889690"/>
                    </a:xfrm>
                    <a:prstGeom prst="rect">
                      <a:avLst/>
                    </a:prstGeom>
                    <a:ln/>
                  </pic:spPr>
                </pic:pic>
              </a:graphicData>
            </a:graphic>
          </wp:inline>
        </w:drawing>
      </w:r>
    </w:p>
    <w:p w14:paraId="19FBF9F4" w14:textId="39432AF0" w:rsidR="00DA1893" w:rsidRPr="00C64059" w:rsidRDefault="00DB7741" w:rsidP="0016123D">
      <w:pPr>
        <w:pStyle w:val="Caption"/>
        <w:rPr>
          <w:color w:val="000000"/>
          <w:szCs w:val="24"/>
        </w:rPr>
      </w:pPr>
      <w:bookmarkStart w:id="80" w:name="_Ref434228336"/>
      <w:bookmarkStart w:id="81" w:name="_Ref434228317"/>
      <w:bookmarkStart w:id="82" w:name="_Toc434233480"/>
      <w:r>
        <w:t xml:space="preserve">Figure </w:t>
      </w:r>
      <w:fldSimple w:instr=" SEQ Figure \* ARABIC ">
        <w:r w:rsidR="006175EC">
          <w:rPr>
            <w:noProof/>
          </w:rPr>
          <w:t>20</w:t>
        </w:r>
      </w:fldSimple>
      <w:bookmarkEnd w:id="80"/>
      <w:r>
        <w:t xml:space="preserve">. </w:t>
      </w:r>
      <w:r w:rsidR="00DA1893" w:rsidRPr="00DA1893">
        <w:rPr>
          <w:color w:val="000000"/>
          <w:szCs w:val="24"/>
        </w:rPr>
        <w:t>Big Easy Driver Ver</w:t>
      </w:r>
      <w:r>
        <w:rPr>
          <w:color w:val="000000"/>
          <w:szCs w:val="24"/>
        </w:rPr>
        <w:t>sion</w:t>
      </w:r>
      <w:r w:rsidR="00DA1893" w:rsidRPr="00DA1893">
        <w:rPr>
          <w:color w:val="000000"/>
          <w:szCs w:val="24"/>
        </w:rPr>
        <w:t xml:space="preserve"> 1.2 Motor Controller Board Contact Layout</w:t>
      </w:r>
      <w:bookmarkEnd w:id="81"/>
      <w:bookmarkEnd w:id="82"/>
      <w:r w:rsidR="00DA1893" w:rsidRPr="00DA1893">
        <w:rPr>
          <w:color w:val="000000"/>
          <w:szCs w:val="24"/>
        </w:rPr>
        <w:t xml:space="preserve">  </w:t>
      </w:r>
    </w:p>
    <w:p w14:paraId="7A613B80" w14:textId="77777777" w:rsidR="00E50BBA" w:rsidRDefault="00E50BBA">
      <w:pPr>
        <w:jc w:val="left"/>
        <w:rPr>
          <w:b/>
          <w:sz w:val="32"/>
          <w:szCs w:val="28"/>
        </w:rPr>
      </w:pPr>
      <w:r>
        <w:br w:type="page"/>
      </w:r>
    </w:p>
    <w:p w14:paraId="7638C345" w14:textId="5D17F00E" w:rsidR="00A14B26" w:rsidRDefault="00A14B26">
      <w:pPr>
        <w:pStyle w:val="Heading2"/>
      </w:pPr>
      <w:bookmarkStart w:id="83" w:name="_Toc434233325"/>
      <w:r>
        <w:lastRenderedPageBreak/>
        <w:t>Image Processing &amp; Lighting</w:t>
      </w:r>
      <w:bookmarkEnd w:id="83"/>
      <w:r>
        <w:t xml:space="preserve"> </w:t>
      </w:r>
    </w:p>
    <w:p w14:paraId="7AA82C51" w14:textId="77777777" w:rsidR="00A14B26" w:rsidRDefault="00A14B26" w:rsidP="00A14B26">
      <w:pPr>
        <w:textAlignment w:val="baseline"/>
        <w:rPr>
          <w:color w:val="000000"/>
          <w:szCs w:val="24"/>
        </w:rPr>
      </w:pPr>
      <w:r w:rsidRPr="00C64059">
        <w:rPr>
          <w:color w:val="000000"/>
          <w:szCs w:val="24"/>
        </w:rPr>
        <w:t>Aaron McDaniel</w:t>
      </w:r>
    </w:p>
    <w:p w14:paraId="20B9222E" w14:textId="77777777" w:rsidR="00A14B26" w:rsidRDefault="00A14B26" w:rsidP="00A14B26">
      <w:pPr>
        <w:textAlignment w:val="baseline"/>
        <w:rPr>
          <w:color w:val="000000"/>
          <w:szCs w:val="24"/>
        </w:rPr>
      </w:pPr>
    </w:p>
    <w:p w14:paraId="7960F0D6" w14:textId="77777777" w:rsidR="007535A0" w:rsidRDefault="007535A0">
      <w:pPr>
        <w:pStyle w:val="Heading3"/>
      </w:pPr>
      <w:bookmarkStart w:id="84" w:name="_Toc434233326"/>
      <w:r>
        <w:t>CAD Drawings</w:t>
      </w:r>
      <w:bookmarkEnd w:id="84"/>
    </w:p>
    <w:p w14:paraId="17042F71" w14:textId="77777777" w:rsidR="007D5DC1" w:rsidRDefault="007D5DC1" w:rsidP="00502B58">
      <w:pPr>
        <w:jc w:val="center"/>
      </w:pPr>
      <w:r>
        <w:rPr>
          <w:noProof/>
        </w:rPr>
        <w:drawing>
          <wp:inline distT="114300" distB="114300" distL="114300" distR="114300" wp14:anchorId="654263FE" wp14:editId="3F02E396">
            <wp:extent cx="4005263" cy="2183471"/>
            <wp:effectExtent l="0" t="0" r="0" b="762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extLst>
                        <a:ext uri="{BEBA8EAE-BF5A-486C-A8C5-ECC9F3942E4B}">
                          <a14:imgProps xmlns:a14="http://schemas.microsoft.com/office/drawing/2010/main">
                            <a14:imgLayer r:embed="rId38">
                              <a14:imgEffect>
                                <a14:brightnessContrast contrast="-40000"/>
                              </a14:imgEffect>
                            </a14:imgLayer>
                          </a14:imgProps>
                        </a:ext>
                      </a:extLst>
                    </a:blip>
                    <a:srcRect/>
                    <a:stretch>
                      <a:fillRect/>
                    </a:stretch>
                  </pic:blipFill>
                  <pic:spPr>
                    <a:xfrm>
                      <a:off x="0" y="0"/>
                      <a:ext cx="4005263" cy="2183471"/>
                    </a:xfrm>
                    <a:prstGeom prst="rect">
                      <a:avLst/>
                    </a:prstGeom>
                    <a:ln/>
                  </pic:spPr>
                </pic:pic>
              </a:graphicData>
            </a:graphic>
          </wp:inline>
        </w:drawing>
      </w:r>
    </w:p>
    <w:p w14:paraId="169CB288" w14:textId="25DA7D24" w:rsidR="007D5DC1" w:rsidRDefault="007D5DC1" w:rsidP="00502B58">
      <w:pPr>
        <w:pStyle w:val="Caption"/>
      </w:pPr>
      <w:bookmarkStart w:id="85" w:name="_Toc434233481"/>
      <w:r>
        <w:t xml:space="preserve">Figure </w:t>
      </w:r>
      <w:fldSimple w:instr=" SEQ Figure \* ARABIC ">
        <w:r w:rsidR="006175EC">
          <w:rPr>
            <w:noProof/>
          </w:rPr>
          <w:t>21</w:t>
        </w:r>
      </w:fldSimple>
      <w:r>
        <w:t xml:space="preserve">. </w:t>
      </w:r>
      <w:r w:rsidR="00C84B36">
        <w:t>Multiple LED array</w:t>
      </w:r>
      <w:bookmarkEnd w:id="85"/>
    </w:p>
    <w:p w14:paraId="0B151DFD" w14:textId="77777777" w:rsidR="00C84B36" w:rsidRDefault="00C84B36" w:rsidP="0016123D"/>
    <w:p w14:paraId="442C396B" w14:textId="6FA394C9" w:rsidR="00C84B36" w:rsidRDefault="00C84B36" w:rsidP="0016123D">
      <w:pPr>
        <w:jc w:val="center"/>
      </w:pPr>
      <w:r>
        <w:rPr>
          <w:noProof/>
        </w:rPr>
        <w:drawing>
          <wp:inline distT="114300" distB="114300" distL="114300" distR="114300" wp14:anchorId="718FD7D4" wp14:editId="732BCFF8">
            <wp:extent cx="3714667" cy="3500966"/>
            <wp:effectExtent l="0" t="0" r="0" b="4445"/>
            <wp:docPr id="44"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rotWithShape="1">
                    <a:blip r:embed="rId39"/>
                    <a:srcRect t="8417"/>
                    <a:stretch/>
                  </pic:blipFill>
                  <pic:spPr bwMode="auto">
                    <a:xfrm>
                      <a:off x="0" y="0"/>
                      <a:ext cx="3714750" cy="3501044"/>
                    </a:xfrm>
                    <a:prstGeom prst="rect">
                      <a:avLst/>
                    </a:prstGeom>
                    <a:ln>
                      <a:noFill/>
                    </a:ln>
                    <a:extLst>
                      <a:ext uri="{53640926-AAD7-44D8-BBD7-CCE9431645EC}">
                        <a14:shadowObscured xmlns:a14="http://schemas.microsoft.com/office/drawing/2010/main"/>
                      </a:ext>
                    </a:extLst>
                  </pic:spPr>
                </pic:pic>
              </a:graphicData>
            </a:graphic>
          </wp:inline>
        </w:drawing>
      </w:r>
    </w:p>
    <w:p w14:paraId="654A0A31" w14:textId="5F0B9427" w:rsidR="00C84B36" w:rsidRPr="00C84B36" w:rsidRDefault="00C84B36">
      <w:pPr>
        <w:pStyle w:val="Caption"/>
      </w:pPr>
      <w:bookmarkStart w:id="86" w:name="_Toc434233482"/>
      <w:r>
        <w:t xml:space="preserve">Figure </w:t>
      </w:r>
      <w:fldSimple w:instr=" SEQ Figure \* ARABIC ">
        <w:r w:rsidR="006175EC">
          <w:rPr>
            <w:noProof/>
          </w:rPr>
          <w:t>22</w:t>
        </w:r>
      </w:fldSimple>
      <w:r>
        <w:t>. Single LED</w:t>
      </w:r>
      <w:bookmarkEnd w:id="86"/>
    </w:p>
    <w:p w14:paraId="1479D2E4" w14:textId="77777777" w:rsidR="007535A0" w:rsidRDefault="007535A0">
      <w:pPr>
        <w:pStyle w:val="Heading3"/>
        <w:numPr>
          <w:ilvl w:val="0"/>
          <w:numId w:val="0"/>
        </w:numPr>
      </w:pPr>
    </w:p>
    <w:p w14:paraId="6741D5F9" w14:textId="77777777" w:rsidR="00C84B36" w:rsidRPr="0016123D" w:rsidRDefault="00C84B36" w:rsidP="0016123D"/>
    <w:p w14:paraId="209C333F" w14:textId="77777777" w:rsidR="007535A0" w:rsidRDefault="007535A0">
      <w:pPr>
        <w:pStyle w:val="Heading3"/>
      </w:pPr>
      <w:bookmarkStart w:id="87" w:name="_Toc434233327"/>
      <w:r>
        <w:lastRenderedPageBreak/>
        <w:t>Issues</w:t>
      </w:r>
      <w:bookmarkEnd w:id="87"/>
    </w:p>
    <w:p w14:paraId="2366B721" w14:textId="77777777" w:rsidR="007535A0" w:rsidRDefault="007535A0" w:rsidP="007535A0"/>
    <w:p w14:paraId="15C4930F" w14:textId="77777777" w:rsidR="00C84B36" w:rsidRPr="00C84B36" w:rsidRDefault="00C84B36" w:rsidP="00C84B36">
      <w:r w:rsidRPr="00C84B36">
        <w:t>Potential issues could arise if the static equations of the arm are not accurate which have a negative effect on the perceived functioning of the arm.</w:t>
      </w:r>
    </w:p>
    <w:p w14:paraId="4B01332C" w14:textId="77777777" w:rsidR="00C84B36" w:rsidRPr="007535A0" w:rsidRDefault="00C84B36" w:rsidP="007535A0"/>
    <w:p w14:paraId="368C2C27" w14:textId="77777777" w:rsidR="007535A0" w:rsidRDefault="007535A0">
      <w:pPr>
        <w:pStyle w:val="Heading3"/>
      </w:pPr>
      <w:bookmarkStart w:id="88" w:name="_Toc434233328"/>
      <w:r>
        <w:t>Circuit Board Layout</w:t>
      </w:r>
      <w:bookmarkEnd w:id="88"/>
    </w:p>
    <w:p w14:paraId="3A86B2BA" w14:textId="77777777" w:rsidR="00832909" w:rsidRDefault="00832909" w:rsidP="00832909"/>
    <w:p w14:paraId="1D9DD4B4" w14:textId="0B61B1F1" w:rsidR="00C84B36" w:rsidRPr="00C84B36" w:rsidRDefault="00C84B36" w:rsidP="00C84B36">
      <w:r w:rsidRPr="00C84B36">
        <w:t>There is a</w:t>
      </w:r>
      <w:r>
        <w:t>n</w:t>
      </w:r>
      <w:r w:rsidRPr="00C84B36">
        <w:t xml:space="preserve"> electronic transistor switch designed for the state of the light source.  The 5V voltage source is connected to an electronic transistor, which in turn is connected to</w:t>
      </w:r>
      <w:r>
        <w:t xml:space="preserve"> a ground controller through a </w:t>
      </w:r>
      <w:proofErr w:type="spellStart"/>
      <w:r w:rsidR="00810DD1">
        <w:t>Z</w:t>
      </w:r>
      <w:r w:rsidR="00810DD1" w:rsidRPr="00C84B36">
        <w:t>ener</w:t>
      </w:r>
      <w:proofErr w:type="spellEnd"/>
      <w:r w:rsidRPr="00C84B36">
        <w:t xml:space="preserve"> diode and resistor and the lighting source. </w:t>
      </w:r>
    </w:p>
    <w:p w14:paraId="0F68283E" w14:textId="77777777" w:rsidR="00C84B36" w:rsidRDefault="00C84B36" w:rsidP="00832909"/>
    <w:p w14:paraId="166716E3" w14:textId="7ED64C75" w:rsidR="00C84B36" w:rsidRDefault="00C84B36" w:rsidP="0016123D">
      <w:pPr>
        <w:jc w:val="center"/>
      </w:pPr>
      <w:r>
        <w:rPr>
          <w:noProof/>
        </w:rPr>
        <w:drawing>
          <wp:inline distT="114300" distB="114300" distL="114300" distR="114300" wp14:anchorId="7E4014BE" wp14:editId="7B68C11E">
            <wp:extent cx="5153025" cy="3848100"/>
            <wp:effectExtent l="0" t="0" r="0" b="0"/>
            <wp:docPr id="4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5153025" cy="3848100"/>
                    </a:xfrm>
                    <a:prstGeom prst="rect">
                      <a:avLst/>
                    </a:prstGeom>
                    <a:ln/>
                  </pic:spPr>
                </pic:pic>
              </a:graphicData>
            </a:graphic>
          </wp:inline>
        </w:drawing>
      </w:r>
    </w:p>
    <w:p w14:paraId="7CC5A517" w14:textId="3DF40F7E" w:rsidR="00C84B36" w:rsidRPr="00832909" w:rsidRDefault="00C84B36" w:rsidP="0016123D">
      <w:pPr>
        <w:pStyle w:val="Caption"/>
      </w:pPr>
      <w:bookmarkStart w:id="89" w:name="_Toc434233483"/>
      <w:r>
        <w:t xml:space="preserve">Figure </w:t>
      </w:r>
      <w:fldSimple w:instr=" SEQ Figure \* ARABIC ">
        <w:r w:rsidR="006175EC">
          <w:rPr>
            <w:noProof/>
          </w:rPr>
          <w:t>23</w:t>
        </w:r>
      </w:fldSimple>
      <w:r>
        <w:t>. Circuit Board Layout</w:t>
      </w:r>
      <w:bookmarkEnd w:id="89"/>
    </w:p>
    <w:p w14:paraId="0872DDC8" w14:textId="77777777" w:rsidR="00C84B36" w:rsidRDefault="00C84B36">
      <w:pPr>
        <w:jc w:val="left"/>
        <w:rPr>
          <w:b/>
          <w:sz w:val="32"/>
          <w:szCs w:val="28"/>
        </w:rPr>
      </w:pPr>
      <w:r>
        <w:br w:type="page"/>
      </w:r>
    </w:p>
    <w:p w14:paraId="5C836C40" w14:textId="63BA9855" w:rsidR="00A14B26" w:rsidRDefault="00A14B26">
      <w:pPr>
        <w:pStyle w:val="Heading2"/>
      </w:pPr>
      <w:bookmarkStart w:id="90" w:name="_Toc434233329"/>
      <w:r>
        <w:lastRenderedPageBreak/>
        <w:t>Propulsion</w:t>
      </w:r>
      <w:bookmarkEnd w:id="90"/>
      <w:r>
        <w:t xml:space="preserve"> </w:t>
      </w:r>
    </w:p>
    <w:p w14:paraId="38DCB58F" w14:textId="77777777" w:rsidR="00A14B26" w:rsidRDefault="00A14B26" w:rsidP="00A14B26">
      <w:pPr>
        <w:textAlignment w:val="baseline"/>
        <w:rPr>
          <w:color w:val="000000"/>
          <w:szCs w:val="24"/>
        </w:rPr>
      </w:pPr>
      <w:r w:rsidRPr="00C64059">
        <w:rPr>
          <w:color w:val="000000"/>
          <w:szCs w:val="24"/>
        </w:rPr>
        <w:t>Kevin Houston</w:t>
      </w:r>
    </w:p>
    <w:p w14:paraId="062DEE6B" w14:textId="77777777" w:rsidR="00A14B26" w:rsidRDefault="00A14B26" w:rsidP="00A14B26">
      <w:pPr>
        <w:textAlignment w:val="baseline"/>
        <w:rPr>
          <w:color w:val="000000"/>
          <w:szCs w:val="24"/>
        </w:rPr>
      </w:pPr>
    </w:p>
    <w:p w14:paraId="2B202C94" w14:textId="77777777" w:rsidR="007535A0" w:rsidRDefault="007535A0">
      <w:pPr>
        <w:pStyle w:val="Heading3"/>
      </w:pPr>
      <w:bookmarkStart w:id="91" w:name="_Toc434233330"/>
      <w:r>
        <w:t>CAD Drawings</w:t>
      </w:r>
      <w:bookmarkEnd w:id="91"/>
    </w:p>
    <w:p w14:paraId="0C5AFBF7" w14:textId="77777777" w:rsidR="007535A0" w:rsidRDefault="007535A0">
      <w:pPr>
        <w:pStyle w:val="Heading3"/>
        <w:numPr>
          <w:ilvl w:val="0"/>
          <w:numId w:val="0"/>
        </w:numPr>
      </w:pPr>
    </w:p>
    <w:p w14:paraId="1980F02D" w14:textId="77777777" w:rsidR="007535A0" w:rsidRDefault="007535A0">
      <w:pPr>
        <w:pStyle w:val="Heading3"/>
      </w:pPr>
      <w:bookmarkStart w:id="92" w:name="_Toc434233331"/>
      <w:r>
        <w:t>Issues</w:t>
      </w:r>
      <w:bookmarkEnd w:id="92"/>
    </w:p>
    <w:p w14:paraId="028A9FBB" w14:textId="77777777" w:rsidR="007535A0" w:rsidRDefault="007535A0" w:rsidP="007535A0"/>
    <w:p w14:paraId="36939BCC" w14:textId="30F06A33" w:rsidR="00C84B36" w:rsidRPr="00C84B36" w:rsidRDefault="00C84B36" w:rsidP="00C84B36">
      <w:r w:rsidRPr="00C84B36">
        <w:t xml:space="preserve">The potential issue with the propulsion system in reference to its interaction with the chassis is the implementation of the wheel set. The front two wheels will be used as casters; </w:t>
      </w:r>
      <w:r w:rsidR="000C26FC" w:rsidRPr="00C84B36">
        <w:t>however,</w:t>
      </w:r>
      <w:r w:rsidRPr="00C84B36">
        <w:t xml:space="preserve"> it is needed for them to be tied to the back wheels for an </w:t>
      </w:r>
      <w:r w:rsidR="00810DD1" w:rsidRPr="00C84B36">
        <w:t>all-wheel</w:t>
      </w:r>
      <w:r w:rsidRPr="00C84B36">
        <w:t xml:space="preserve"> drive train. The issue arises with the mounting of the front tires in a stable manner. The specification considering the height of the chassis is that it needs to be 0.5” from the ground, the wheels need to be mounted in such a way that they allow the bottom of the chassis to be at that distance designated in the design. S set of two blocks are to be designed and will be 3D printed for the back motors and their mounts to be placed on. Reference Figure X to view the drawing and specifications of the designed blocks for the front wheel mounts and the back mounts respectively. The height of the block is drawn from taking the placement of the DC motor’s shaft while in </w:t>
      </w:r>
      <w:r w:rsidR="000C26FC" w:rsidRPr="00C84B36">
        <w:t>the mount</w:t>
      </w:r>
      <w:r w:rsidRPr="00C84B36">
        <w:t xml:space="preserve"> from the measured distance that is necessary for the bottom of the chassis to be 0.5” from the floor of the track.</w:t>
      </w:r>
    </w:p>
    <w:p w14:paraId="1396B92B" w14:textId="77777777" w:rsidR="00C84B36" w:rsidRPr="007535A0" w:rsidRDefault="00C84B36" w:rsidP="007535A0"/>
    <w:p w14:paraId="1B1E70F3" w14:textId="77777777" w:rsidR="007535A0" w:rsidRDefault="007535A0">
      <w:pPr>
        <w:pStyle w:val="Heading3"/>
      </w:pPr>
      <w:bookmarkStart w:id="93" w:name="_Toc434233332"/>
      <w:r>
        <w:t>Circuit Board Layout</w:t>
      </w:r>
      <w:bookmarkEnd w:id="93"/>
    </w:p>
    <w:p w14:paraId="75DD08C1" w14:textId="3BA5C34F" w:rsidR="00C84B36" w:rsidRDefault="00C84B36" w:rsidP="0016123D">
      <w:pPr>
        <w:jc w:val="center"/>
      </w:pPr>
      <w:r>
        <w:rPr>
          <w:noProof/>
        </w:rPr>
        <w:drawing>
          <wp:inline distT="57150" distB="57150" distL="57150" distR="57150" wp14:anchorId="61427674" wp14:editId="4DC7284A">
            <wp:extent cx="2855105" cy="2728913"/>
            <wp:effectExtent l="0" t="0" r="0" b="0"/>
            <wp:docPr id="4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1"/>
                    <a:srcRect/>
                    <a:stretch>
                      <a:fillRect/>
                    </a:stretch>
                  </pic:blipFill>
                  <pic:spPr>
                    <a:xfrm>
                      <a:off x="0" y="0"/>
                      <a:ext cx="2855105" cy="2728913"/>
                    </a:xfrm>
                    <a:prstGeom prst="rect">
                      <a:avLst/>
                    </a:prstGeom>
                    <a:ln/>
                  </pic:spPr>
                </pic:pic>
              </a:graphicData>
            </a:graphic>
          </wp:inline>
        </w:drawing>
      </w:r>
    </w:p>
    <w:p w14:paraId="0EBECC05" w14:textId="1226F19C" w:rsidR="00C84B36" w:rsidRDefault="00C84B36" w:rsidP="0016123D">
      <w:pPr>
        <w:pStyle w:val="Caption"/>
      </w:pPr>
      <w:bookmarkStart w:id="94" w:name="_Ref434228494"/>
      <w:bookmarkStart w:id="95" w:name="_Toc434233484"/>
      <w:r>
        <w:t xml:space="preserve">Figure </w:t>
      </w:r>
      <w:fldSimple w:instr=" SEQ Figure \* ARABIC ">
        <w:r w:rsidR="006175EC">
          <w:rPr>
            <w:noProof/>
          </w:rPr>
          <w:t>24</w:t>
        </w:r>
      </w:fldSimple>
      <w:bookmarkEnd w:id="94"/>
      <w:r>
        <w:t>. Control Signal Input</w:t>
      </w:r>
      <w:bookmarkEnd w:id="95"/>
    </w:p>
    <w:p w14:paraId="51A11772" w14:textId="04127960" w:rsidR="00C84B36" w:rsidRDefault="00C84B36" w:rsidP="00C84B36">
      <w:r>
        <w:t xml:space="preserve">Shown above in </w:t>
      </w:r>
      <w:r w:rsidR="00E50BBA">
        <w:fldChar w:fldCharType="begin"/>
      </w:r>
      <w:r w:rsidR="00E50BBA">
        <w:instrText xml:space="preserve"> REF _Ref434228494 \h </w:instrText>
      </w:r>
      <w:r w:rsidR="00E50BBA">
        <w:fldChar w:fldCharType="separate"/>
      </w:r>
      <w:r w:rsidR="006175EC">
        <w:t xml:space="preserve">Figure </w:t>
      </w:r>
      <w:r w:rsidR="006175EC">
        <w:rPr>
          <w:noProof/>
        </w:rPr>
        <w:t>24</w:t>
      </w:r>
      <w:r w:rsidR="00E50BBA">
        <w:fldChar w:fldCharType="end"/>
      </w:r>
      <w:r w:rsidRPr="00C84B36">
        <w:t>, the control signal pins for the RioRand dual motor controller are shown. The dual m</w:t>
      </w:r>
      <w:r>
        <w:t>otor controller will receive PWM</w:t>
      </w:r>
      <w:r w:rsidRPr="00C84B36">
        <w:t xml:space="preserve"> signals sent from the BeagleBone Black. </w:t>
      </w:r>
      <w:proofErr w:type="gramStart"/>
      <w:r w:rsidRPr="00C84B36">
        <w:t>DIR[</w:t>
      </w:r>
      <w:proofErr w:type="gramEnd"/>
      <w:r w:rsidRPr="00C84B36">
        <w:t xml:space="preserve">#] = 1 and PWM = PWM will set the motor controller to set the motors to move forward. the argument should be PWM </w:t>
      </w:r>
      <w:r w:rsidR="00810DD1" w:rsidRPr="00C84B36">
        <w:t>Motor Forward</w:t>
      </w:r>
      <w:r w:rsidRPr="00C84B36">
        <w:t xml:space="preserve">. To reverse a specified </w:t>
      </w:r>
      <w:r w:rsidR="000C26FC" w:rsidRPr="00C84B36">
        <w:t>motor,</w:t>
      </w:r>
      <w:r w:rsidRPr="00C84B36">
        <w:t xml:space="preserve"> the </w:t>
      </w:r>
      <w:r w:rsidR="000C26FC" w:rsidRPr="00C84B36">
        <w:t>DIR [</w:t>
      </w:r>
      <w:r w:rsidRPr="00C84B36">
        <w:t xml:space="preserve">#] = 0 and PWM = PWM, this shall reverse the specified motor. DIR1 and DIR2 will be used for the </w:t>
      </w:r>
      <w:r w:rsidRPr="00C84B36">
        <w:lastRenderedPageBreak/>
        <w:t xml:space="preserve">two separate motors. A parking brake can also be implemented by the signal </w:t>
      </w:r>
      <w:proofErr w:type="gramStart"/>
      <w:r w:rsidRPr="00C84B36">
        <w:t>DIR[</w:t>
      </w:r>
      <w:proofErr w:type="gramEnd"/>
      <w:r w:rsidRPr="00C84B36">
        <w:t>#] = X and PWM = 0. This sophisticated controller will be able to receive simple commands for the operations needed of the motors.</w:t>
      </w:r>
    </w:p>
    <w:p w14:paraId="70D29072" w14:textId="732D6B18" w:rsidR="00E50BBA" w:rsidRDefault="00E50BBA" w:rsidP="00C84B36"/>
    <w:p w14:paraId="30727BAB" w14:textId="77777777" w:rsidR="00E50BBA" w:rsidRPr="00C84B36" w:rsidRDefault="00E50BBA" w:rsidP="00C84B36"/>
    <w:p w14:paraId="2C0D6288" w14:textId="77777777" w:rsidR="00C84B36" w:rsidRDefault="00C84B36" w:rsidP="0016123D">
      <w:pPr>
        <w:jc w:val="center"/>
      </w:pPr>
      <w:r w:rsidRPr="00C84B36">
        <w:rPr>
          <w:noProof/>
        </w:rPr>
        <w:drawing>
          <wp:inline distT="114300" distB="114300" distL="114300" distR="114300" wp14:anchorId="543EA851" wp14:editId="02CC1CDF">
            <wp:extent cx="2895470" cy="2709863"/>
            <wp:effectExtent l="0" t="0" r="0" b="0"/>
            <wp:docPr id="2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2"/>
                    <a:srcRect/>
                    <a:stretch>
                      <a:fillRect/>
                    </a:stretch>
                  </pic:blipFill>
                  <pic:spPr>
                    <a:xfrm>
                      <a:off x="0" y="0"/>
                      <a:ext cx="2895470" cy="2709863"/>
                    </a:xfrm>
                    <a:prstGeom prst="rect">
                      <a:avLst/>
                    </a:prstGeom>
                    <a:ln/>
                  </pic:spPr>
                </pic:pic>
              </a:graphicData>
            </a:graphic>
          </wp:inline>
        </w:drawing>
      </w:r>
    </w:p>
    <w:p w14:paraId="78B2DB7B" w14:textId="53C6F8EB" w:rsidR="00C84B36" w:rsidRDefault="00C84B36" w:rsidP="0016123D">
      <w:pPr>
        <w:pStyle w:val="Caption"/>
      </w:pPr>
      <w:bookmarkStart w:id="96" w:name="_Toc434233485"/>
      <w:r>
        <w:t xml:space="preserve">Figure </w:t>
      </w:r>
      <w:fldSimple w:instr=" SEQ Figure \* ARABIC ">
        <w:r w:rsidR="006175EC">
          <w:rPr>
            <w:noProof/>
          </w:rPr>
          <w:t>25</w:t>
        </w:r>
      </w:fldSimple>
      <w:r>
        <w:t>. Output Terminals for H-Bridge Controller</w:t>
      </w:r>
      <w:bookmarkEnd w:id="96"/>
    </w:p>
    <w:p w14:paraId="042FA258" w14:textId="77777777" w:rsidR="00E50BBA" w:rsidRPr="008C43C0" w:rsidRDefault="00E50BBA" w:rsidP="008C43C0"/>
    <w:p w14:paraId="009AF892" w14:textId="77777777" w:rsidR="00C84B36" w:rsidRPr="00C84B36" w:rsidRDefault="00C84B36" w:rsidP="00C84B36">
      <w:r w:rsidRPr="00C84B36">
        <w:t xml:space="preserve">The pin layout for the controller to interact with the battery and motors is shown above. The negative DC input to connect to the battery is at the GND pin, and the positive DC input is at the POWER input. The specified motors will be connected to the respective pins for MOTOR1 and MOTOR2. </w:t>
      </w:r>
      <w:r w:rsidRPr="00C84B36">
        <w:br/>
      </w:r>
    </w:p>
    <w:p w14:paraId="0C33DB64" w14:textId="77777777" w:rsidR="00C84B36" w:rsidRDefault="00C84B36" w:rsidP="0016123D"/>
    <w:p w14:paraId="6C618B27" w14:textId="77777777" w:rsidR="00C84B36" w:rsidRPr="0016123D" w:rsidRDefault="00C84B36" w:rsidP="0016123D"/>
    <w:p w14:paraId="14A5EFF1" w14:textId="77777777" w:rsidR="00390F86" w:rsidRDefault="00390F86">
      <w:pPr>
        <w:jc w:val="left"/>
        <w:rPr>
          <w:b/>
          <w:sz w:val="32"/>
          <w:szCs w:val="28"/>
        </w:rPr>
      </w:pPr>
      <w:r>
        <w:br w:type="page"/>
      </w:r>
    </w:p>
    <w:p w14:paraId="79DFCD9A" w14:textId="290A8BE7" w:rsidR="006660BB" w:rsidRDefault="006660BB">
      <w:pPr>
        <w:pStyle w:val="Heading2"/>
      </w:pPr>
      <w:bookmarkStart w:id="97" w:name="_Toc434233333"/>
      <w:r>
        <w:lastRenderedPageBreak/>
        <w:t>Navigation</w:t>
      </w:r>
      <w:bookmarkEnd w:id="97"/>
      <w:r>
        <w:t xml:space="preserve"> </w:t>
      </w:r>
    </w:p>
    <w:p w14:paraId="19DF8E0D" w14:textId="77777777" w:rsidR="006660BB" w:rsidRDefault="006660BB" w:rsidP="006660BB">
      <w:pPr>
        <w:textAlignment w:val="baseline"/>
        <w:rPr>
          <w:color w:val="000000"/>
          <w:szCs w:val="24"/>
        </w:rPr>
      </w:pPr>
      <w:r w:rsidRPr="00C64059">
        <w:rPr>
          <w:color w:val="000000"/>
          <w:szCs w:val="24"/>
        </w:rPr>
        <w:t>Terence Staples</w:t>
      </w:r>
    </w:p>
    <w:p w14:paraId="30593B00" w14:textId="77777777" w:rsidR="006660BB" w:rsidRDefault="006660BB" w:rsidP="006660BB">
      <w:pPr>
        <w:textAlignment w:val="baseline"/>
        <w:rPr>
          <w:color w:val="000000"/>
          <w:szCs w:val="24"/>
        </w:rPr>
      </w:pPr>
    </w:p>
    <w:p w14:paraId="6A394444" w14:textId="77777777" w:rsidR="006660BB" w:rsidRDefault="006660BB">
      <w:pPr>
        <w:pStyle w:val="Heading3"/>
      </w:pPr>
      <w:bookmarkStart w:id="98" w:name="_Toc434233334"/>
      <w:r>
        <w:t>CAD Drawings</w:t>
      </w:r>
      <w:bookmarkEnd w:id="98"/>
    </w:p>
    <w:p w14:paraId="31FCD9AB" w14:textId="77777777" w:rsidR="00D67432" w:rsidRDefault="00D67432" w:rsidP="00502B58">
      <w:pPr>
        <w:jc w:val="center"/>
      </w:pPr>
      <w:r>
        <w:rPr>
          <w:noProof/>
        </w:rPr>
        <w:drawing>
          <wp:inline distT="114300" distB="114300" distL="114300" distR="114300" wp14:anchorId="6CE1C2F0" wp14:editId="5A292C46">
            <wp:extent cx="4145068" cy="376684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4158299" cy="3778864"/>
                    </a:xfrm>
                    <a:prstGeom prst="rect">
                      <a:avLst/>
                    </a:prstGeom>
                    <a:ln/>
                  </pic:spPr>
                </pic:pic>
              </a:graphicData>
            </a:graphic>
          </wp:inline>
        </w:drawing>
      </w:r>
    </w:p>
    <w:p w14:paraId="4C373D5A" w14:textId="6B4D9E09" w:rsidR="00D67432" w:rsidRPr="005A1D77" w:rsidRDefault="00D67432" w:rsidP="00502B58">
      <w:pPr>
        <w:pStyle w:val="Caption"/>
      </w:pPr>
      <w:bookmarkStart w:id="99" w:name="_Toc434233486"/>
      <w:r>
        <w:t xml:space="preserve">Figure </w:t>
      </w:r>
      <w:fldSimple w:instr=" SEQ Figure \* ARABIC ">
        <w:r w:rsidR="006175EC">
          <w:rPr>
            <w:noProof/>
          </w:rPr>
          <w:t>26</w:t>
        </w:r>
      </w:fldSimple>
      <w:r w:rsidR="00C84B36">
        <w:t>. LIDAR CAD Drawing</w:t>
      </w:r>
      <w:bookmarkEnd w:id="99"/>
    </w:p>
    <w:p w14:paraId="7E39836D" w14:textId="77777777" w:rsidR="006660BB" w:rsidRDefault="006660BB">
      <w:pPr>
        <w:pStyle w:val="Heading3"/>
        <w:numPr>
          <w:ilvl w:val="0"/>
          <w:numId w:val="0"/>
        </w:numPr>
      </w:pPr>
    </w:p>
    <w:p w14:paraId="7F73F5B7" w14:textId="77777777" w:rsidR="00D67432" w:rsidRDefault="00D67432" w:rsidP="00502B58"/>
    <w:p w14:paraId="1EA656E8" w14:textId="77777777" w:rsidR="00D67432" w:rsidRDefault="00D67432" w:rsidP="00502B58">
      <w:pPr>
        <w:jc w:val="center"/>
      </w:pPr>
      <w:r>
        <w:rPr>
          <w:noProof/>
        </w:rPr>
        <w:drawing>
          <wp:inline distT="114300" distB="114300" distL="114300" distR="114300" wp14:anchorId="24D7A002" wp14:editId="7AC2DDA5">
            <wp:extent cx="3952875" cy="2558334"/>
            <wp:effectExtent l="0" t="0" r="0" b="0"/>
            <wp:docPr id="5"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44"/>
                    <a:srcRect/>
                    <a:stretch>
                      <a:fillRect/>
                    </a:stretch>
                  </pic:blipFill>
                  <pic:spPr>
                    <a:xfrm>
                      <a:off x="0" y="0"/>
                      <a:ext cx="3955926" cy="2560308"/>
                    </a:xfrm>
                    <a:prstGeom prst="rect">
                      <a:avLst/>
                    </a:prstGeom>
                    <a:ln/>
                  </pic:spPr>
                </pic:pic>
              </a:graphicData>
            </a:graphic>
          </wp:inline>
        </w:drawing>
      </w:r>
    </w:p>
    <w:p w14:paraId="6E60CBA2" w14:textId="78D81F06" w:rsidR="00D67432" w:rsidRDefault="00D67432" w:rsidP="00502B58">
      <w:pPr>
        <w:pStyle w:val="Caption"/>
      </w:pPr>
      <w:bookmarkStart w:id="100" w:name="_Toc434233487"/>
      <w:r>
        <w:t xml:space="preserve">Figure </w:t>
      </w:r>
      <w:fldSimple w:instr=" SEQ Figure \* ARABIC ">
        <w:r w:rsidR="006175EC">
          <w:rPr>
            <w:noProof/>
          </w:rPr>
          <w:t>27</w:t>
        </w:r>
      </w:fldSimple>
      <w:r>
        <w:t xml:space="preserve">. </w:t>
      </w:r>
      <w:r w:rsidR="00C84B36">
        <w:t>Side view of LIDAR System</w:t>
      </w:r>
      <w:bookmarkEnd w:id="100"/>
    </w:p>
    <w:p w14:paraId="2A0CB3C7" w14:textId="125EE8C9" w:rsidR="00C84B36" w:rsidRDefault="00C84B36" w:rsidP="0016123D">
      <w:pPr>
        <w:jc w:val="center"/>
      </w:pPr>
      <w:r>
        <w:rPr>
          <w:noProof/>
        </w:rPr>
        <w:lastRenderedPageBreak/>
        <w:drawing>
          <wp:inline distT="114300" distB="114300" distL="114300" distR="114300" wp14:anchorId="5E152BF4" wp14:editId="308DEF52">
            <wp:extent cx="3594735" cy="2961640"/>
            <wp:effectExtent l="0" t="0" r="12065" b="10160"/>
            <wp:docPr id="4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5"/>
                    <a:srcRect/>
                    <a:stretch>
                      <a:fillRect/>
                    </a:stretch>
                  </pic:blipFill>
                  <pic:spPr>
                    <a:xfrm>
                      <a:off x="0" y="0"/>
                      <a:ext cx="3595316" cy="2962119"/>
                    </a:xfrm>
                    <a:prstGeom prst="rect">
                      <a:avLst/>
                    </a:prstGeom>
                    <a:ln/>
                  </pic:spPr>
                </pic:pic>
              </a:graphicData>
            </a:graphic>
          </wp:inline>
        </w:drawing>
      </w:r>
    </w:p>
    <w:p w14:paraId="5022F55B" w14:textId="3CF4C9DB" w:rsidR="00C84B36" w:rsidRDefault="00C84B36">
      <w:pPr>
        <w:pStyle w:val="Caption"/>
      </w:pPr>
      <w:bookmarkStart w:id="101" w:name="_Toc434233488"/>
      <w:r>
        <w:t xml:space="preserve">Figure </w:t>
      </w:r>
      <w:fldSimple w:instr=" SEQ Figure \* ARABIC ">
        <w:r w:rsidR="006175EC">
          <w:rPr>
            <w:noProof/>
          </w:rPr>
          <w:t>28</w:t>
        </w:r>
      </w:fldSimple>
      <w:r>
        <w:t>. Rendered Isometric view of LIDAR System</w:t>
      </w:r>
      <w:bookmarkEnd w:id="101"/>
    </w:p>
    <w:p w14:paraId="3BBC24C1" w14:textId="77777777" w:rsidR="00C84B36" w:rsidRPr="0016123D" w:rsidRDefault="00C84B36" w:rsidP="0016123D"/>
    <w:p w14:paraId="71D1AA96" w14:textId="79B18057" w:rsidR="00C84B36" w:rsidRDefault="006660BB">
      <w:pPr>
        <w:pStyle w:val="Heading3"/>
      </w:pPr>
      <w:bookmarkStart w:id="102" w:name="_Toc434233335"/>
      <w:r>
        <w:t>Issues</w:t>
      </w:r>
      <w:bookmarkEnd w:id="102"/>
    </w:p>
    <w:p w14:paraId="49403A5F" w14:textId="73E3B1CC" w:rsidR="00C84B36" w:rsidRPr="00C84B36" w:rsidRDefault="00C84B36" w:rsidP="00C84B36">
      <w:r w:rsidRPr="00C84B36">
        <w:t xml:space="preserve">The biggest issue of the LIDAR is the data readings are invalid at a certain distance (&lt;=100mm). This can be combated since the data reading are 360 degrees. Another problem is that the LIDAR cannot have a </w:t>
      </w:r>
      <w:r w:rsidR="000C26FC" w:rsidRPr="00C84B36">
        <w:t>360-degree</w:t>
      </w:r>
      <w:r w:rsidRPr="00C84B36">
        <w:t xml:space="preserve"> view of the board due to other parts of the robot. However, navigation can be achieved without a full 360 degrees.</w:t>
      </w:r>
    </w:p>
    <w:p w14:paraId="5C892F3A" w14:textId="77777777" w:rsidR="00C84B36" w:rsidRPr="0016123D" w:rsidRDefault="00C84B36" w:rsidP="0016123D"/>
    <w:p w14:paraId="1402446C" w14:textId="77777777" w:rsidR="006660BB" w:rsidRPr="007535A0" w:rsidRDefault="006660BB" w:rsidP="006660BB"/>
    <w:p w14:paraId="36079357" w14:textId="77777777" w:rsidR="006660BB" w:rsidRDefault="006660BB">
      <w:pPr>
        <w:pStyle w:val="Heading3"/>
      </w:pPr>
      <w:bookmarkStart w:id="103" w:name="_Toc434233336"/>
      <w:r>
        <w:t>Circuit Board Layout</w:t>
      </w:r>
      <w:bookmarkEnd w:id="103"/>
    </w:p>
    <w:p w14:paraId="5BAC3B9B" w14:textId="77777777" w:rsidR="00D67432" w:rsidRDefault="00D67432" w:rsidP="00D67432">
      <w:r>
        <w:t>The LIDAR unit includes a teensy board that allows for motor control and interface through USB. The boards dimensions are 1 x 1.75 in.</w:t>
      </w:r>
    </w:p>
    <w:p w14:paraId="7977A2B0" w14:textId="77777777" w:rsidR="00D67432" w:rsidRPr="005A1D77" w:rsidRDefault="00D67432" w:rsidP="00502B58"/>
    <w:p w14:paraId="6D1D51CE" w14:textId="77777777" w:rsidR="00C84B36" w:rsidRDefault="00C84B36">
      <w:pPr>
        <w:jc w:val="left"/>
        <w:rPr>
          <w:b/>
          <w:sz w:val="32"/>
          <w:szCs w:val="28"/>
        </w:rPr>
      </w:pPr>
      <w:r>
        <w:br w:type="page"/>
      </w:r>
    </w:p>
    <w:p w14:paraId="7DA94407" w14:textId="78945211" w:rsidR="00A14B26" w:rsidRDefault="00A14B26">
      <w:pPr>
        <w:pStyle w:val="Heading2"/>
      </w:pPr>
      <w:bookmarkStart w:id="104" w:name="_Toc434233337"/>
      <w:r w:rsidRPr="00C64059">
        <w:lastRenderedPageBreak/>
        <w:t>Microcontroller</w:t>
      </w:r>
      <w:r>
        <w:t xml:space="preserve"> &amp; Logistics</w:t>
      </w:r>
      <w:bookmarkEnd w:id="104"/>
      <w:r>
        <w:t xml:space="preserve"> </w:t>
      </w:r>
    </w:p>
    <w:p w14:paraId="61A3B7C1" w14:textId="77777777" w:rsidR="00A14B26" w:rsidRDefault="00A14B26" w:rsidP="00A14B26">
      <w:pPr>
        <w:textAlignment w:val="baseline"/>
        <w:rPr>
          <w:color w:val="000000"/>
          <w:szCs w:val="24"/>
        </w:rPr>
      </w:pPr>
      <w:r w:rsidRPr="00C64059">
        <w:rPr>
          <w:color w:val="000000"/>
          <w:szCs w:val="24"/>
        </w:rPr>
        <w:t>Peter Corcoran</w:t>
      </w:r>
    </w:p>
    <w:p w14:paraId="60CD40A7" w14:textId="77777777" w:rsidR="00A14B26" w:rsidRDefault="00A14B26" w:rsidP="00A14B26">
      <w:pPr>
        <w:textAlignment w:val="baseline"/>
        <w:rPr>
          <w:color w:val="000000"/>
          <w:szCs w:val="24"/>
        </w:rPr>
      </w:pPr>
    </w:p>
    <w:p w14:paraId="3D3622D5" w14:textId="71FBA5F3" w:rsidR="007535A0" w:rsidRDefault="007535A0">
      <w:pPr>
        <w:pStyle w:val="Heading3"/>
      </w:pPr>
      <w:bookmarkStart w:id="105" w:name="_Toc434233338"/>
      <w:r>
        <w:t>CAD Drawings</w:t>
      </w:r>
      <w:bookmarkEnd w:id="105"/>
    </w:p>
    <w:p w14:paraId="5E1A5FD3" w14:textId="303F8982" w:rsidR="0047497E" w:rsidRDefault="0047497E" w:rsidP="0016123D"/>
    <w:p w14:paraId="108B0C95" w14:textId="64977AE2" w:rsidR="0047497E" w:rsidRPr="0016123D" w:rsidRDefault="0047497E" w:rsidP="0016123D">
      <w:r>
        <w:t xml:space="preserve">CAD drawing of the BBB and the BBB proto-board are for sizing only.  No custom CAD drawings are needed. </w:t>
      </w:r>
    </w:p>
    <w:p w14:paraId="7415179A" w14:textId="77777777" w:rsidR="0047497E" w:rsidRPr="0016123D" w:rsidRDefault="0047497E" w:rsidP="0016123D"/>
    <w:p w14:paraId="60E308E3" w14:textId="33CF276F" w:rsidR="007535A0" w:rsidRDefault="0047497E" w:rsidP="0016123D">
      <w:pPr>
        <w:jc w:val="center"/>
      </w:pPr>
      <w:r>
        <w:rPr>
          <w:noProof/>
        </w:rPr>
        <w:drawing>
          <wp:inline distT="0" distB="0" distL="0" distR="0" wp14:anchorId="5B98A0B1" wp14:editId="2675ECDE">
            <wp:extent cx="5410200" cy="29190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167" t="10773" r="3167"/>
                    <a:stretch/>
                  </pic:blipFill>
                  <pic:spPr bwMode="auto">
                    <a:xfrm>
                      <a:off x="0" y="0"/>
                      <a:ext cx="5410200" cy="2919095"/>
                    </a:xfrm>
                    <a:prstGeom prst="rect">
                      <a:avLst/>
                    </a:prstGeom>
                    <a:ln>
                      <a:noFill/>
                    </a:ln>
                    <a:extLst>
                      <a:ext uri="{53640926-AAD7-44D8-BBD7-CCE9431645EC}">
                        <a14:shadowObscured xmlns:a14="http://schemas.microsoft.com/office/drawing/2010/main"/>
                      </a:ext>
                    </a:extLst>
                  </pic:spPr>
                </pic:pic>
              </a:graphicData>
            </a:graphic>
          </wp:inline>
        </w:drawing>
      </w:r>
    </w:p>
    <w:p w14:paraId="2D28952F" w14:textId="3981B6E8" w:rsidR="0047497E" w:rsidRDefault="0047497E" w:rsidP="0016123D">
      <w:pPr>
        <w:pStyle w:val="Caption"/>
      </w:pPr>
      <w:bookmarkStart w:id="106" w:name="_Toc434233489"/>
      <w:r>
        <w:t xml:space="preserve">Figure </w:t>
      </w:r>
      <w:fldSimple w:instr=" SEQ Figure \* ARABIC ">
        <w:r w:rsidR="006175EC">
          <w:rPr>
            <w:noProof/>
          </w:rPr>
          <w:t>29</w:t>
        </w:r>
      </w:fldSimple>
      <w:r>
        <w:t>. BeagleBone Black CAD Drawing</w:t>
      </w:r>
      <w:bookmarkEnd w:id="106"/>
    </w:p>
    <w:p w14:paraId="1C765650" w14:textId="4EA5B318" w:rsidR="0047497E" w:rsidRDefault="0047497E" w:rsidP="0016123D">
      <w:r>
        <w:rPr>
          <w:noProof/>
        </w:rPr>
        <w:drawing>
          <wp:inline distT="0" distB="0" distL="0" distR="0" wp14:anchorId="477C7096" wp14:editId="313295A6">
            <wp:extent cx="5715000" cy="2769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2769870"/>
                    </a:xfrm>
                    <a:prstGeom prst="rect">
                      <a:avLst/>
                    </a:prstGeom>
                  </pic:spPr>
                </pic:pic>
              </a:graphicData>
            </a:graphic>
          </wp:inline>
        </w:drawing>
      </w:r>
    </w:p>
    <w:p w14:paraId="45D48565" w14:textId="6F366432" w:rsidR="0047497E" w:rsidRPr="0016123D" w:rsidRDefault="0047497E" w:rsidP="0016123D">
      <w:pPr>
        <w:pStyle w:val="Caption"/>
      </w:pPr>
      <w:bookmarkStart w:id="107" w:name="_Toc434233490"/>
      <w:r>
        <w:t xml:space="preserve">Figure </w:t>
      </w:r>
      <w:fldSimple w:instr=" SEQ Figure \* ARABIC ">
        <w:r w:rsidR="006175EC">
          <w:rPr>
            <w:noProof/>
          </w:rPr>
          <w:t>30</w:t>
        </w:r>
      </w:fldSimple>
      <w:r>
        <w:t>. BeagleBone Black Proto Board</w:t>
      </w:r>
      <w:bookmarkEnd w:id="107"/>
    </w:p>
    <w:p w14:paraId="00D8DF8F" w14:textId="77777777" w:rsidR="007535A0" w:rsidRDefault="007535A0">
      <w:pPr>
        <w:pStyle w:val="Heading3"/>
      </w:pPr>
      <w:bookmarkStart w:id="108" w:name="_Toc434233339"/>
      <w:r>
        <w:lastRenderedPageBreak/>
        <w:t>Issues</w:t>
      </w:r>
      <w:bookmarkEnd w:id="108"/>
    </w:p>
    <w:p w14:paraId="1B05246D" w14:textId="77777777" w:rsidR="007535A0" w:rsidRDefault="00DD52A9" w:rsidP="007535A0">
      <w:r>
        <w:t>The potential issue with the controller system and chassis mounting is how the controller is mounted between floors of the chassis.  The controller needs clearance between header pins and the floor above the controller.</w:t>
      </w:r>
    </w:p>
    <w:p w14:paraId="42F7F123" w14:textId="77777777" w:rsidR="0082480F" w:rsidRPr="007535A0" w:rsidRDefault="0082480F" w:rsidP="007535A0"/>
    <w:p w14:paraId="2F533B46" w14:textId="77777777" w:rsidR="007535A0" w:rsidRDefault="007535A0">
      <w:pPr>
        <w:pStyle w:val="Heading3"/>
      </w:pPr>
      <w:bookmarkStart w:id="109" w:name="_Toc434233340"/>
      <w:r>
        <w:t>Circuit Board Layout</w:t>
      </w:r>
      <w:bookmarkEnd w:id="109"/>
    </w:p>
    <w:p w14:paraId="2D319479" w14:textId="18D7D392" w:rsidR="0082480F" w:rsidRDefault="0082480F" w:rsidP="0017370C">
      <w:pPr>
        <w:keepNext/>
      </w:pPr>
      <w:r>
        <w:t xml:space="preserve">A proto-board will be used and components and component connectors will be soldered to the board.  </w:t>
      </w:r>
      <w:r>
        <w:fldChar w:fldCharType="begin"/>
      </w:r>
      <w:r>
        <w:instrText xml:space="preserve"> REF _Ref434179325 \h </w:instrText>
      </w:r>
      <w:r>
        <w:fldChar w:fldCharType="separate"/>
      </w:r>
      <w:r w:rsidR="006175EC">
        <w:rPr>
          <w:b/>
          <w:bCs/>
        </w:rPr>
        <w:t>Error! Reference source not found.</w:t>
      </w:r>
      <w:r>
        <w:fldChar w:fldCharType="end"/>
      </w:r>
      <w:r>
        <w:t xml:space="preserve"> shows the BBB layout and connections to each other system.  The flexibility of using a proto-board allows for easy connection of components. </w:t>
      </w:r>
    </w:p>
    <w:p w14:paraId="5136D10A" w14:textId="77777777" w:rsidR="00A14B26" w:rsidRPr="00C64059" w:rsidRDefault="00A14B26" w:rsidP="0016123D">
      <w:pPr>
        <w:pStyle w:val="Caption"/>
      </w:pPr>
    </w:p>
    <w:p w14:paraId="5DE1CECB" w14:textId="77777777" w:rsidR="00A0624F" w:rsidRDefault="00A0624F">
      <w:pPr>
        <w:jc w:val="left"/>
        <w:rPr>
          <w:b/>
          <w:sz w:val="32"/>
          <w:szCs w:val="28"/>
        </w:rPr>
      </w:pPr>
      <w:r>
        <w:br w:type="page"/>
      </w:r>
    </w:p>
    <w:p w14:paraId="3EFE49FE" w14:textId="3657B5AF" w:rsidR="00A14B26" w:rsidRDefault="00A14B26">
      <w:pPr>
        <w:pStyle w:val="Heading2"/>
      </w:pPr>
      <w:bookmarkStart w:id="110" w:name="_Toc434233341"/>
      <w:r>
        <w:lastRenderedPageBreak/>
        <w:t xml:space="preserve">Power &amp; </w:t>
      </w:r>
      <w:r w:rsidRPr="00C64059">
        <w:t>Chassis</w:t>
      </w:r>
      <w:bookmarkEnd w:id="110"/>
      <w:r w:rsidRPr="00C64059">
        <w:t xml:space="preserve"> </w:t>
      </w:r>
    </w:p>
    <w:p w14:paraId="3C697B8D" w14:textId="77777777" w:rsidR="00A14B26" w:rsidRDefault="00A14B26" w:rsidP="00A14B26">
      <w:pPr>
        <w:textAlignment w:val="baseline"/>
        <w:rPr>
          <w:color w:val="000000"/>
          <w:szCs w:val="24"/>
        </w:rPr>
      </w:pPr>
      <w:r w:rsidRPr="00C64059">
        <w:rPr>
          <w:color w:val="000000"/>
          <w:szCs w:val="24"/>
        </w:rPr>
        <w:t>Ben Henson</w:t>
      </w:r>
    </w:p>
    <w:p w14:paraId="35B5A7BD" w14:textId="77777777" w:rsidR="00A14B26" w:rsidRDefault="00A14B26" w:rsidP="00A14B26"/>
    <w:p w14:paraId="14F0DD7F" w14:textId="77777777" w:rsidR="007535A0" w:rsidRDefault="007535A0">
      <w:pPr>
        <w:pStyle w:val="Heading3"/>
      </w:pPr>
      <w:bookmarkStart w:id="111" w:name="_Toc434233342"/>
      <w:r>
        <w:t>CAD Drawings</w:t>
      </w:r>
      <w:bookmarkEnd w:id="111"/>
    </w:p>
    <w:p w14:paraId="776E10D3" w14:textId="77777777" w:rsidR="007535A0" w:rsidRDefault="007535A0" w:rsidP="0016123D"/>
    <w:p w14:paraId="234F3152" w14:textId="3DF3EB01" w:rsidR="006B5A08" w:rsidRDefault="006B5A08" w:rsidP="0016123D">
      <w:r>
        <w:rPr>
          <w:noProof/>
        </w:rPr>
        <w:drawing>
          <wp:inline distT="114300" distB="114300" distL="114300" distR="114300" wp14:anchorId="518B5ED4" wp14:editId="34A5F99D">
            <wp:extent cx="5715000" cy="2527615"/>
            <wp:effectExtent l="0" t="0" r="0" b="12700"/>
            <wp:docPr id="8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8"/>
                    <a:srcRect/>
                    <a:stretch>
                      <a:fillRect/>
                    </a:stretch>
                  </pic:blipFill>
                  <pic:spPr>
                    <a:xfrm>
                      <a:off x="0" y="0"/>
                      <a:ext cx="5715000" cy="2527615"/>
                    </a:xfrm>
                    <a:prstGeom prst="rect">
                      <a:avLst/>
                    </a:prstGeom>
                    <a:ln/>
                  </pic:spPr>
                </pic:pic>
              </a:graphicData>
            </a:graphic>
          </wp:inline>
        </w:drawing>
      </w:r>
    </w:p>
    <w:p w14:paraId="5E65D38D" w14:textId="22A09AD7" w:rsidR="006B5A08" w:rsidRDefault="006B5A08" w:rsidP="0016123D">
      <w:pPr>
        <w:pStyle w:val="Caption"/>
      </w:pPr>
      <w:bookmarkStart w:id="112" w:name="_Ref434179639"/>
      <w:bookmarkStart w:id="113" w:name="_Toc434233491"/>
      <w:r>
        <w:t xml:space="preserve">Figure </w:t>
      </w:r>
      <w:fldSimple w:instr=" SEQ Figure \* ARABIC ">
        <w:r w:rsidR="006175EC">
          <w:rPr>
            <w:noProof/>
          </w:rPr>
          <w:t>31</w:t>
        </w:r>
      </w:fldSimple>
      <w:r>
        <w:t>. Chassis 3D View</w:t>
      </w:r>
      <w:bookmarkEnd w:id="112"/>
      <w:bookmarkEnd w:id="113"/>
    </w:p>
    <w:p w14:paraId="682AD90B" w14:textId="77777777" w:rsidR="006B5A08" w:rsidRDefault="006B5A08" w:rsidP="0016123D"/>
    <w:p w14:paraId="56F00CCD" w14:textId="70F0E80D" w:rsidR="006B5A08" w:rsidRPr="006B5A08" w:rsidRDefault="006B5A08" w:rsidP="006B5A08">
      <w:r>
        <w:fldChar w:fldCharType="begin"/>
      </w:r>
      <w:r>
        <w:instrText xml:space="preserve"> REF _Ref434179639 \h </w:instrText>
      </w:r>
      <w:r>
        <w:fldChar w:fldCharType="separate"/>
      </w:r>
      <w:r w:rsidR="006175EC">
        <w:t xml:space="preserve">Figure </w:t>
      </w:r>
      <w:r w:rsidR="006175EC">
        <w:rPr>
          <w:noProof/>
        </w:rPr>
        <w:t>31</w:t>
      </w:r>
      <w:r w:rsidR="006175EC">
        <w:t>. Chassis 3D View</w:t>
      </w:r>
      <w:r>
        <w:fldChar w:fldCharType="end"/>
      </w:r>
      <w:r>
        <w:t xml:space="preserve"> </w:t>
      </w:r>
      <w:r w:rsidRPr="006B5A08">
        <w:t>shows the 3 dimensional view of the chassis design. The floors are separated by the letters A, B and C. A shows the distance between the first floor and the LIDAR floor. B shows the distance between the LIDAR floor and the processor floor</w:t>
      </w:r>
      <w:r>
        <w:t xml:space="preserve"> </w:t>
      </w:r>
      <w:r w:rsidRPr="006B5A08">
        <w:t>(BBB). C shows the distance between the processor floor</w:t>
      </w:r>
      <w:r>
        <w:t xml:space="preserve"> </w:t>
      </w:r>
      <w:r w:rsidRPr="006B5A08">
        <w:t xml:space="preserve">(BBB) and the arm floor. </w:t>
      </w:r>
    </w:p>
    <w:p w14:paraId="6B9CCAF6" w14:textId="77777777" w:rsidR="006B5A08" w:rsidRDefault="006B5A08" w:rsidP="0016123D"/>
    <w:p w14:paraId="65CEB29E" w14:textId="2AEE6FB6" w:rsidR="006B5A08" w:rsidRDefault="006B5A08" w:rsidP="0016123D">
      <w:pPr>
        <w:jc w:val="center"/>
      </w:pPr>
      <w:r>
        <w:rPr>
          <w:noProof/>
        </w:rPr>
        <w:lastRenderedPageBreak/>
        <w:drawing>
          <wp:inline distT="114300" distB="114300" distL="114300" distR="114300" wp14:anchorId="18405E94" wp14:editId="460D0588">
            <wp:extent cx="5194806" cy="3412067"/>
            <wp:effectExtent l="0" t="0" r="12700" b="0"/>
            <wp:docPr id="86"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rotWithShape="1">
                    <a:blip r:embed="rId49"/>
                    <a:srcRect b="13653"/>
                    <a:stretch/>
                  </pic:blipFill>
                  <pic:spPr bwMode="auto">
                    <a:xfrm>
                      <a:off x="0" y="0"/>
                      <a:ext cx="5198248" cy="3414328"/>
                    </a:xfrm>
                    <a:prstGeom prst="rect">
                      <a:avLst/>
                    </a:prstGeom>
                    <a:ln>
                      <a:noFill/>
                    </a:ln>
                    <a:extLst>
                      <a:ext uri="{53640926-AAD7-44D8-BBD7-CCE9431645EC}">
                        <a14:shadowObscured xmlns:a14="http://schemas.microsoft.com/office/drawing/2010/main"/>
                      </a:ext>
                    </a:extLst>
                  </pic:spPr>
                </pic:pic>
              </a:graphicData>
            </a:graphic>
          </wp:inline>
        </w:drawing>
      </w:r>
    </w:p>
    <w:p w14:paraId="7F0BC56D" w14:textId="650332C1" w:rsidR="006B5A08" w:rsidRDefault="006B5A08" w:rsidP="0016123D">
      <w:pPr>
        <w:pStyle w:val="Caption"/>
      </w:pPr>
      <w:bookmarkStart w:id="114" w:name="_Toc434233492"/>
      <w:r>
        <w:t xml:space="preserve">Figure </w:t>
      </w:r>
      <w:fldSimple w:instr=" SEQ Figure \* ARABIC ">
        <w:r w:rsidR="006175EC">
          <w:rPr>
            <w:noProof/>
          </w:rPr>
          <w:t>32</w:t>
        </w:r>
      </w:fldSimple>
      <w:r>
        <w:t>. Chassis First Floor</w:t>
      </w:r>
      <w:bookmarkEnd w:id="114"/>
    </w:p>
    <w:p w14:paraId="7C9A0DBE" w14:textId="595F69F0" w:rsidR="006B5A08" w:rsidRDefault="006B5A08" w:rsidP="0016123D">
      <w:r>
        <w:rPr>
          <w:noProof/>
        </w:rPr>
        <w:drawing>
          <wp:inline distT="114300" distB="114300" distL="114300" distR="114300" wp14:anchorId="3C6FFC19" wp14:editId="08FD204E">
            <wp:extent cx="5715000" cy="3407019"/>
            <wp:effectExtent l="0" t="0" r="0" b="0"/>
            <wp:docPr id="87"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50"/>
                    <a:srcRect/>
                    <a:stretch>
                      <a:fillRect/>
                    </a:stretch>
                  </pic:blipFill>
                  <pic:spPr>
                    <a:xfrm>
                      <a:off x="0" y="0"/>
                      <a:ext cx="5715000" cy="3407019"/>
                    </a:xfrm>
                    <a:prstGeom prst="rect">
                      <a:avLst/>
                    </a:prstGeom>
                    <a:ln/>
                  </pic:spPr>
                </pic:pic>
              </a:graphicData>
            </a:graphic>
          </wp:inline>
        </w:drawing>
      </w:r>
    </w:p>
    <w:p w14:paraId="71CD08E7" w14:textId="0E60058B" w:rsidR="006B5A08" w:rsidRDefault="006B5A08" w:rsidP="0016123D">
      <w:pPr>
        <w:pStyle w:val="Caption"/>
      </w:pPr>
      <w:bookmarkStart w:id="115" w:name="_Toc434233493"/>
      <w:r>
        <w:t xml:space="preserve">Figure </w:t>
      </w:r>
      <w:fldSimple w:instr=" SEQ Figure \* ARABIC ">
        <w:r w:rsidR="006175EC">
          <w:rPr>
            <w:noProof/>
          </w:rPr>
          <w:t>33</w:t>
        </w:r>
      </w:fldSimple>
      <w:r>
        <w:t>. LIDAR Floor</w:t>
      </w:r>
      <w:bookmarkEnd w:id="115"/>
    </w:p>
    <w:p w14:paraId="0D3AE219" w14:textId="52DCC756" w:rsidR="006B5A08" w:rsidRDefault="006B5A08" w:rsidP="0016123D">
      <w:r>
        <w:rPr>
          <w:noProof/>
        </w:rPr>
        <w:lastRenderedPageBreak/>
        <w:drawing>
          <wp:inline distT="114300" distB="114300" distL="114300" distR="114300" wp14:anchorId="7AD80CE0" wp14:editId="30BA36F1">
            <wp:extent cx="5715000" cy="3272692"/>
            <wp:effectExtent l="0" t="0" r="0" b="4445"/>
            <wp:docPr id="8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1"/>
                    <a:srcRect/>
                    <a:stretch>
                      <a:fillRect/>
                    </a:stretch>
                  </pic:blipFill>
                  <pic:spPr>
                    <a:xfrm>
                      <a:off x="0" y="0"/>
                      <a:ext cx="5715000" cy="3272692"/>
                    </a:xfrm>
                    <a:prstGeom prst="rect">
                      <a:avLst/>
                    </a:prstGeom>
                    <a:ln/>
                  </pic:spPr>
                </pic:pic>
              </a:graphicData>
            </a:graphic>
          </wp:inline>
        </w:drawing>
      </w:r>
    </w:p>
    <w:p w14:paraId="72DA7ACA" w14:textId="6ACBB09E" w:rsidR="006B5A08" w:rsidRDefault="006B5A08" w:rsidP="0016123D">
      <w:pPr>
        <w:pStyle w:val="Caption"/>
      </w:pPr>
      <w:bookmarkStart w:id="116" w:name="_Toc434233494"/>
      <w:r>
        <w:t xml:space="preserve">Figure </w:t>
      </w:r>
      <w:fldSimple w:instr=" SEQ Figure \* ARABIC ">
        <w:r w:rsidR="006175EC">
          <w:rPr>
            <w:noProof/>
          </w:rPr>
          <w:t>34</w:t>
        </w:r>
      </w:fldSimple>
      <w:r>
        <w:t>. BeagleBone Black Floor</w:t>
      </w:r>
      <w:bookmarkEnd w:id="116"/>
    </w:p>
    <w:p w14:paraId="6AF682B4" w14:textId="3F38367D" w:rsidR="006B5A08" w:rsidRDefault="006B5A08" w:rsidP="0016123D">
      <w:r>
        <w:rPr>
          <w:noProof/>
        </w:rPr>
        <w:drawing>
          <wp:inline distT="114300" distB="114300" distL="114300" distR="114300" wp14:anchorId="6A8F3352" wp14:editId="0B77AA2A">
            <wp:extent cx="5715000" cy="3553558"/>
            <wp:effectExtent l="0" t="0" r="0" b="2540"/>
            <wp:docPr id="89"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52"/>
                    <a:srcRect/>
                    <a:stretch>
                      <a:fillRect/>
                    </a:stretch>
                  </pic:blipFill>
                  <pic:spPr>
                    <a:xfrm>
                      <a:off x="0" y="0"/>
                      <a:ext cx="5715000" cy="3553558"/>
                    </a:xfrm>
                    <a:prstGeom prst="rect">
                      <a:avLst/>
                    </a:prstGeom>
                    <a:ln/>
                  </pic:spPr>
                </pic:pic>
              </a:graphicData>
            </a:graphic>
          </wp:inline>
        </w:drawing>
      </w:r>
    </w:p>
    <w:p w14:paraId="08C7C9A7" w14:textId="61D42FF4" w:rsidR="006B5A08" w:rsidRDefault="006B5A08" w:rsidP="0016123D">
      <w:pPr>
        <w:pStyle w:val="Caption"/>
      </w:pPr>
      <w:bookmarkStart w:id="117" w:name="_Toc434233495"/>
      <w:r>
        <w:t xml:space="preserve">Figure </w:t>
      </w:r>
      <w:fldSimple w:instr=" SEQ Figure \* ARABIC ">
        <w:r w:rsidR="006175EC">
          <w:rPr>
            <w:noProof/>
          </w:rPr>
          <w:t>35</w:t>
        </w:r>
      </w:fldSimple>
      <w:r>
        <w:t>. Top Floor</w:t>
      </w:r>
      <w:bookmarkEnd w:id="117"/>
      <w:r>
        <w:t xml:space="preserve"> </w:t>
      </w:r>
    </w:p>
    <w:p w14:paraId="5BDF86B3" w14:textId="77777777" w:rsidR="006B5A08" w:rsidRPr="006B5A08" w:rsidRDefault="006B5A08" w:rsidP="006B5A08">
      <w:r w:rsidRPr="006B5A08">
        <w:t xml:space="preserve">No CAD drawings are needed for the power supply. </w:t>
      </w:r>
    </w:p>
    <w:p w14:paraId="2F4D2E2B" w14:textId="77777777" w:rsidR="006B5A08" w:rsidRPr="0016123D" w:rsidRDefault="006B5A08" w:rsidP="0016123D"/>
    <w:p w14:paraId="227FFF34" w14:textId="77777777" w:rsidR="006B5A08" w:rsidRDefault="006B5A08" w:rsidP="0016123D"/>
    <w:p w14:paraId="57682DF7" w14:textId="77777777" w:rsidR="006B5A08" w:rsidRDefault="006B5A08" w:rsidP="0016123D"/>
    <w:p w14:paraId="236E2E2E" w14:textId="77777777" w:rsidR="006B5A08" w:rsidRPr="0016123D" w:rsidRDefault="006B5A08" w:rsidP="0016123D"/>
    <w:p w14:paraId="548857A0" w14:textId="77777777" w:rsidR="007535A0" w:rsidRDefault="007535A0">
      <w:pPr>
        <w:pStyle w:val="Heading3"/>
      </w:pPr>
      <w:bookmarkStart w:id="118" w:name="_Toc434233343"/>
      <w:r>
        <w:t>Issues</w:t>
      </w:r>
      <w:bookmarkEnd w:id="118"/>
    </w:p>
    <w:p w14:paraId="0D968166" w14:textId="77777777" w:rsidR="007535A0" w:rsidRDefault="007535A0" w:rsidP="007535A0"/>
    <w:p w14:paraId="53F73A21" w14:textId="243BC54C" w:rsidR="006B5A08" w:rsidRPr="006B5A08" w:rsidRDefault="006B5A08" w:rsidP="006B5A08">
      <w:r w:rsidRPr="006B5A08">
        <w:t xml:space="preserve">      The Chassis design presented many issues. The elevator system takes up the majority of the 12x12x12 volume constraint. This left little room of all other components. In addition to this, the LIDAR demanded that it have </w:t>
      </w:r>
      <w:r w:rsidR="00CE28CA" w:rsidRPr="006B5A08">
        <w:t>its</w:t>
      </w:r>
      <w:r w:rsidRPr="006B5A08">
        <w:t xml:space="preserve"> own dedicated floor for maximum accuracy. To solve this, the LIDAR was </w:t>
      </w:r>
      <w:r w:rsidR="00CE28CA" w:rsidRPr="006B5A08">
        <w:t>given</w:t>
      </w:r>
      <w:r w:rsidRPr="006B5A08">
        <w:t xml:space="preserve"> a 0.7’’ high floor. This depth was possible because all but the emitter was pushed through the floor, protruding into the space that the first floor occupies. The LIDAR also required that that be as few stand offs as possible. Because of this, the passive rail that will guide the elevator up and down and also dub as the stand offs for that side of the chassis. Also, the chassis height must be low enough for the relaxed arm to fold up and yet still be under 12’’ high. This called for the chassis as well and all necessary components to be as low to the ground as possible.  To aid in this endeavor, the propulsion motors will be mounted on blocks. This will essentially shift the first floor lower to the ground. This is done to exploit all the what would be wasted space between the first floor of the chassis and the ground. The blocks that the motors will be mounted on will have a height such that the bottom of the first floor is 0.5’’ from the ground.    </w:t>
      </w:r>
    </w:p>
    <w:p w14:paraId="68B30ECA" w14:textId="77777777" w:rsidR="006B5A08" w:rsidRDefault="006B5A08"/>
    <w:p w14:paraId="259D0DB7" w14:textId="42472EDB" w:rsidR="006B5A08" w:rsidRDefault="006B5A08">
      <w:r w:rsidRPr="006B5A08">
        <w:t xml:space="preserve">The power supply system had many issues. Given the space requirements it was hard to find voltage regulators that did not take up too much volume. In addition to that many voltage regulators do not supply enough output current to be beneficial to this design. The wiring was also an issue with respect to the power supply circuit. Because the LIDAR must maintain as much of a </w:t>
      </w:r>
      <w:r w:rsidR="00AF671B" w:rsidRPr="006B5A08">
        <w:t>360-degree</w:t>
      </w:r>
      <w:r w:rsidRPr="006B5A08">
        <w:t xml:space="preserve"> field of vision as possible, a specific solution was created. The solution was to run all sire going floor to floor either along the threaded rod standoffs or along the v-rail that aids the elevator. </w:t>
      </w:r>
    </w:p>
    <w:p w14:paraId="72B9991A" w14:textId="77777777" w:rsidR="006B5A08" w:rsidRPr="007535A0" w:rsidRDefault="006B5A08" w:rsidP="007535A0"/>
    <w:p w14:paraId="61EEEB96" w14:textId="77777777" w:rsidR="00DF6EF9" w:rsidRDefault="007535A0">
      <w:pPr>
        <w:pStyle w:val="Heading3"/>
      </w:pPr>
      <w:bookmarkStart w:id="119" w:name="_Toc434233344"/>
      <w:r>
        <w:t>Circuit Board Layou</w:t>
      </w:r>
      <w:r w:rsidR="00237AE9">
        <w:t>t</w:t>
      </w:r>
      <w:bookmarkEnd w:id="119"/>
    </w:p>
    <w:p w14:paraId="25D0C8EA" w14:textId="77777777" w:rsidR="00237AE9" w:rsidRDefault="00237AE9" w:rsidP="00237AE9"/>
    <w:p w14:paraId="55B8704E" w14:textId="77777777" w:rsidR="00237AE9" w:rsidRDefault="00237AE9" w:rsidP="00237AE9"/>
    <w:p w14:paraId="018AC991" w14:textId="77777777" w:rsidR="006F3508" w:rsidRDefault="006F3508" w:rsidP="006F3508">
      <w:pPr>
        <w:widowControl w:val="0"/>
        <w:spacing w:line="276" w:lineRule="auto"/>
        <w:jc w:val="center"/>
      </w:pPr>
      <w:r>
        <w:rPr>
          <w:noProof/>
        </w:rPr>
        <w:drawing>
          <wp:inline distT="114300" distB="114300" distL="114300" distR="114300" wp14:anchorId="62CE8BB3" wp14:editId="363EE30F">
            <wp:extent cx="2743835" cy="2156364"/>
            <wp:effectExtent l="0" t="0" r="0" b="3175"/>
            <wp:docPr id="90"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53"/>
                    <a:srcRect/>
                    <a:stretch>
                      <a:fillRect/>
                    </a:stretch>
                  </pic:blipFill>
                  <pic:spPr>
                    <a:xfrm>
                      <a:off x="0" y="0"/>
                      <a:ext cx="2753984" cy="2164340"/>
                    </a:xfrm>
                    <a:prstGeom prst="rect">
                      <a:avLst/>
                    </a:prstGeom>
                    <a:ln/>
                  </pic:spPr>
                </pic:pic>
              </a:graphicData>
            </a:graphic>
          </wp:inline>
        </w:drawing>
      </w:r>
    </w:p>
    <w:p w14:paraId="3864B866" w14:textId="240CBB92" w:rsidR="006F3508" w:rsidRDefault="006F3508" w:rsidP="0016123D">
      <w:pPr>
        <w:pStyle w:val="Caption"/>
      </w:pPr>
      <w:bookmarkStart w:id="120" w:name="_Ref434179881"/>
      <w:bookmarkStart w:id="121" w:name="_Toc434233496"/>
      <w:r>
        <w:t xml:space="preserve">Figure </w:t>
      </w:r>
      <w:fldSimple w:instr=" SEQ Figure \* ARABIC ">
        <w:r w:rsidR="006175EC">
          <w:rPr>
            <w:noProof/>
          </w:rPr>
          <w:t>36</w:t>
        </w:r>
      </w:fldSimple>
      <w:r>
        <w:t xml:space="preserve">. </w:t>
      </w:r>
      <w:r w:rsidR="00D57121">
        <w:t>Switching Regulator</w:t>
      </w:r>
      <w:bookmarkEnd w:id="120"/>
      <w:bookmarkEnd w:id="121"/>
    </w:p>
    <w:p w14:paraId="0B02FA4C" w14:textId="0DD93233" w:rsidR="006F3508" w:rsidRDefault="00D57121" w:rsidP="006F3508">
      <w:pPr>
        <w:widowControl w:val="0"/>
        <w:spacing w:line="276" w:lineRule="auto"/>
        <w:jc w:val="left"/>
      </w:pPr>
      <w:r>
        <w:fldChar w:fldCharType="begin"/>
      </w:r>
      <w:r>
        <w:instrText xml:space="preserve"> REF _Ref434179881 \h </w:instrText>
      </w:r>
      <w:r>
        <w:fldChar w:fldCharType="separate"/>
      </w:r>
      <w:r w:rsidR="006175EC">
        <w:t xml:space="preserve">Figure </w:t>
      </w:r>
      <w:r w:rsidR="006175EC">
        <w:rPr>
          <w:noProof/>
        </w:rPr>
        <w:t>36</w:t>
      </w:r>
      <w:r w:rsidR="006175EC">
        <w:t>. Switching Regulator</w:t>
      </w:r>
      <w:r>
        <w:fldChar w:fldCharType="end"/>
      </w:r>
      <w:r>
        <w:t xml:space="preserve"> </w:t>
      </w:r>
      <w:r w:rsidR="006F3508">
        <w:t xml:space="preserve">shown the layout for the 5 volt switching regulator. The input voltage, VIN, powers the regulator. Voltages between 4.5 V and 38 V can be applied to VIN. </w:t>
      </w:r>
      <w:r w:rsidR="006F3508">
        <w:lastRenderedPageBreak/>
        <w:t xml:space="preserve">The output voltage, VOUT, is fixed at 5 volts. The enable pin will not be used in this </w:t>
      </w:r>
      <w:r w:rsidR="000C26FC">
        <w:t>design;</w:t>
      </w:r>
      <w:r w:rsidR="006F3508">
        <w:t xml:space="preserve"> </w:t>
      </w:r>
      <w:r w:rsidR="000C26FC">
        <w:t>however,</w:t>
      </w:r>
      <w:r w:rsidR="006F3508">
        <w:t xml:space="preserve"> its function is to put the board into a low-power state. </w:t>
      </w:r>
    </w:p>
    <w:p w14:paraId="0C48F5E7" w14:textId="77777777" w:rsidR="006F3508" w:rsidRDefault="006F3508" w:rsidP="006F3508">
      <w:pPr>
        <w:widowControl w:val="0"/>
        <w:spacing w:line="276" w:lineRule="auto"/>
        <w:jc w:val="left"/>
      </w:pPr>
    </w:p>
    <w:p w14:paraId="660E4C8C" w14:textId="5B1EAF4F" w:rsidR="006F3508" w:rsidRDefault="006F3508" w:rsidP="006F3508">
      <w:r>
        <w:t xml:space="preserve">The </w:t>
      </w:r>
      <w:r w:rsidR="00D57121">
        <w:t>12-volt</w:t>
      </w:r>
      <w:r>
        <w:t xml:space="preserve"> regulator used in this design has little documentation posted online. As user manual is promised, however, with the purchase of the unit.  This regulator can receive an Input Voltage from 4v to 32V. Its output voltage is variable and can range from 1.2v to 32V. Its default output voltage is 5V. The minimum Voltage Difference is 1V. The output current can range from 0 to 15 amps.  It has terminals V-</w:t>
      </w:r>
      <w:r w:rsidR="00D57121">
        <w:t>IN,</w:t>
      </w:r>
      <w:r>
        <w:t xml:space="preserve"> V-OUT and ground. Below is the circuit board layout provided by the manufacture. </w:t>
      </w:r>
    </w:p>
    <w:p w14:paraId="4D9B8873" w14:textId="77777777" w:rsidR="006F3508" w:rsidRDefault="006F3508" w:rsidP="006F3508"/>
    <w:p w14:paraId="1FB93C20" w14:textId="77777777" w:rsidR="00237AE9" w:rsidRDefault="00237AE9" w:rsidP="00237AE9"/>
    <w:p w14:paraId="63A4A1FC" w14:textId="3312A19A" w:rsidR="00B32B86" w:rsidRDefault="00B32B86" w:rsidP="0016123D">
      <w:pPr>
        <w:jc w:val="center"/>
      </w:pPr>
      <w:r>
        <w:rPr>
          <w:noProof/>
        </w:rPr>
        <w:drawing>
          <wp:inline distT="114300" distB="114300" distL="114300" distR="114300" wp14:anchorId="6CCE56B3" wp14:editId="42E1155A">
            <wp:extent cx="3429000" cy="2743200"/>
            <wp:effectExtent l="0" t="0" r="0" b="0"/>
            <wp:docPr id="91"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54"/>
                    <a:srcRect/>
                    <a:stretch>
                      <a:fillRect/>
                    </a:stretch>
                  </pic:blipFill>
                  <pic:spPr>
                    <a:xfrm>
                      <a:off x="0" y="0"/>
                      <a:ext cx="3429000" cy="2743200"/>
                    </a:xfrm>
                    <a:prstGeom prst="rect">
                      <a:avLst/>
                    </a:prstGeom>
                    <a:ln/>
                  </pic:spPr>
                </pic:pic>
              </a:graphicData>
            </a:graphic>
          </wp:inline>
        </w:drawing>
      </w:r>
    </w:p>
    <w:p w14:paraId="4FFCEF24" w14:textId="60677CE8" w:rsidR="00B32B86" w:rsidRDefault="00B32B86" w:rsidP="0016123D">
      <w:pPr>
        <w:pStyle w:val="Caption"/>
      </w:pPr>
      <w:bookmarkStart w:id="122" w:name="_Toc434233497"/>
      <w:r>
        <w:t xml:space="preserve">Figure </w:t>
      </w:r>
      <w:fldSimple w:instr=" SEQ Figure \* ARABIC ">
        <w:r w:rsidR="006175EC">
          <w:rPr>
            <w:noProof/>
          </w:rPr>
          <w:t>37</w:t>
        </w:r>
      </w:fldSimple>
      <w:r>
        <w:t>.  12-volt Regulator</w:t>
      </w:r>
      <w:bookmarkEnd w:id="122"/>
    </w:p>
    <w:p w14:paraId="13AC1F43" w14:textId="19DE0A6C" w:rsidR="0060200E" w:rsidRDefault="0060200E" w:rsidP="008C43C0"/>
    <w:p w14:paraId="76429D49" w14:textId="051EB1AD" w:rsidR="002F75B4" w:rsidRPr="008C43C0" w:rsidRDefault="002F75B4" w:rsidP="008C43C0">
      <w:pPr>
        <w:sectPr w:rsidR="002F75B4" w:rsidRPr="008C43C0" w:rsidSect="007751D3">
          <w:footerReference w:type="default" r:id="rId55"/>
          <w:pgSz w:w="12240" w:h="15840" w:code="1"/>
          <w:pgMar w:top="1440" w:right="1440" w:bottom="1440" w:left="1440" w:header="720" w:footer="720" w:gutter="0"/>
          <w:pgNumType w:start="1" w:chapStyle="1"/>
          <w:cols w:space="720" w:equalWidth="0">
            <w:col w:w="9000" w:space="720"/>
          </w:cols>
        </w:sectPr>
      </w:pPr>
    </w:p>
    <w:bookmarkStart w:id="123" w:name="_Toc434233351" w:displacedByCustomXml="next"/>
    <w:bookmarkEnd w:id="123" w:displacedByCustomXml="next"/>
    <w:bookmarkStart w:id="124" w:name="_Toc434232618" w:displacedByCustomXml="next"/>
    <w:bookmarkEnd w:id="124" w:displacedByCustomXml="next"/>
    <w:bookmarkStart w:id="125" w:name="_Toc434232330" w:displacedByCustomXml="next"/>
    <w:bookmarkEnd w:id="125" w:displacedByCustomXml="next"/>
    <w:bookmarkStart w:id="126" w:name="_Toc434233350" w:displacedByCustomXml="next"/>
    <w:bookmarkEnd w:id="126" w:displacedByCustomXml="next"/>
    <w:bookmarkStart w:id="127" w:name="_Toc434232617" w:displacedByCustomXml="next"/>
    <w:bookmarkEnd w:id="127" w:displacedByCustomXml="next"/>
    <w:bookmarkStart w:id="128" w:name="_Toc434232329" w:displacedByCustomXml="next"/>
    <w:bookmarkEnd w:id="128" w:displacedByCustomXml="next"/>
    <w:bookmarkStart w:id="129" w:name="_Toc434233349" w:displacedByCustomXml="next"/>
    <w:bookmarkEnd w:id="129" w:displacedByCustomXml="next"/>
    <w:bookmarkStart w:id="130" w:name="_Toc434232616" w:displacedByCustomXml="next"/>
    <w:bookmarkEnd w:id="130" w:displacedByCustomXml="next"/>
    <w:bookmarkStart w:id="131" w:name="_Toc434232328" w:displacedByCustomXml="next"/>
    <w:bookmarkEnd w:id="131" w:displacedByCustomXml="next"/>
    <w:bookmarkStart w:id="132" w:name="_Toc434233348" w:displacedByCustomXml="next"/>
    <w:bookmarkEnd w:id="132" w:displacedByCustomXml="next"/>
    <w:bookmarkStart w:id="133" w:name="_Toc434232615" w:displacedByCustomXml="next"/>
    <w:bookmarkEnd w:id="133" w:displacedByCustomXml="next"/>
    <w:bookmarkStart w:id="134" w:name="_Toc434232327" w:displacedByCustomXml="next"/>
    <w:bookmarkEnd w:id="134" w:displacedByCustomXml="next"/>
    <w:bookmarkStart w:id="135" w:name="_Toc434233347" w:displacedByCustomXml="next"/>
    <w:bookmarkEnd w:id="135" w:displacedByCustomXml="next"/>
    <w:bookmarkStart w:id="136" w:name="_Toc434232614" w:displacedByCustomXml="next"/>
    <w:bookmarkEnd w:id="136" w:displacedByCustomXml="next"/>
    <w:bookmarkStart w:id="137" w:name="_Toc434232326" w:displacedByCustomXml="next"/>
    <w:bookmarkEnd w:id="137" w:displacedByCustomXml="next"/>
    <w:bookmarkStart w:id="138" w:name="_Toc434233346" w:displacedByCustomXml="next"/>
    <w:bookmarkEnd w:id="138" w:displacedByCustomXml="next"/>
    <w:bookmarkStart w:id="139" w:name="_Toc434232613" w:displacedByCustomXml="next"/>
    <w:bookmarkEnd w:id="139" w:displacedByCustomXml="next"/>
    <w:bookmarkStart w:id="140" w:name="_Toc434232325" w:displacedByCustomXml="next"/>
    <w:bookmarkEnd w:id="140" w:displacedByCustomXml="next"/>
    <w:bookmarkStart w:id="141" w:name="_Toc434233345" w:displacedByCustomXml="next"/>
    <w:bookmarkEnd w:id="141" w:displacedByCustomXml="next"/>
    <w:bookmarkStart w:id="142" w:name="_Toc434232612" w:displacedByCustomXml="next"/>
    <w:bookmarkEnd w:id="142" w:displacedByCustomXml="next"/>
    <w:bookmarkStart w:id="143" w:name="_Toc434232324" w:displacedByCustomXml="next"/>
    <w:bookmarkEnd w:id="143" w:displacedByCustomXml="next"/>
    <w:bookmarkStart w:id="144" w:name="_Toc434233352" w:displacedByCustomXml="next"/>
    <w:sdt>
      <w:sdtPr>
        <w:id w:val="-973596748"/>
        <w:lock w:val="sdtContentLocked"/>
        <w:placeholder>
          <w:docPart w:val="DefaultPlaceholder_1081868574"/>
        </w:placeholder>
      </w:sdtPr>
      <w:sdtContent>
        <w:p w14:paraId="647C4309" w14:textId="77777777" w:rsidR="00DF6EF9" w:rsidRDefault="00DF6EF9">
          <w:pPr>
            <w:pStyle w:val="Heading1"/>
          </w:pPr>
          <w:r>
            <w:t>Interfaces</w:t>
          </w:r>
        </w:p>
      </w:sdtContent>
    </w:sdt>
    <w:bookmarkEnd w:id="144" w:displacedByCustomXml="prev"/>
    <w:p w14:paraId="067FCC4D" w14:textId="78E2444A" w:rsidR="00112099" w:rsidRDefault="00112099" w:rsidP="00AF4297"/>
    <w:p w14:paraId="2D8506CF" w14:textId="77777777" w:rsidR="00561334" w:rsidRDefault="00561334">
      <w:pPr>
        <w:pStyle w:val="Heading2"/>
        <w:numPr>
          <w:ilvl w:val="1"/>
          <w:numId w:val="71"/>
        </w:numPr>
      </w:pPr>
      <w:bookmarkStart w:id="145" w:name="_Toc434233353"/>
      <w:r>
        <w:t>Delivery &amp; Storage</w:t>
      </w:r>
      <w:bookmarkEnd w:id="145"/>
      <w:r w:rsidRPr="00C64059">
        <w:t xml:space="preserve"> </w:t>
      </w:r>
    </w:p>
    <w:p w14:paraId="4256004D" w14:textId="78565EF0" w:rsidR="00112099" w:rsidRDefault="00112099" w:rsidP="0016123D">
      <w:r>
        <w:t>Leah Watkins</w:t>
      </w:r>
    </w:p>
    <w:p w14:paraId="10CF898C" w14:textId="77777777" w:rsidR="00080F78" w:rsidRPr="0016123D" w:rsidRDefault="00080F78" w:rsidP="0016123D"/>
    <w:p w14:paraId="6362EE9E" w14:textId="77777777" w:rsidR="00D67432" w:rsidRDefault="00D67432" w:rsidP="00D67432">
      <w:pPr>
        <w:rPr>
          <w:color w:val="000000"/>
          <w:szCs w:val="24"/>
        </w:rPr>
      </w:pPr>
      <w:r w:rsidRPr="00D67432">
        <w:rPr>
          <w:color w:val="000000"/>
          <w:szCs w:val="24"/>
        </w:rPr>
        <w:t>The delivery and storage solution has a number of soft and hard interfaces as shown in the table below.</w:t>
      </w:r>
    </w:p>
    <w:p w14:paraId="6568FECF" w14:textId="77777777" w:rsidR="00D67432" w:rsidRDefault="00D67432" w:rsidP="00D67432">
      <w:pPr>
        <w:rPr>
          <w:color w:val="000000"/>
          <w:szCs w:val="24"/>
        </w:rPr>
      </w:pPr>
    </w:p>
    <w:p w14:paraId="08043C1F" w14:textId="08745D96" w:rsidR="00D67432" w:rsidRDefault="00D67432" w:rsidP="00502B58">
      <w:pPr>
        <w:pStyle w:val="Caption"/>
        <w:rPr>
          <w:color w:val="000000"/>
          <w:szCs w:val="24"/>
        </w:rPr>
      </w:pPr>
      <w:bookmarkStart w:id="146" w:name="_Toc434232786"/>
      <w:r>
        <w:t xml:space="preserve">Table </w:t>
      </w:r>
      <w:fldSimple w:instr=" SEQ Table \* ARABIC ">
        <w:r w:rsidR="006175EC">
          <w:rPr>
            <w:noProof/>
          </w:rPr>
          <w:t>1</w:t>
        </w:r>
      </w:fldSimple>
      <w:r>
        <w:t>. Delivery &amp; Storage Interfaces</w:t>
      </w:r>
      <w:bookmarkEnd w:id="146"/>
    </w:p>
    <w:tbl>
      <w:tblPr>
        <w:tblW w:w="9360" w:type="dxa"/>
        <w:tblInd w:w="-11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56"/>
        <w:gridCol w:w="1009"/>
        <w:gridCol w:w="1216"/>
        <w:gridCol w:w="772"/>
        <w:gridCol w:w="3894"/>
        <w:gridCol w:w="113"/>
      </w:tblGrid>
      <w:tr w:rsidR="00112099" w14:paraId="212FC57B" w14:textId="77777777" w:rsidTr="00D47D91">
        <w:trPr>
          <w:gridAfter w:val="1"/>
          <w:wAfter w:w="115" w:type="dxa"/>
        </w:trPr>
        <w:tc>
          <w:tcPr>
            <w:tcW w:w="2385" w:type="dxa"/>
          </w:tcPr>
          <w:p w14:paraId="46479999" w14:textId="77777777" w:rsidR="00112099" w:rsidRDefault="00112099" w:rsidP="00D47D91">
            <w:pPr>
              <w:jc w:val="center"/>
            </w:pPr>
            <w:r>
              <w:rPr>
                <w:u w:val="single"/>
              </w:rPr>
              <w:t>Module</w:t>
            </w:r>
          </w:p>
        </w:tc>
        <w:tc>
          <w:tcPr>
            <w:tcW w:w="1020" w:type="dxa"/>
          </w:tcPr>
          <w:p w14:paraId="43DC5C92" w14:textId="77777777" w:rsidR="00112099" w:rsidRDefault="00112099" w:rsidP="00D47D91">
            <w:pPr>
              <w:jc w:val="center"/>
            </w:pPr>
            <w:r>
              <w:rPr>
                <w:u w:val="single"/>
              </w:rPr>
              <w:t>Energy</w:t>
            </w:r>
          </w:p>
        </w:tc>
        <w:tc>
          <w:tcPr>
            <w:tcW w:w="1230" w:type="dxa"/>
          </w:tcPr>
          <w:p w14:paraId="77D82CA5" w14:textId="77777777" w:rsidR="00112099" w:rsidRDefault="00112099" w:rsidP="00D47D91">
            <w:pPr>
              <w:jc w:val="center"/>
            </w:pPr>
            <w:r>
              <w:rPr>
                <w:u w:val="single"/>
              </w:rPr>
              <w:t>Material</w:t>
            </w:r>
          </w:p>
        </w:tc>
        <w:tc>
          <w:tcPr>
            <w:tcW w:w="780" w:type="dxa"/>
          </w:tcPr>
          <w:p w14:paraId="3B35AD74" w14:textId="77777777" w:rsidR="00112099" w:rsidRDefault="00112099" w:rsidP="00D47D91">
            <w:pPr>
              <w:jc w:val="center"/>
            </w:pPr>
            <w:r>
              <w:rPr>
                <w:u w:val="single"/>
              </w:rPr>
              <w:t>Info</w:t>
            </w:r>
          </w:p>
        </w:tc>
        <w:tc>
          <w:tcPr>
            <w:tcW w:w="3945" w:type="dxa"/>
          </w:tcPr>
          <w:p w14:paraId="154C0A31" w14:textId="77777777" w:rsidR="00112099" w:rsidRDefault="00112099" w:rsidP="00D47D91">
            <w:pPr>
              <w:jc w:val="center"/>
            </w:pPr>
            <w:r>
              <w:rPr>
                <w:u w:val="single"/>
              </w:rPr>
              <w:t>Description</w:t>
            </w:r>
          </w:p>
        </w:tc>
      </w:tr>
      <w:tr w:rsidR="00112099" w14:paraId="0B561613" w14:textId="77777777" w:rsidTr="00D47D91">
        <w:trPr>
          <w:gridAfter w:val="1"/>
          <w:wAfter w:w="115" w:type="dxa"/>
        </w:trPr>
        <w:tc>
          <w:tcPr>
            <w:tcW w:w="2385" w:type="dxa"/>
            <w:vAlign w:val="center"/>
          </w:tcPr>
          <w:p w14:paraId="40B7C4B1" w14:textId="77777777" w:rsidR="00112099" w:rsidRDefault="00112099" w:rsidP="00D47D91">
            <w:r>
              <w:t>Chassis</w:t>
            </w:r>
          </w:p>
        </w:tc>
        <w:tc>
          <w:tcPr>
            <w:tcW w:w="1020" w:type="dxa"/>
            <w:vAlign w:val="center"/>
          </w:tcPr>
          <w:p w14:paraId="65019F4D" w14:textId="77777777" w:rsidR="00112099" w:rsidRDefault="00112099" w:rsidP="00D47D91">
            <w:pPr>
              <w:jc w:val="center"/>
            </w:pPr>
            <w:r>
              <w:t>X</w:t>
            </w:r>
          </w:p>
        </w:tc>
        <w:tc>
          <w:tcPr>
            <w:tcW w:w="1230" w:type="dxa"/>
            <w:vAlign w:val="center"/>
          </w:tcPr>
          <w:p w14:paraId="0A49477C" w14:textId="77777777" w:rsidR="00112099" w:rsidRDefault="00112099" w:rsidP="00D47D91">
            <w:pPr>
              <w:jc w:val="center"/>
            </w:pPr>
            <w:r>
              <w:t>X</w:t>
            </w:r>
          </w:p>
        </w:tc>
        <w:tc>
          <w:tcPr>
            <w:tcW w:w="780" w:type="dxa"/>
            <w:vAlign w:val="center"/>
          </w:tcPr>
          <w:p w14:paraId="384812D9" w14:textId="77777777" w:rsidR="00112099" w:rsidRDefault="00112099" w:rsidP="00D47D91">
            <w:pPr>
              <w:jc w:val="center"/>
            </w:pPr>
          </w:p>
        </w:tc>
        <w:tc>
          <w:tcPr>
            <w:tcW w:w="3945" w:type="dxa"/>
            <w:vAlign w:val="center"/>
          </w:tcPr>
          <w:p w14:paraId="4007EE84" w14:textId="77777777" w:rsidR="00112099" w:rsidRDefault="00112099" w:rsidP="00D47D91">
            <w:r>
              <w:t>All Storage and elevator components will be mounted to the chassis. Wiring, power, and grounding elements will also be mounted here.</w:t>
            </w:r>
          </w:p>
        </w:tc>
      </w:tr>
      <w:tr w:rsidR="00112099" w14:paraId="6B6285C5" w14:textId="77777777" w:rsidTr="00D47D91">
        <w:trPr>
          <w:gridAfter w:val="1"/>
          <w:wAfter w:w="115" w:type="dxa"/>
        </w:trPr>
        <w:tc>
          <w:tcPr>
            <w:tcW w:w="2385" w:type="dxa"/>
            <w:vAlign w:val="center"/>
          </w:tcPr>
          <w:p w14:paraId="00997B66" w14:textId="77777777" w:rsidR="00112099" w:rsidRDefault="00112099" w:rsidP="00D47D91">
            <w:r>
              <w:t>Power</w:t>
            </w:r>
          </w:p>
        </w:tc>
        <w:tc>
          <w:tcPr>
            <w:tcW w:w="1020" w:type="dxa"/>
            <w:vAlign w:val="center"/>
          </w:tcPr>
          <w:p w14:paraId="1B1F96C7" w14:textId="77777777" w:rsidR="00112099" w:rsidRDefault="00112099" w:rsidP="00D47D91">
            <w:pPr>
              <w:jc w:val="center"/>
            </w:pPr>
            <w:r>
              <w:t>X</w:t>
            </w:r>
          </w:p>
        </w:tc>
        <w:tc>
          <w:tcPr>
            <w:tcW w:w="1230" w:type="dxa"/>
            <w:vAlign w:val="center"/>
          </w:tcPr>
          <w:p w14:paraId="25E815E8" w14:textId="77777777" w:rsidR="00112099" w:rsidRDefault="00112099" w:rsidP="00D47D91">
            <w:pPr>
              <w:jc w:val="center"/>
            </w:pPr>
            <w:r>
              <w:t>X</w:t>
            </w:r>
          </w:p>
        </w:tc>
        <w:tc>
          <w:tcPr>
            <w:tcW w:w="780" w:type="dxa"/>
            <w:vAlign w:val="center"/>
          </w:tcPr>
          <w:p w14:paraId="539D1A71" w14:textId="77777777" w:rsidR="00112099" w:rsidRDefault="00112099" w:rsidP="00D47D91">
            <w:pPr>
              <w:jc w:val="center"/>
            </w:pPr>
          </w:p>
        </w:tc>
        <w:tc>
          <w:tcPr>
            <w:tcW w:w="3945" w:type="dxa"/>
            <w:vAlign w:val="center"/>
          </w:tcPr>
          <w:p w14:paraId="4D0C493D" w14:textId="77777777" w:rsidR="00112099" w:rsidRDefault="00112099" w:rsidP="00D47D91">
            <w:r>
              <w:t>Linear actuator(s) and controller(s) require power and ground. from the battery.</w:t>
            </w:r>
          </w:p>
        </w:tc>
      </w:tr>
      <w:tr w:rsidR="00112099" w14:paraId="12827055" w14:textId="77777777" w:rsidTr="00D47D91">
        <w:trPr>
          <w:gridAfter w:val="1"/>
          <w:wAfter w:w="115" w:type="dxa"/>
        </w:trPr>
        <w:tc>
          <w:tcPr>
            <w:tcW w:w="2385" w:type="dxa"/>
            <w:vAlign w:val="center"/>
          </w:tcPr>
          <w:p w14:paraId="3DB2C3E3" w14:textId="77777777" w:rsidR="00112099" w:rsidRDefault="00112099" w:rsidP="00D47D91">
            <w:r>
              <w:t>Controller/Logistics</w:t>
            </w:r>
          </w:p>
        </w:tc>
        <w:tc>
          <w:tcPr>
            <w:tcW w:w="1020" w:type="dxa"/>
            <w:vAlign w:val="center"/>
          </w:tcPr>
          <w:p w14:paraId="0E11B5E8" w14:textId="77777777" w:rsidR="00112099" w:rsidRDefault="00112099" w:rsidP="00D47D91">
            <w:pPr>
              <w:jc w:val="center"/>
            </w:pPr>
            <w:r>
              <w:t>X</w:t>
            </w:r>
          </w:p>
        </w:tc>
        <w:tc>
          <w:tcPr>
            <w:tcW w:w="1230" w:type="dxa"/>
            <w:vAlign w:val="center"/>
          </w:tcPr>
          <w:p w14:paraId="587C41F9" w14:textId="77777777" w:rsidR="00112099" w:rsidRDefault="00112099" w:rsidP="00D47D91">
            <w:pPr>
              <w:jc w:val="center"/>
            </w:pPr>
            <w:r>
              <w:t>X</w:t>
            </w:r>
          </w:p>
        </w:tc>
        <w:tc>
          <w:tcPr>
            <w:tcW w:w="780" w:type="dxa"/>
            <w:vAlign w:val="center"/>
          </w:tcPr>
          <w:p w14:paraId="31FBCC3E" w14:textId="77777777" w:rsidR="00112099" w:rsidRDefault="00112099" w:rsidP="00D47D91">
            <w:pPr>
              <w:jc w:val="center"/>
            </w:pPr>
            <w:r>
              <w:t>X</w:t>
            </w:r>
          </w:p>
        </w:tc>
        <w:tc>
          <w:tcPr>
            <w:tcW w:w="3945" w:type="dxa"/>
            <w:vAlign w:val="center"/>
          </w:tcPr>
          <w:p w14:paraId="23D737BF" w14:textId="77777777" w:rsidR="00112099" w:rsidRDefault="00112099" w:rsidP="00D47D91">
            <w:r>
              <w:t xml:space="preserve">The controller will provide a PWM signal and will be connected via 26AWG wire to the Linear Actuator Control Board. </w:t>
            </w:r>
          </w:p>
        </w:tc>
      </w:tr>
      <w:tr w:rsidR="00112099" w14:paraId="12ED59D4" w14:textId="77777777" w:rsidTr="00D47D91">
        <w:trPr>
          <w:gridAfter w:val="1"/>
          <w:wAfter w:w="115" w:type="dxa"/>
        </w:trPr>
        <w:tc>
          <w:tcPr>
            <w:tcW w:w="2385" w:type="dxa"/>
            <w:vAlign w:val="center"/>
          </w:tcPr>
          <w:p w14:paraId="311C2D78" w14:textId="77777777" w:rsidR="00112099" w:rsidRDefault="00112099" w:rsidP="00D47D91">
            <w:r>
              <w:t>Arm</w:t>
            </w:r>
          </w:p>
        </w:tc>
        <w:tc>
          <w:tcPr>
            <w:tcW w:w="1020" w:type="dxa"/>
            <w:vAlign w:val="center"/>
          </w:tcPr>
          <w:p w14:paraId="21091E1A" w14:textId="77777777" w:rsidR="00112099" w:rsidRDefault="00112099" w:rsidP="00D47D91">
            <w:pPr>
              <w:jc w:val="center"/>
            </w:pPr>
            <w:r>
              <w:t>X</w:t>
            </w:r>
          </w:p>
        </w:tc>
        <w:tc>
          <w:tcPr>
            <w:tcW w:w="1230" w:type="dxa"/>
            <w:vAlign w:val="center"/>
          </w:tcPr>
          <w:p w14:paraId="75D48630" w14:textId="77777777" w:rsidR="00112099" w:rsidRDefault="00112099" w:rsidP="00D47D91">
            <w:pPr>
              <w:jc w:val="center"/>
            </w:pPr>
          </w:p>
        </w:tc>
        <w:tc>
          <w:tcPr>
            <w:tcW w:w="780" w:type="dxa"/>
            <w:vAlign w:val="center"/>
          </w:tcPr>
          <w:p w14:paraId="752CC8DC" w14:textId="77777777" w:rsidR="00112099" w:rsidRDefault="00112099" w:rsidP="00D47D91">
            <w:pPr>
              <w:jc w:val="center"/>
            </w:pPr>
          </w:p>
        </w:tc>
        <w:tc>
          <w:tcPr>
            <w:tcW w:w="3945" w:type="dxa"/>
            <w:vAlign w:val="center"/>
          </w:tcPr>
          <w:p w14:paraId="52228FA4" w14:textId="77777777" w:rsidR="00112099" w:rsidRDefault="00112099" w:rsidP="00D47D91">
            <w:r>
              <w:t>Initiation for successful unloading of blocks for delivery method one is completed by the arm. Mechanical energy is transferred to the storage unit by way of upward lift on a loop to move the false-bottom in the vertical slot and remove the blocks inside .</w:t>
            </w:r>
          </w:p>
        </w:tc>
      </w:tr>
      <w:tr w:rsidR="00112099" w14:paraId="2EEAA386" w14:textId="77777777" w:rsidTr="00D47D91">
        <w:tc>
          <w:tcPr>
            <w:tcW w:w="2385" w:type="dxa"/>
          </w:tcPr>
          <w:p w14:paraId="20F8349E" w14:textId="77777777" w:rsidR="00112099" w:rsidRDefault="00112099" w:rsidP="00D47D91">
            <w:pPr>
              <w:jc w:val="center"/>
            </w:pPr>
            <w:r>
              <w:rPr>
                <w:u w:val="single"/>
              </w:rPr>
              <w:t>Module</w:t>
            </w:r>
          </w:p>
        </w:tc>
        <w:tc>
          <w:tcPr>
            <w:tcW w:w="1020" w:type="dxa"/>
          </w:tcPr>
          <w:p w14:paraId="6D076803" w14:textId="77777777" w:rsidR="00112099" w:rsidRDefault="00112099" w:rsidP="00D47D91">
            <w:pPr>
              <w:jc w:val="center"/>
            </w:pPr>
            <w:r>
              <w:rPr>
                <w:u w:val="single"/>
              </w:rPr>
              <w:t>Energy</w:t>
            </w:r>
          </w:p>
        </w:tc>
        <w:tc>
          <w:tcPr>
            <w:tcW w:w="1230" w:type="dxa"/>
          </w:tcPr>
          <w:p w14:paraId="502E3A64" w14:textId="77777777" w:rsidR="00112099" w:rsidRDefault="00112099" w:rsidP="00D47D91">
            <w:pPr>
              <w:jc w:val="center"/>
            </w:pPr>
            <w:r>
              <w:rPr>
                <w:u w:val="single"/>
              </w:rPr>
              <w:t>Material</w:t>
            </w:r>
          </w:p>
        </w:tc>
        <w:tc>
          <w:tcPr>
            <w:tcW w:w="780" w:type="dxa"/>
          </w:tcPr>
          <w:p w14:paraId="1882FF8C" w14:textId="77777777" w:rsidR="00112099" w:rsidRDefault="00112099" w:rsidP="00D47D91">
            <w:pPr>
              <w:jc w:val="center"/>
            </w:pPr>
            <w:r>
              <w:rPr>
                <w:u w:val="single"/>
              </w:rPr>
              <w:t>Info</w:t>
            </w:r>
          </w:p>
        </w:tc>
        <w:tc>
          <w:tcPr>
            <w:tcW w:w="3945" w:type="dxa"/>
            <w:gridSpan w:val="2"/>
          </w:tcPr>
          <w:p w14:paraId="749262F1" w14:textId="77777777" w:rsidR="00112099" w:rsidRDefault="00112099" w:rsidP="00D47D91">
            <w:pPr>
              <w:jc w:val="center"/>
            </w:pPr>
            <w:r>
              <w:rPr>
                <w:u w:val="single"/>
              </w:rPr>
              <w:t>Description</w:t>
            </w:r>
          </w:p>
        </w:tc>
      </w:tr>
      <w:tr w:rsidR="00112099" w14:paraId="31D4634C" w14:textId="77777777" w:rsidTr="00D47D91">
        <w:tc>
          <w:tcPr>
            <w:tcW w:w="2385" w:type="dxa"/>
            <w:vAlign w:val="center"/>
          </w:tcPr>
          <w:p w14:paraId="7A901BC6" w14:textId="77777777" w:rsidR="00112099" w:rsidRDefault="00112099" w:rsidP="00D47D91">
            <w:r>
              <w:t>Chassis</w:t>
            </w:r>
          </w:p>
        </w:tc>
        <w:tc>
          <w:tcPr>
            <w:tcW w:w="1020" w:type="dxa"/>
            <w:vAlign w:val="center"/>
          </w:tcPr>
          <w:p w14:paraId="058681CE" w14:textId="77777777" w:rsidR="00112099" w:rsidRDefault="00112099" w:rsidP="00D47D91">
            <w:pPr>
              <w:jc w:val="center"/>
            </w:pPr>
            <w:r>
              <w:t>X</w:t>
            </w:r>
          </w:p>
        </w:tc>
        <w:tc>
          <w:tcPr>
            <w:tcW w:w="1230" w:type="dxa"/>
            <w:vAlign w:val="center"/>
          </w:tcPr>
          <w:p w14:paraId="142E6D84" w14:textId="77777777" w:rsidR="00112099" w:rsidRDefault="00112099" w:rsidP="00D47D91">
            <w:pPr>
              <w:jc w:val="center"/>
            </w:pPr>
            <w:r>
              <w:t>X</w:t>
            </w:r>
          </w:p>
        </w:tc>
        <w:tc>
          <w:tcPr>
            <w:tcW w:w="780" w:type="dxa"/>
            <w:vAlign w:val="center"/>
          </w:tcPr>
          <w:p w14:paraId="542C24D6" w14:textId="77777777" w:rsidR="00112099" w:rsidRDefault="00112099" w:rsidP="00D47D91">
            <w:pPr>
              <w:jc w:val="center"/>
            </w:pPr>
          </w:p>
        </w:tc>
        <w:tc>
          <w:tcPr>
            <w:tcW w:w="3945" w:type="dxa"/>
            <w:gridSpan w:val="2"/>
            <w:vAlign w:val="center"/>
          </w:tcPr>
          <w:p w14:paraId="3C8E1550" w14:textId="77777777" w:rsidR="00112099" w:rsidRDefault="00112099" w:rsidP="00D47D91">
            <w:r>
              <w:t>All Storage and elevator components will be mounted to the chassis. Wiring, power, and grounding elements will also be mounted here.</w:t>
            </w:r>
          </w:p>
        </w:tc>
      </w:tr>
      <w:tr w:rsidR="00112099" w14:paraId="52B70354" w14:textId="77777777" w:rsidTr="00D47D91">
        <w:tc>
          <w:tcPr>
            <w:tcW w:w="2385" w:type="dxa"/>
            <w:vAlign w:val="center"/>
          </w:tcPr>
          <w:p w14:paraId="3BF22E28" w14:textId="77777777" w:rsidR="00112099" w:rsidRDefault="00112099" w:rsidP="00D47D91">
            <w:r>
              <w:t>Power</w:t>
            </w:r>
          </w:p>
        </w:tc>
        <w:tc>
          <w:tcPr>
            <w:tcW w:w="1020" w:type="dxa"/>
            <w:vAlign w:val="center"/>
          </w:tcPr>
          <w:p w14:paraId="54E17C50" w14:textId="77777777" w:rsidR="00112099" w:rsidRDefault="00112099" w:rsidP="00D47D91">
            <w:pPr>
              <w:jc w:val="center"/>
            </w:pPr>
            <w:r>
              <w:t>X</w:t>
            </w:r>
          </w:p>
        </w:tc>
        <w:tc>
          <w:tcPr>
            <w:tcW w:w="1230" w:type="dxa"/>
            <w:vAlign w:val="center"/>
          </w:tcPr>
          <w:p w14:paraId="696AE359" w14:textId="77777777" w:rsidR="00112099" w:rsidRDefault="00112099" w:rsidP="00D47D91">
            <w:pPr>
              <w:jc w:val="center"/>
            </w:pPr>
            <w:r>
              <w:t>X</w:t>
            </w:r>
          </w:p>
        </w:tc>
        <w:tc>
          <w:tcPr>
            <w:tcW w:w="780" w:type="dxa"/>
            <w:vAlign w:val="center"/>
          </w:tcPr>
          <w:p w14:paraId="44A0C8D0" w14:textId="77777777" w:rsidR="00112099" w:rsidRDefault="00112099" w:rsidP="00D47D91">
            <w:pPr>
              <w:jc w:val="center"/>
            </w:pPr>
          </w:p>
        </w:tc>
        <w:tc>
          <w:tcPr>
            <w:tcW w:w="3945" w:type="dxa"/>
            <w:gridSpan w:val="2"/>
            <w:vAlign w:val="center"/>
          </w:tcPr>
          <w:p w14:paraId="6744BA96" w14:textId="77777777" w:rsidR="00112099" w:rsidRDefault="00112099" w:rsidP="00D47D91">
            <w:r>
              <w:t>Linear actuator(s) and controller(s) require power and ground. from the battery.</w:t>
            </w:r>
          </w:p>
        </w:tc>
      </w:tr>
      <w:tr w:rsidR="00112099" w14:paraId="515C1252" w14:textId="77777777" w:rsidTr="00D47D91">
        <w:tc>
          <w:tcPr>
            <w:tcW w:w="2385" w:type="dxa"/>
            <w:vAlign w:val="center"/>
          </w:tcPr>
          <w:p w14:paraId="52078A80" w14:textId="77777777" w:rsidR="00112099" w:rsidRDefault="00112099" w:rsidP="00D47D91">
            <w:r>
              <w:t>Controller/Logistics</w:t>
            </w:r>
          </w:p>
        </w:tc>
        <w:tc>
          <w:tcPr>
            <w:tcW w:w="1020" w:type="dxa"/>
            <w:vAlign w:val="center"/>
          </w:tcPr>
          <w:p w14:paraId="06593A4D" w14:textId="77777777" w:rsidR="00112099" w:rsidRDefault="00112099" w:rsidP="00D47D91">
            <w:pPr>
              <w:jc w:val="center"/>
            </w:pPr>
            <w:r>
              <w:t>X</w:t>
            </w:r>
          </w:p>
        </w:tc>
        <w:tc>
          <w:tcPr>
            <w:tcW w:w="1230" w:type="dxa"/>
            <w:vAlign w:val="center"/>
          </w:tcPr>
          <w:p w14:paraId="281E61BC" w14:textId="77777777" w:rsidR="00112099" w:rsidRDefault="00112099" w:rsidP="00D47D91">
            <w:pPr>
              <w:jc w:val="center"/>
            </w:pPr>
            <w:r>
              <w:t>X</w:t>
            </w:r>
          </w:p>
        </w:tc>
        <w:tc>
          <w:tcPr>
            <w:tcW w:w="780" w:type="dxa"/>
            <w:vAlign w:val="center"/>
          </w:tcPr>
          <w:p w14:paraId="309820E5" w14:textId="77777777" w:rsidR="00112099" w:rsidRDefault="00112099" w:rsidP="00D47D91">
            <w:pPr>
              <w:jc w:val="center"/>
            </w:pPr>
            <w:r>
              <w:t>X</w:t>
            </w:r>
          </w:p>
        </w:tc>
        <w:tc>
          <w:tcPr>
            <w:tcW w:w="3945" w:type="dxa"/>
            <w:gridSpan w:val="2"/>
            <w:vAlign w:val="center"/>
          </w:tcPr>
          <w:p w14:paraId="5732C27D" w14:textId="77777777" w:rsidR="00112099" w:rsidRDefault="00112099" w:rsidP="00D47D91">
            <w:r>
              <w:t xml:space="preserve">The controller will provide a PWM signal and will be connected via 26AWG wire to the Linear Actuator Control Board. </w:t>
            </w:r>
          </w:p>
        </w:tc>
      </w:tr>
      <w:tr w:rsidR="00112099" w14:paraId="7B109596" w14:textId="77777777" w:rsidTr="00D47D91">
        <w:tc>
          <w:tcPr>
            <w:tcW w:w="2385" w:type="dxa"/>
            <w:vAlign w:val="center"/>
          </w:tcPr>
          <w:p w14:paraId="5437B69E" w14:textId="77777777" w:rsidR="00112099" w:rsidRDefault="00112099" w:rsidP="00D47D91">
            <w:r>
              <w:t>Arm</w:t>
            </w:r>
          </w:p>
        </w:tc>
        <w:tc>
          <w:tcPr>
            <w:tcW w:w="1020" w:type="dxa"/>
            <w:vAlign w:val="center"/>
          </w:tcPr>
          <w:p w14:paraId="7865BBA3" w14:textId="77777777" w:rsidR="00112099" w:rsidRDefault="00112099" w:rsidP="00D47D91">
            <w:pPr>
              <w:jc w:val="center"/>
            </w:pPr>
            <w:r>
              <w:t>X</w:t>
            </w:r>
          </w:p>
        </w:tc>
        <w:tc>
          <w:tcPr>
            <w:tcW w:w="1230" w:type="dxa"/>
            <w:vAlign w:val="center"/>
          </w:tcPr>
          <w:p w14:paraId="71DC6029" w14:textId="77777777" w:rsidR="00112099" w:rsidRDefault="00112099" w:rsidP="00D47D91">
            <w:pPr>
              <w:jc w:val="center"/>
            </w:pPr>
          </w:p>
        </w:tc>
        <w:tc>
          <w:tcPr>
            <w:tcW w:w="780" w:type="dxa"/>
            <w:vAlign w:val="center"/>
          </w:tcPr>
          <w:p w14:paraId="2E620027" w14:textId="77777777" w:rsidR="00112099" w:rsidRDefault="00112099" w:rsidP="00D47D91">
            <w:pPr>
              <w:jc w:val="center"/>
            </w:pPr>
          </w:p>
        </w:tc>
        <w:tc>
          <w:tcPr>
            <w:tcW w:w="3945" w:type="dxa"/>
            <w:gridSpan w:val="2"/>
            <w:vAlign w:val="center"/>
          </w:tcPr>
          <w:p w14:paraId="00ACAA5E" w14:textId="77777777" w:rsidR="00112099" w:rsidRDefault="00112099" w:rsidP="00D47D91">
            <w:r>
              <w:t xml:space="preserve">Initiation for successful unloading of blocks for delivery method one is </w:t>
            </w:r>
            <w:r>
              <w:lastRenderedPageBreak/>
              <w:t>completed by the arm. Mechanical energy is transferred to the storage unit by way of upward lift on a loop to move the false-bottom in the vertical slot and remove the blocks inside .</w:t>
            </w:r>
          </w:p>
        </w:tc>
      </w:tr>
    </w:tbl>
    <w:p w14:paraId="478DD917" w14:textId="77777777" w:rsidR="00D67432" w:rsidRDefault="00D67432">
      <w:pPr>
        <w:pStyle w:val="Heading2"/>
        <w:numPr>
          <w:ilvl w:val="0"/>
          <w:numId w:val="0"/>
        </w:numPr>
      </w:pPr>
    </w:p>
    <w:p w14:paraId="19810A96" w14:textId="77777777" w:rsidR="00112099" w:rsidRDefault="00112099">
      <w:pPr>
        <w:jc w:val="left"/>
        <w:rPr>
          <w:b/>
          <w:sz w:val="32"/>
          <w:szCs w:val="28"/>
        </w:rPr>
      </w:pPr>
      <w:r>
        <w:br w:type="page"/>
      </w:r>
    </w:p>
    <w:p w14:paraId="27CE0F5D" w14:textId="021923DA" w:rsidR="00561334" w:rsidRDefault="00561334">
      <w:pPr>
        <w:pStyle w:val="Heading2"/>
      </w:pPr>
      <w:bookmarkStart w:id="147" w:name="_Toc434233354"/>
      <w:r>
        <w:lastRenderedPageBreak/>
        <w:t>Cargo Retrieval</w:t>
      </w:r>
      <w:bookmarkEnd w:id="147"/>
      <w:r>
        <w:t xml:space="preserve"> </w:t>
      </w:r>
    </w:p>
    <w:p w14:paraId="27302B9E" w14:textId="77777777" w:rsidR="00561334" w:rsidRDefault="00561334" w:rsidP="00561334">
      <w:pPr>
        <w:textAlignment w:val="baseline"/>
        <w:rPr>
          <w:color w:val="000000"/>
          <w:szCs w:val="24"/>
        </w:rPr>
      </w:pPr>
      <w:r w:rsidRPr="00C64059">
        <w:rPr>
          <w:color w:val="000000"/>
          <w:szCs w:val="24"/>
        </w:rPr>
        <w:t>Evan Gilbert</w:t>
      </w:r>
    </w:p>
    <w:p w14:paraId="5AE6D79A" w14:textId="77777777" w:rsidR="00080F78" w:rsidRDefault="00080F78" w:rsidP="00561334">
      <w:pPr>
        <w:textAlignment w:val="baseline"/>
        <w:rPr>
          <w:color w:val="000000"/>
          <w:szCs w:val="24"/>
        </w:rPr>
      </w:pPr>
    </w:p>
    <w:p w14:paraId="22A9D3D5" w14:textId="4B40B9EA" w:rsidR="00080F78" w:rsidRDefault="00080F78" w:rsidP="0016123D">
      <w:pPr>
        <w:pStyle w:val="Caption"/>
        <w:rPr>
          <w:color w:val="000000"/>
          <w:szCs w:val="24"/>
        </w:rPr>
      </w:pPr>
      <w:bookmarkStart w:id="148" w:name="_Toc434232787"/>
      <w:r>
        <w:t xml:space="preserve">Table </w:t>
      </w:r>
      <w:fldSimple w:instr=" SEQ Table \* ARABIC ">
        <w:r w:rsidR="006175EC">
          <w:rPr>
            <w:noProof/>
          </w:rPr>
          <w:t>2</w:t>
        </w:r>
      </w:fldSimple>
      <w:r>
        <w:t>. Interface for the Cargo Retrieval Module</w:t>
      </w:r>
      <w:bookmarkEnd w:id="148"/>
    </w:p>
    <w:tbl>
      <w:tblPr>
        <w:tblW w:w="9330" w:type="dxa"/>
        <w:tblInd w:w="3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15"/>
        <w:gridCol w:w="1110"/>
        <w:gridCol w:w="1335"/>
        <w:gridCol w:w="1230"/>
        <w:gridCol w:w="3540"/>
      </w:tblGrid>
      <w:tr w:rsidR="00080F78" w14:paraId="4BDA94C7" w14:textId="77777777" w:rsidTr="00D47D91">
        <w:trPr>
          <w:trHeight w:val="320"/>
        </w:trPr>
        <w:tc>
          <w:tcPr>
            <w:tcW w:w="2115" w:type="dxa"/>
          </w:tcPr>
          <w:p w14:paraId="64EA1479" w14:textId="77777777" w:rsidR="00080F78" w:rsidRDefault="00080F78" w:rsidP="00D47D91">
            <w:pPr>
              <w:jc w:val="center"/>
            </w:pPr>
            <w:r>
              <w:rPr>
                <w:u w:val="single"/>
              </w:rPr>
              <w:t>Module</w:t>
            </w:r>
          </w:p>
        </w:tc>
        <w:tc>
          <w:tcPr>
            <w:tcW w:w="1110" w:type="dxa"/>
          </w:tcPr>
          <w:p w14:paraId="03204485" w14:textId="77777777" w:rsidR="00080F78" w:rsidRDefault="00080F78" w:rsidP="00D47D91">
            <w:pPr>
              <w:jc w:val="center"/>
            </w:pPr>
            <w:r>
              <w:rPr>
                <w:u w:val="single"/>
              </w:rPr>
              <w:t>Energy</w:t>
            </w:r>
          </w:p>
        </w:tc>
        <w:tc>
          <w:tcPr>
            <w:tcW w:w="1335" w:type="dxa"/>
          </w:tcPr>
          <w:p w14:paraId="07F15EA3" w14:textId="77777777" w:rsidR="00080F78" w:rsidRDefault="00080F78" w:rsidP="00D47D91">
            <w:pPr>
              <w:jc w:val="center"/>
            </w:pPr>
            <w:r>
              <w:rPr>
                <w:u w:val="single"/>
              </w:rPr>
              <w:t>Material</w:t>
            </w:r>
          </w:p>
        </w:tc>
        <w:tc>
          <w:tcPr>
            <w:tcW w:w="1230" w:type="dxa"/>
          </w:tcPr>
          <w:p w14:paraId="51C84F29" w14:textId="77777777" w:rsidR="00080F78" w:rsidRDefault="00080F78" w:rsidP="00D47D91">
            <w:pPr>
              <w:jc w:val="center"/>
            </w:pPr>
            <w:r>
              <w:rPr>
                <w:u w:val="single"/>
              </w:rPr>
              <w:t>Info</w:t>
            </w:r>
          </w:p>
        </w:tc>
        <w:tc>
          <w:tcPr>
            <w:tcW w:w="3540" w:type="dxa"/>
          </w:tcPr>
          <w:p w14:paraId="0C91AE5B" w14:textId="77777777" w:rsidR="00080F78" w:rsidRDefault="00080F78" w:rsidP="00D47D91">
            <w:pPr>
              <w:jc w:val="center"/>
            </w:pPr>
            <w:r>
              <w:rPr>
                <w:u w:val="single"/>
              </w:rPr>
              <w:t>Description</w:t>
            </w:r>
          </w:p>
        </w:tc>
      </w:tr>
      <w:tr w:rsidR="00080F78" w14:paraId="3871A29E" w14:textId="77777777" w:rsidTr="00D47D91">
        <w:trPr>
          <w:trHeight w:val="640"/>
        </w:trPr>
        <w:tc>
          <w:tcPr>
            <w:tcW w:w="2115" w:type="dxa"/>
            <w:vAlign w:val="center"/>
          </w:tcPr>
          <w:p w14:paraId="1B8A6738" w14:textId="77777777" w:rsidR="00080F78" w:rsidRDefault="00080F78" w:rsidP="00D47D91">
            <w:r>
              <w:t>Delivery &amp; Storage</w:t>
            </w:r>
          </w:p>
        </w:tc>
        <w:tc>
          <w:tcPr>
            <w:tcW w:w="1110" w:type="dxa"/>
            <w:vAlign w:val="center"/>
          </w:tcPr>
          <w:p w14:paraId="27A6896A" w14:textId="77777777" w:rsidR="00080F78" w:rsidRDefault="00080F78" w:rsidP="00D47D91">
            <w:pPr>
              <w:jc w:val="center"/>
            </w:pPr>
          </w:p>
        </w:tc>
        <w:tc>
          <w:tcPr>
            <w:tcW w:w="1335" w:type="dxa"/>
            <w:vAlign w:val="center"/>
          </w:tcPr>
          <w:p w14:paraId="3AF27895" w14:textId="77777777" w:rsidR="00080F78" w:rsidRDefault="00080F78" w:rsidP="00D47D91">
            <w:pPr>
              <w:jc w:val="center"/>
            </w:pPr>
            <w:r>
              <w:t>X</w:t>
            </w:r>
          </w:p>
        </w:tc>
        <w:tc>
          <w:tcPr>
            <w:tcW w:w="1230" w:type="dxa"/>
            <w:vAlign w:val="center"/>
          </w:tcPr>
          <w:p w14:paraId="0308B424" w14:textId="77777777" w:rsidR="00080F78" w:rsidRDefault="00080F78" w:rsidP="00D47D91">
            <w:pPr>
              <w:jc w:val="center"/>
            </w:pPr>
          </w:p>
        </w:tc>
        <w:tc>
          <w:tcPr>
            <w:tcW w:w="3540" w:type="dxa"/>
            <w:vAlign w:val="center"/>
          </w:tcPr>
          <w:p w14:paraId="7FF36B8B" w14:textId="77777777" w:rsidR="00080F78" w:rsidRDefault="00080F78" w:rsidP="00D47D91">
            <w:r>
              <w:t>The arm actuates delivery implements native to the elevator.</w:t>
            </w:r>
          </w:p>
        </w:tc>
      </w:tr>
      <w:tr w:rsidR="00080F78" w14:paraId="335B87AE" w14:textId="77777777" w:rsidTr="00D47D91">
        <w:trPr>
          <w:trHeight w:val="640"/>
        </w:trPr>
        <w:tc>
          <w:tcPr>
            <w:tcW w:w="2115" w:type="dxa"/>
            <w:vAlign w:val="center"/>
          </w:tcPr>
          <w:p w14:paraId="7A78602F" w14:textId="77777777" w:rsidR="00080F78" w:rsidRDefault="00080F78" w:rsidP="00D47D91">
            <w:r>
              <w:t>Chassis</w:t>
            </w:r>
          </w:p>
        </w:tc>
        <w:tc>
          <w:tcPr>
            <w:tcW w:w="1110" w:type="dxa"/>
            <w:vAlign w:val="center"/>
          </w:tcPr>
          <w:p w14:paraId="770EF4A4" w14:textId="77777777" w:rsidR="00080F78" w:rsidRDefault="00080F78" w:rsidP="00D47D91">
            <w:pPr>
              <w:jc w:val="center"/>
            </w:pPr>
          </w:p>
        </w:tc>
        <w:tc>
          <w:tcPr>
            <w:tcW w:w="1335" w:type="dxa"/>
            <w:vAlign w:val="center"/>
          </w:tcPr>
          <w:p w14:paraId="13CC244D" w14:textId="77777777" w:rsidR="00080F78" w:rsidRDefault="00080F78" w:rsidP="00D47D91">
            <w:pPr>
              <w:jc w:val="center"/>
            </w:pPr>
            <w:r>
              <w:t>X</w:t>
            </w:r>
          </w:p>
        </w:tc>
        <w:tc>
          <w:tcPr>
            <w:tcW w:w="1230" w:type="dxa"/>
            <w:vAlign w:val="center"/>
          </w:tcPr>
          <w:p w14:paraId="19996708" w14:textId="77777777" w:rsidR="00080F78" w:rsidRDefault="00080F78" w:rsidP="00D47D91">
            <w:pPr>
              <w:jc w:val="center"/>
            </w:pPr>
          </w:p>
        </w:tc>
        <w:tc>
          <w:tcPr>
            <w:tcW w:w="3540" w:type="dxa"/>
            <w:vAlign w:val="center"/>
          </w:tcPr>
          <w:p w14:paraId="2D125534" w14:textId="77777777" w:rsidR="00080F78" w:rsidRDefault="00080F78" w:rsidP="00D47D91">
            <w:r>
              <w:t>The gantry rail is affixed to a subfloor, which seats additional controllers and wiring.</w:t>
            </w:r>
          </w:p>
        </w:tc>
      </w:tr>
      <w:tr w:rsidR="00080F78" w14:paraId="0AAD8B87" w14:textId="77777777" w:rsidTr="00D47D91">
        <w:trPr>
          <w:trHeight w:val="640"/>
        </w:trPr>
        <w:tc>
          <w:tcPr>
            <w:tcW w:w="2115" w:type="dxa"/>
            <w:vAlign w:val="center"/>
          </w:tcPr>
          <w:p w14:paraId="5970E53E" w14:textId="77777777" w:rsidR="00080F78" w:rsidRDefault="00080F78" w:rsidP="00D47D91">
            <w:r>
              <w:t>Power</w:t>
            </w:r>
          </w:p>
        </w:tc>
        <w:tc>
          <w:tcPr>
            <w:tcW w:w="1110" w:type="dxa"/>
            <w:vAlign w:val="center"/>
          </w:tcPr>
          <w:p w14:paraId="5B175CDB" w14:textId="77777777" w:rsidR="00080F78" w:rsidRDefault="00080F78" w:rsidP="00D47D91">
            <w:pPr>
              <w:jc w:val="center"/>
            </w:pPr>
            <w:r>
              <w:t>X</w:t>
            </w:r>
          </w:p>
        </w:tc>
        <w:tc>
          <w:tcPr>
            <w:tcW w:w="1335" w:type="dxa"/>
            <w:vAlign w:val="center"/>
          </w:tcPr>
          <w:p w14:paraId="2A521587" w14:textId="77777777" w:rsidR="00080F78" w:rsidRDefault="00080F78" w:rsidP="00D47D91">
            <w:pPr>
              <w:jc w:val="center"/>
            </w:pPr>
            <w:r>
              <w:t>X</w:t>
            </w:r>
          </w:p>
        </w:tc>
        <w:tc>
          <w:tcPr>
            <w:tcW w:w="1230" w:type="dxa"/>
            <w:vAlign w:val="center"/>
          </w:tcPr>
          <w:p w14:paraId="2A1098F6" w14:textId="77777777" w:rsidR="00080F78" w:rsidRDefault="00080F78" w:rsidP="00D47D91">
            <w:pPr>
              <w:jc w:val="center"/>
            </w:pPr>
          </w:p>
        </w:tc>
        <w:tc>
          <w:tcPr>
            <w:tcW w:w="3540" w:type="dxa"/>
            <w:vAlign w:val="center"/>
          </w:tcPr>
          <w:p w14:paraId="59C8E2B1" w14:textId="77777777" w:rsidR="00080F78" w:rsidRDefault="00080F78" w:rsidP="00D47D91">
            <w:r>
              <w:t>The motors, a stepper driver, and two limit switches require 12 V.  The servo controller will need the 5 V made available from the powered USB hub.</w:t>
            </w:r>
          </w:p>
        </w:tc>
      </w:tr>
      <w:tr w:rsidR="00080F78" w14:paraId="59863977" w14:textId="77777777" w:rsidTr="00D47D91">
        <w:trPr>
          <w:trHeight w:val="640"/>
        </w:trPr>
        <w:tc>
          <w:tcPr>
            <w:tcW w:w="2115" w:type="dxa"/>
            <w:vAlign w:val="center"/>
          </w:tcPr>
          <w:p w14:paraId="3ECE6ABF" w14:textId="77777777" w:rsidR="00080F78" w:rsidRDefault="00080F78" w:rsidP="00D47D91">
            <w:r>
              <w:t>Image Processing &amp; Lighting</w:t>
            </w:r>
          </w:p>
        </w:tc>
        <w:tc>
          <w:tcPr>
            <w:tcW w:w="1110" w:type="dxa"/>
            <w:vAlign w:val="center"/>
          </w:tcPr>
          <w:p w14:paraId="0FE1FDC7" w14:textId="77777777" w:rsidR="00080F78" w:rsidRDefault="00080F78" w:rsidP="00D47D91">
            <w:pPr>
              <w:jc w:val="center"/>
            </w:pPr>
          </w:p>
        </w:tc>
        <w:tc>
          <w:tcPr>
            <w:tcW w:w="1335" w:type="dxa"/>
            <w:vAlign w:val="center"/>
          </w:tcPr>
          <w:p w14:paraId="6BD16D58" w14:textId="77777777" w:rsidR="00080F78" w:rsidRDefault="00080F78" w:rsidP="00D47D91">
            <w:pPr>
              <w:jc w:val="center"/>
            </w:pPr>
            <w:r>
              <w:t>X</w:t>
            </w:r>
          </w:p>
        </w:tc>
        <w:tc>
          <w:tcPr>
            <w:tcW w:w="1230" w:type="dxa"/>
            <w:vAlign w:val="center"/>
          </w:tcPr>
          <w:p w14:paraId="5C5CAFB2" w14:textId="77777777" w:rsidR="00080F78" w:rsidRDefault="00080F78" w:rsidP="00D47D91">
            <w:pPr>
              <w:jc w:val="center"/>
            </w:pPr>
            <w:r>
              <w:t>X</w:t>
            </w:r>
          </w:p>
        </w:tc>
        <w:tc>
          <w:tcPr>
            <w:tcW w:w="3540" w:type="dxa"/>
            <w:vAlign w:val="center"/>
          </w:tcPr>
          <w:p w14:paraId="6ACD1AB3" w14:textId="5D476DD9" w:rsidR="00080F78" w:rsidRDefault="00080F78" w:rsidP="00D47D91">
            <w:r>
              <w:t xml:space="preserve">The arm moves the </w:t>
            </w:r>
            <w:r w:rsidR="00810DD1">
              <w:t>camera: the</w:t>
            </w:r>
            <w:r>
              <w:t xml:space="preserve"> camera moves the arm.  Shared feedback logic.</w:t>
            </w:r>
          </w:p>
        </w:tc>
      </w:tr>
      <w:tr w:rsidR="00080F78" w14:paraId="012FD277" w14:textId="77777777" w:rsidTr="00D47D91">
        <w:trPr>
          <w:trHeight w:val="640"/>
        </w:trPr>
        <w:tc>
          <w:tcPr>
            <w:tcW w:w="2115" w:type="dxa"/>
            <w:vAlign w:val="center"/>
          </w:tcPr>
          <w:p w14:paraId="0D576E90" w14:textId="77777777" w:rsidR="00080F78" w:rsidRDefault="00080F78" w:rsidP="00D47D91">
            <w:r>
              <w:t>Microcontroller &amp; Logistics</w:t>
            </w:r>
          </w:p>
        </w:tc>
        <w:tc>
          <w:tcPr>
            <w:tcW w:w="1110" w:type="dxa"/>
            <w:vAlign w:val="center"/>
          </w:tcPr>
          <w:p w14:paraId="6E39461A" w14:textId="77777777" w:rsidR="00080F78" w:rsidRDefault="00080F78" w:rsidP="00D47D91">
            <w:pPr>
              <w:jc w:val="center"/>
            </w:pPr>
            <w:r>
              <w:t>X</w:t>
            </w:r>
          </w:p>
        </w:tc>
        <w:tc>
          <w:tcPr>
            <w:tcW w:w="1335" w:type="dxa"/>
            <w:vAlign w:val="center"/>
          </w:tcPr>
          <w:p w14:paraId="264351B4" w14:textId="77777777" w:rsidR="00080F78" w:rsidRDefault="00080F78" w:rsidP="00D47D91">
            <w:pPr>
              <w:jc w:val="center"/>
            </w:pPr>
          </w:p>
        </w:tc>
        <w:tc>
          <w:tcPr>
            <w:tcW w:w="1230" w:type="dxa"/>
            <w:vAlign w:val="center"/>
          </w:tcPr>
          <w:p w14:paraId="7FA21C69" w14:textId="77777777" w:rsidR="00080F78" w:rsidRDefault="00080F78" w:rsidP="00D47D91">
            <w:pPr>
              <w:jc w:val="center"/>
            </w:pPr>
            <w:r>
              <w:t>X</w:t>
            </w:r>
          </w:p>
        </w:tc>
        <w:tc>
          <w:tcPr>
            <w:tcW w:w="3540" w:type="dxa"/>
            <w:vAlign w:val="center"/>
          </w:tcPr>
          <w:p w14:paraId="0928E6ED" w14:textId="77777777" w:rsidR="00080F78" w:rsidRDefault="00080F78" w:rsidP="00D47D91">
            <w:r>
              <w:t>Motor controller logic is communicated to and through the master controller, which also energizes the limit switches.</w:t>
            </w:r>
          </w:p>
        </w:tc>
      </w:tr>
    </w:tbl>
    <w:p w14:paraId="4A666151" w14:textId="77777777" w:rsidR="006301A6" w:rsidRDefault="006301A6" w:rsidP="00561334">
      <w:pPr>
        <w:textAlignment w:val="baseline"/>
        <w:rPr>
          <w:color w:val="000000"/>
          <w:szCs w:val="24"/>
        </w:rPr>
      </w:pPr>
    </w:p>
    <w:p w14:paraId="54B04CD9" w14:textId="2E8D72F7" w:rsidR="006301A6" w:rsidRDefault="006301A6" w:rsidP="00561334">
      <w:pPr>
        <w:textAlignment w:val="baseline"/>
        <w:rPr>
          <w:color w:val="000000"/>
          <w:szCs w:val="24"/>
        </w:rPr>
      </w:pPr>
    </w:p>
    <w:p w14:paraId="0A80F44E" w14:textId="77777777" w:rsidR="006301A6" w:rsidRPr="00C64059" w:rsidRDefault="006301A6" w:rsidP="00561334">
      <w:pPr>
        <w:textAlignment w:val="baseline"/>
        <w:rPr>
          <w:color w:val="000000"/>
          <w:szCs w:val="24"/>
        </w:rPr>
      </w:pPr>
    </w:p>
    <w:p w14:paraId="252898E1" w14:textId="77777777" w:rsidR="0001636A" w:rsidRDefault="0001636A">
      <w:pPr>
        <w:jc w:val="left"/>
        <w:rPr>
          <w:b/>
          <w:sz w:val="32"/>
          <w:szCs w:val="28"/>
        </w:rPr>
      </w:pPr>
      <w:r>
        <w:br w:type="page"/>
      </w:r>
    </w:p>
    <w:p w14:paraId="10291527" w14:textId="6DF32D95" w:rsidR="00561334" w:rsidRDefault="00561334">
      <w:pPr>
        <w:pStyle w:val="Heading2"/>
      </w:pPr>
      <w:bookmarkStart w:id="149" w:name="_Toc434233355"/>
      <w:r>
        <w:lastRenderedPageBreak/>
        <w:t>Image Processing &amp; Lighting</w:t>
      </w:r>
      <w:bookmarkEnd w:id="149"/>
      <w:r>
        <w:t xml:space="preserve"> </w:t>
      </w:r>
    </w:p>
    <w:p w14:paraId="131D3138" w14:textId="77777777" w:rsidR="00561334" w:rsidRDefault="00561334" w:rsidP="00561334">
      <w:pPr>
        <w:textAlignment w:val="baseline"/>
        <w:rPr>
          <w:color w:val="000000"/>
          <w:szCs w:val="24"/>
        </w:rPr>
      </w:pPr>
      <w:r w:rsidRPr="00C64059">
        <w:rPr>
          <w:color w:val="000000"/>
          <w:szCs w:val="24"/>
        </w:rPr>
        <w:t>Aaron McDaniel</w:t>
      </w:r>
    </w:p>
    <w:p w14:paraId="61F5DFB9" w14:textId="77777777" w:rsidR="00D67432" w:rsidRDefault="00D67432" w:rsidP="00561334">
      <w:pPr>
        <w:textAlignment w:val="baseline"/>
        <w:rPr>
          <w:color w:val="000000"/>
          <w:szCs w:val="24"/>
        </w:rPr>
      </w:pPr>
    </w:p>
    <w:p w14:paraId="3094A6C2" w14:textId="77777777" w:rsidR="00D67432" w:rsidRPr="00D67432" w:rsidRDefault="00D67432" w:rsidP="00D67432">
      <w:pPr>
        <w:rPr>
          <w:szCs w:val="24"/>
        </w:rPr>
      </w:pPr>
      <w:r w:rsidRPr="00D67432">
        <w:rPr>
          <w:color w:val="000000"/>
          <w:szCs w:val="24"/>
        </w:rPr>
        <w:t>The image process and lighting system obtains both hard interfaces and soft interfaces. The interfaces are shown below.</w:t>
      </w:r>
    </w:p>
    <w:p w14:paraId="51CE1F31" w14:textId="77777777" w:rsidR="00D67432" w:rsidRDefault="00D67432" w:rsidP="00D67432">
      <w:pPr>
        <w:spacing w:after="240"/>
        <w:rPr>
          <w:szCs w:val="24"/>
        </w:rPr>
      </w:pPr>
    </w:p>
    <w:p w14:paraId="6B8F75E9" w14:textId="6CD3FC8B" w:rsidR="00D67432" w:rsidRDefault="00D67432" w:rsidP="00502B58">
      <w:pPr>
        <w:pStyle w:val="Caption"/>
      </w:pPr>
      <w:bookmarkStart w:id="150" w:name="_Toc434232788"/>
      <w:r>
        <w:t xml:space="preserve">Table </w:t>
      </w:r>
      <w:fldSimple w:instr=" SEQ Table \* ARABIC ">
        <w:r w:rsidR="006175EC">
          <w:rPr>
            <w:noProof/>
          </w:rPr>
          <w:t>3</w:t>
        </w:r>
      </w:fldSimple>
      <w:r>
        <w:t>. Image Processing &amp; Lighting Interfaces</w:t>
      </w:r>
      <w:bookmarkEnd w:id="150"/>
    </w:p>
    <w:tbl>
      <w:tblPr>
        <w:tblStyle w:val="GridTable1Light"/>
        <w:tblW w:w="9479" w:type="dxa"/>
        <w:tblLook w:val="04A0" w:firstRow="1" w:lastRow="0" w:firstColumn="1" w:lastColumn="0" w:noHBand="0" w:noVBand="1"/>
      </w:tblPr>
      <w:tblGrid>
        <w:gridCol w:w="2270"/>
        <w:gridCol w:w="963"/>
        <w:gridCol w:w="1109"/>
        <w:gridCol w:w="643"/>
        <w:gridCol w:w="4494"/>
      </w:tblGrid>
      <w:tr w:rsidR="00232129" w:rsidRPr="00D67432" w14:paraId="155C6A6B" w14:textId="77777777" w:rsidTr="00D47D9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hideMark/>
          </w:tcPr>
          <w:p w14:paraId="03E7A4BD" w14:textId="77777777" w:rsidR="00232129" w:rsidRPr="00D67432" w:rsidRDefault="00232129" w:rsidP="00D47D91">
            <w:pPr>
              <w:jc w:val="center"/>
              <w:rPr>
                <w:szCs w:val="24"/>
              </w:rPr>
            </w:pPr>
            <w:r w:rsidRPr="00D67432">
              <w:rPr>
                <w:color w:val="000000"/>
                <w:szCs w:val="24"/>
                <w:u w:val="single"/>
              </w:rPr>
              <w:t>Module</w:t>
            </w:r>
          </w:p>
        </w:tc>
        <w:tc>
          <w:tcPr>
            <w:tcW w:w="0" w:type="auto"/>
            <w:hideMark/>
          </w:tcPr>
          <w:p w14:paraId="68A79B7C" w14:textId="77777777" w:rsidR="00232129" w:rsidRPr="00D67432" w:rsidRDefault="00232129" w:rsidP="00D47D91">
            <w:pPr>
              <w:jc w:val="center"/>
              <w:cnfStyle w:val="100000000000" w:firstRow="1" w:lastRow="0" w:firstColumn="0" w:lastColumn="0" w:oddVBand="0" w:evenVBand="0" w:oddHBand="0" w:evenHBand="0" w:firstRowFirstColumn="0" w:firstRowLastColumn="0" w:lastRowFirstColumn="0" w:lastRowLastColumn="0"/>
              <w:rPr>
                <w:szCs w:val="24"/>
              </w:rPr>
            </w:pPr>
            <w:r w:rsidRPr="00D67432">
              <w:rPr>
                <w:color w:val="000000"/>
                <w:szCs w:val="24"/>
                <w:u w:val="single"/>
              </w:rPr>
              <w:t>Energy</w:t>
            </w:r>
          </w:p>
        </w:tc>
        <w:tc>
          <w:tcPr>
            <w:tcW w:w="0" w:type="auto"/>
            <w:hideMark/>
          </w:tcPr>
          <w:p w14:paraId="0104C010" w14:textId="77777777" w:rsidR="00232129" w:rsidRPr="00D67432" w:rsidRDefault="00232129" w:rsidP="00D47D91">
            <w:pPr>
              <w:jc w:val="center"/>
              <w:cnfStyle w:val="100000000000" w:firstRow="1" w:lastRow="0" w:firstColumn="0" w:lastColumn="0" w:oddVBand="0" w:evenVBand="0" w:oddHBand="0" w:evenHBand="0" w:firstRowFirstColumn="0" w:firstRowLastColumn="0" w:lastRowFirstColumn="0" w:lastRowLastColumn="0"/>
              <w:rPr>
                <w:szCs w:val="24"/>
              </w:rPr>
            </w:pPr>
            <w:r w:rsidRPr="00D67432">
              <w:rPr>
                <w:color w:val="000000"/>
                <w:szCs w:val="24"/>
                <w:u w:val="single"/>
              </w:rPr>
              <w:t>Material</w:t>
            </w:r>
          </w:p>
        </w:tc>
        <w:tc>
          <w:tcPr>
            <w:tcW w:w="0" w:type="auto"/>
            <w:hideMark/>
          </w:tcPr>
          <w:p w14:paraId="2E48DB63" w14:textId="77777777" w:rsidR="00232129" w:rsidRPr="00D67432" w:rsidRDefault="00232129" w:rsidP="00D47D91">
            <w:pPr>
              <w:jc w:val="center"/>
              <w:cnfStyle w:val="100000000000" w:firstRow="1" w:lastRow="0" w:firstColumn="0" w:lastColumn="0" w:oddVBand="0" w:evenVBand="0" w:oddHBand="0" w:evenHBand="0" w:firstRowFirstColumn="0" w:firstRowLastColumn="0" w:lastRowFirstColumn="0" w:lastRowLastColumn="0"/>
              <w:rPr>
                <w:szCs w:val="24"/>
              </w:rPr>
            </w:pPr>
            <w:r w:rsidRPr="00D67432">
              <w:rPr>
                <w:color w:val="000000"/>
                <w:szCs w:val="24"/>
                <w:u w:val="single"/>
              </w:rPr>
              <w:t>Info</w:t>
            </w:r>
          </w:p>
        </w:tc>
        <w:tc>
          <w:tcPr>
            <w:tcW w:w="0" w:type="auto"/>
            <w:hideMark/>
          </w:tcPr>
          <w:p w14:paraId="3C1539EF" w14:textId="77777777" w:rsidR="00232129" w:rsidRPr="00D67432" w:rsidRDefault="00232129" w:rsidP="00D47D91">
            <w:pPr>
              <w:jc w:val="center"/>
              <w:cnfStyle w:val="100000000000" w:firstRow="1" w:lastRow="0" w:firstColumn="0" w:lastColumn="0" w:oddVBand="0" w:evenVBand="0" w:oddHBand="0" w:evenHBand="0" w:firstRowFirstColumn="0" w:firstRowLastColumn="0" w:lastRowFirstColumn="0" w:lastRowLastColumn="0"/>
              <w:rPr>
                <w:szCs w:val="24"/>
              </w:rPr>
            </w:pPr>
            <w:r w:rsidRPr="00D67432">
              <w:rPr>
                <w:color w:val="000000"/>
                <w:szCs w:val="24"/>
                <w:u w:val="single"/>
              </w:rPr>
              <w:t>Description</w:t>
            </w:r>
          </w:p>
        </w:tc>
      </w:tr>
      <w:tr w:rsidR="00232129" w:rsidRPr="00D67432" w14:paraId="1D395778" w14:textId="77777777" w:rsidTr="00D47D91">
        <w:trPr>
          <w:trHeight w:val="65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56B4BE9" w14:textId="77777777" w:rsidR="00232129" w:rsidRPr="00D67432" w:rsidRDefault="00232129" w:rsidP="00D47D91">
            <w:pPr>
              <w:rPr>
                <w:szCs w:val="24"/>
              </w:rPr>
            </w:pPr>
            <w:r w:rsidRPr="00D67432">
              <w:rPr>
                <w:color w:val="000000"/>
                <w:szCs w:val="24"/>
              </w:rPr>
              <w:t>Arm</w:t>
            </w:r>
          </w:p>
        </w:tc>
        <w:tc>
          <w:tcPr>
            <w:tcW w:w="0" w:type="auto"/>
            <w:vAlign w:val="center"/>
            <w:hideMark/>
          </w:tcPr>
          <w:p w14:paraId="504BF698" w14:textId="77777777" w:rsidR="00232129" w:rsidRPr="00D67432" w:rsidRDefault="00232129" w:rsidP="00D47D91">
            <w:pPr>
              <w:jc w:val="center"/>
              <w:cnfStyle w:val="000000000000" w:firstRow="0" w:lastRow="0" w:firstColumn="0" w:lastColumn="0" w:oddVBand="0" w:evenVBand="0" w:oddHBand="0" w:evenHBand="0" w:firstRowFirstColumn="0" w:firstRowLastColumn="0" w:lastRowFirstColumn="0" w:lastRowLastColumn="0"/>
              <w:rPr>
                <w:szCs w:val="24"/>
              </w:rPr>
            </w:pPr>
          </w:p>
        </w:tc>
        <w:tc>
          <w:tcPr>
            <w:tcW w:w="0" w:type="auto"/>
            <w:vAlign w:val="center"/>
            <w:hideMark/>
          </w:tcPr>
          <w:p w14:paraId="0D4013F7" w14:textId="77777777" w:rsidR="00232129" w:rsidRPr="00D67432" w:rsidRDefault="00232129" w:rsidP="00D47D91">
            <w:pPr>
              <w:jc w:val="center"/>
              <w:cnfStyle w:val="000000000000" w:firstRow="0" w:lastRow="0" w:firstColumn="0" w:lastColumn="0" w:oddVBand="0" w:evenVBand="0" w:oddHBand="0" w:evenHBand="0" w:firstRowFirstColumn="0" w:firstRowLastColumn="0" w:lastRowFirstColumn="0" w:lastRowLastColumn="0"/>
              <w:rPr>
                <w:szCs w:val="24"/>
              </w:rPr>
            </w:pPr>
            <w:r w:rsidRPr="00D67432">
              <w:rPr>
                <w:color w:val="000000"/>
                <w:szCs w:val="24"/>
              </w:rPr>
              <w:t>X</w:t>
            </w:r>
          </w:p>
        </w:tc>
        <w:tc>
          <w:tcPr>
            <w:tcW w:w="0" w:type="auto"/>
            <w:vAlign w:val="center"/>
            <w:hideMark/>
          </w:tcPr>
          <w:p w14:paraId="6E4AB009" w14:textId="77777777" w:rsidR="00232129" w:rsidRPr="00D67432" w:rsidRDefault="00232129" w:rsidP="00D47D91">
            <w:pPr>
              <w:jc w:val="center"/>
              <w:cnfStyle w:val="000000000000" w:firstRow="0" w:lastRow="0" w:firstColumn="0" w:lastColumn="0" w:oddVBand="0" w:evenVBand="0" w:oddHBand="0" w:evenHBand="0" w:firstRowFirstColumn="0" w:firstRowLastColumn="0" w:lastRowFirstColumn="0" w:lastRowLastColumn="0"/>
              <w:rPr>
                <w:szCs w:val="24"/>
              </w:rPr>
            </w:pPr>
          </w:p>
        </w:tc>
        <w:tc>
          <w:tcPr>
            <w:tcW w:w="0" w:type="auto"/>
            <w:vAlign w:val="center"/>
            <w:hideMark/>
          </w:tcPr>
          <w:p w14:paraId="42504A25" w14:textId="77777777" w:rsidR="00232129" w:rsidRPr="00D67432" w:rsidRDefault="00232129" w:rsidP="00D47D91">
            <w:pPr>
              <w:cnfStyle w:val="000000000000" w:firstRow="0" w:lastRow="0" w:firstColumn="0" w:lastColumn="0" w:oddVBand="0" w:evenVBand="0" w:oddHBand="0" w:evenHBand="0" w:firstRowFirstColumn="0" w:firstRowLastColumn="0" w:lastRowFirstColumn="0" w:lastRowLastColumn="0"/>
              <w:rPr>
                <w:szCs w:val="24"/>
              </w:rPr>
            </w:pPr>
            <w:r w:rsidRPr="00D67432">
              <w:rPr>
                <w:color w:val="000000"/>
                <w:szCs w:val="24"/>
              </w:rPr>
              <w:t xml:space="preserve">The camera and the light source will be mounted on the arm for ideal sight. </w:t>
            </w:r>
          </w:p>
        </w:tc>
      </w:tr>
      <w:tr w:rsidR="00232129" w:rsidRPr="00D67432" w14:paraId="523F9FCA" w14:textId="77777777" w:rsidTr="00D47D91">
        <w:trPr>
          <w:trHeight w:val="6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BDD4AE5" w14:textId="77777777" w:rsidR="00232129" w:rsidRPr="00D67432" w:rsidRDefault="00232129" w:rsidP="00D47D91">
            <w:pPr>
              <w:rPr>
                <w:szCs w:val="24"/>
              </w:rPr>
            </w:pPr>
            <w:r w:rsidRPr="00D67432">
              <w:rPr>
                <w:color w:val="000000"/>
                <w:szCs w:val="24"/>
              </w:rPr>
              <w:t>Power</w:t>
            </w:r>
          </w:p>
        </w:tc>
        <w:tc>
          <w:tcPr>
            <w:tcW w:w="0" w:type="auto"/>
            <w:vAlign w:val="center"/>
            <w:hideMark/>
          </w:tcPr>
          <w:p w14:paraId="338F04CA" w14:textId="77777777" w:rsidR="00232129" w:rsidRPr="00D67432" w:rsidRDefault="00232129" w:rsidP="00D47D91">
            <w:pPr>
              <w:jc w:val="center"/>
              <w:cnfStyle w:val="000000000000" w:firstRow="0" w:lastRow="0" w:firstColumn="0" w:lastColumn="0" w:oddVBand="0" w:evenVBand="0" w:oddHBand="0" w:evenHBand="0" w:firstRowFirstColumn="0" w:firstRowLastColumn="0" w:lastRowFirstColumn="0" w:lastRowLastColumn="0"/>
              <w:rPr>
                <w:szCs w:val="24"/>
              </w:rPr>
            </w:pPr>
            <w:r w:rsidRPr="00D67432">
              <w:rPr>
                <w:color w:val="000000"/>
                <w:szCs w:val="24"/>
              </w:rPr>
              <w:t>X</w:t>
            </w:r>
          </w:p>
        </w:tc>
        <w:tc>
          <w:tcPr>
            <w:tcW w:w="0" w:type="auto"/>
            <w:vAlign w:val="center"/>
            <w:hideMark/>
          </w:tcPr>
          <w:p w14:paraId="10B78BCF" w14:textId="77777777" w:rsidR="00232129" w:rsidRPr="00D67432" w:rsidRDefault="00232129" w:rsidP="00D47D91">
            <w:pPr>
              <w:jc w:val="center"/>
              <w:cnfStyle w:val="000000000000" w:firstRow="0" w:lastRow="0" w:firstColumn="0" w:lastColumn="0" w:oddVBand="0" w:evenVBand="0" w:oddHBand="0" w:evenHBand="0" w:firstRowFirstColumn="0" w:firstRowLastColumn="0" w:lastRowFirstColumn="0" w:lastRowLastColumn="0"/>
              <w:rPr>
                <w:szCs w:val="24"/>
              </w:rPr>
            </w:pPr>
          </w:p>
        </w:tc>
        <w:tc>
          <w:tcPr>
            <w:tcW w:w="0" w:type="auto"/>
            <w:vAlign w:val="center"/>
            <w:hideMark/>
          </w:tcPr>
          <w:p w14:paraId="6C7B302E" w14:textId="77777777" w:rsidR="00232129" w:rsidRPr="00D67432" w:rsidRDefault="00232129" w:rsidP="00D47D91">
            <w:pPr>
              <w:jc w:val="center"/>
              <w:cnfStyle w:val="000000000000" w:firstRow="0" w:lastRow="0" w:firstColumn="0" w:lastColumn="0" w:oddVBand="0" w:evenVBand="0" w:oddHBand="0" w:evenHBand="0" w:firstRowFirstColumn="0" w:firstRowLastColumn="0" w:lastRowFirstColumn="0" w:lastRowLastColumn="0"/>
              <w:rPr>
                <w:szCs w:val="24"/>
              </w:rPr>
            </w:pPr>
          </w:p>
        </w:tc>
        <w:tc>
          <w:tcPr>
            <w:tcW w:w="0" w:type="auto"/>
            <w:vAlign w:val="center"/>
            <w:hideMark/>
          </w:tcPr>
          <w:p w14:paraId="4CF44674" w14:textId="77777777" w:rsidR="00232129" w:rsidRPr="00D67432" w:rsidRDefault="00232129" w:rsidP="00D47D91">
            <w:pPr>
              <w:cnfStyle w:val="000000000000" w:firstRow="0" w:lastRow="0" w:firstColumn="0" w:lastColumn="0" w:oddVBand="0" w:evenVBand="0" w:oddHBand="0" w:evenHBand="0" w:firstRowFirstColumn="0" w:firstRowLastColumn="0" w:lastRowFirstColumn="0" w:lastRowLastColumn="0"/>
              <w:rPr>
                <w:szCs w:val="24"/>
              </w:rPr>
            </w:pPr>
            <w:r w:rsidRPr="00D67432">
              <w:rPr>
                <w:color w:val="000000"/>
                <w:szCs w:val="24"/>
              </w:rPr>
              <w:t xml:space="preserve">Both the camera and the light source will require power from the battery. </w:t>
            </w:r>
          </w:p>
        </w:tc>
      </w:tr>
      <w:tr w:rsidR="00232129" w:rsidRPr="00D67432" w14:paraId="61D3CCF4" w14:textId="77777777" w:rsidTr="00D47D91">
        <w:trPr>
          <w:trHeight w:val="163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DE1E571" w14:textId="77777777" w:rsidR="00232129" w:rsidRPr="00D67432" w:rsidRDefault="00232129" w:rsidP="00D47D91">
            <w:pPr>
              <w:rPr>
                <w:szCs w:val="24"/>
              </w:rPr>
            </w:pPr>
            <w:r w:rsidRPr="00D67432">
              <w:rPr>
                <w:color w:val="000000"/>
                <w:szCs w:val="24"/>
              </w:rPr>
              <w:t>Controller/Logistics</w:t>
            </w:r>
          </w:p>
        </w:tc>
        <w:tc>
          <w:tcPr>
            <w:tcW w:w="0" w:type="auto"/>
            <w:vAlign w:val="center"/>
            <w:hideMark/>
          </w:tcPr>
          <w:p w14:paraId="0E2C10D2" w14:textId="77777777" w:rsidR="00232129" w:rsidRPr="00D67432" w:rsidRDefault="00232129" w:rsidP="00D47D91">
            <w:pPr>
              <w:jc w:val="center"/>
              <w:cnfStyle w:val="000000000000" w:firstRow="0" w:lastRow="0" w:firstColumn="0" w:lastColumn="0" w:oddVBand="0" w:evenVBand="0" w:oddHBand="0" w:evenHBand="0" w:firstRowFirstColumn="0" w:firstRowLastColumn="0" w:lastRowFirstColumn="0" w:lastRowLastColumn="0"/>
              <w:rPr>
                <w:szCs w:val="24"/>
              </w:rPr>
            </w:pPr>
          </w:p>
        </w:tc>
        <w:tc>
          <w:tcPr>
            <w:tcW w:w="0" w:type="auto"/>
            <w:vAlign w:val="center"/>
            <w:hideMark/>
          </w:tcPr>
          <w:p w14:paraId="4B8E0A00" w14:textId="77777777" w:rsidR="00232129" w:rsidRPr="00D67432" w:rsidRDefault="00232129" w:rsidP="00D47D91">
            <w:pPr>
              <w:jc w:val="center"/>
              <w:cnfStyle w:val="000000000000" w:firstRow="0" w:lastRow="0" w:firstColumn="0" w:lastColumn="0" w:oddVBand="0" w:evenVBand="0" w:oddHBand="0" w:evenHBand="0" w:firstRowFirstColumn="0" w:firstRowLastColumn="0" w:lastRowFirstColumn="0" w:lastRowLastColumn="0"/>
              <w:rPr>
                <w:szCs w:val="24"/>
              </w:rPr>
            </w:pPr>
            <w:r w:rsidRPr="00D67432">
              <w:rPr>
                <w:color w:val="000000"/>
                <w:szCs w:val="24"/>
              </w:rPr>
              <w:t>X</w:t>
            </w:r>
          </w:p>
        </w:tc>
        <w:tc>
          <w:tcPr>
            <w:tcW w:w="0" w:type="auto"/>
            <w:vAlign w:val="center"/>
            <w:hideMark/>
          </w:tcPr>
          <w:p w14:paraId="2322874E" w14:textId="77777777" w:rsidR="00232129" w:rsidRPr="00D67432" w:rsidRDefault="00232129" w:rsidP="00D47D91">
            <w:pPr>
              <w:jc w:val="center"/>
              <w:cnfStyle w:val="000000000000" w:firstRow="0" w:lastRow="0" w:firstColumn="0" w:lastColumn="0" w:oddVBand="0" w:evenVBand="0" w:oddHBand="0" w:evenHBand="0" w:firstRowFirstColumn="0" w:firstRowLastColumn="0" w:lastRowFirstColumn="0" w:lastRowLastColumn="0"/>
              <w:rPr>
                <w:szCs w:val="24"/>
              </w:rPr>
            </w:pPr>
            <w:r w:rsidRPr="00D67432">
              <w:rPr>
                <w:color w:val="000000"/>
                <w:szCs w:val="24"/>
              </w:rPr>
              <w:t>X</w:t>
            </w:r>
          </w:p>
        </w:tc>
        <w:tc>
          <w:tcPr>
            <w:tcW w:w="0" w:type="auto"/>
            <w:vAlign w:val="center"/>
            <w:hideMark/>
          </w:tcPr>
          <w:p w14:paraId="7EAD84FD" w14:textId="77777777" w:rsidR="00232129" w:rsidRPr="00EC4377" w:rsidRDefault="00232129" w:rsidP="00D47D91">
            <w:pPr>
              <w:cnfStyle w:val="000000000000" w:firstRow="0" w:lastRow="0" w:firstColumn="0" w:lastColumn="0" w:oddVBand="0" w:evenVBand="0" w:oddHBand="0" w:evenHBand="0" w:firstRowFirstColumn="0" w:firstRowLastColumn="0" w:lastRowFirstColumn="0" w:lastRowLastColumn="0"/>
            </w:pPr>
            <w:r>
              <w:t>The camera and the light source will send information via software design to the controller/logistics. The information will be sent from the camera via USB.</w:t>
            </w:r>
          </w:p>
        </w:tc>
      </w:tr>
    </w:tbl>
    <w:p w14:paraId="72DABD79" w14:textId="77777777" w:rsidR="00232129" w:rsidRDefault="00232129" w:rsidP="0016123D"/>
    <w:p w14:paraId="3E9F64B7" w14:textId="718DE38F" w:rsidR="00232129" w:rsidRPr="0016123D" w:rsidRDefault="00232129" w:rsidP="0016123D">
      <w:pPr>
        <w:jc w:val="left"/>
      </w:pPr>
      <w:r>
        <w:br w:type="page"/>
      </w:r>
    </w:p>
    <w:p w14:paraId="5BB2E945" w14:textId="77777777" w:rsidR="00561334" w:rsidRDefault="00561334">
      <w:pPr>
        <w:pStyle w:val="Heading2"/>
      </w:pPr>
      <w:bookmarkStart w:id="151" w:name="_Toc434233356"/>
      <w:r>
        <w:lastRenderedPageBreak/>
        <w:t>Propulsion</w:t>
      </w:r>
      <w:bookmarkEnd w:id="151"/>
      <w:r>
        <w:t xml:space="preserve"> </w:t>
      </w:r>
    </w:p>
    <w:p w14:paraId="2C1C7327" w14:textId="3BC752F4" w:rsidR="00232129" w:rsidRDefault="00561334" w:rsidP="00561334">
      <w:pPr>
        <w:textAlignment w:val="baseline"/>
        <w:rPr>
          <w:color w:val="000000"/>
          <w:szCs w:val="24"/>
        </w:rPr>
      </w:pPr>
      <w:r w:rsidRPr="00C64059">
        <w:rPr>
          <w:color w:val="000000"/>
          <w:szCs w:val="24"/>
        </w:rPr>
        <w:t>Kevin Houston</w:t>
      </w:r>
    </w:p>
    <w:p w14:paraId="44CBAEEF" w14:textId="2F65C67C" w:rsidR="00232129" w:rsidRDefault="00232129" w:rsidP="0016123D">
      <w:pPr>
        <w:pStyle w:val="Caption"/>
        <w:rPr>
          <w:color w:val="000000"/>
          <w:szCs w:val="24"/>
        </w:rPr>
      </w:pPr>
      <w:bookmarkStart w:id="152" w:name="_Toc434232789"/>
      <w:r>
        <w:t xml:space="preserve">Table </w:t>
      </w:r>
      <w:fldSimple w:instr=" SEQ Table \* ARABIC ">
        <w:r w:rsidR="006175EC">
          <w:rPr>
            <w:noProof/>
          </w:rPr>
          <w:t>4</w:t>
        </w:r>
      </w:fldSimple>
      <w:r>
        <w:t>. Propulsion Interfaces</w:t>
      </w:r>
      <w:bookmarkEnd w:id="152"/>
    </w:p>
    <w:tbl>
      <w:tblPr>
        <w:tblW w:w="9330" w:type="dxa"/>
        <w:tblInd w:w="3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15"/>
        <w:gridCol w:w="1110"/>
        <w:gridCol w:w="1335"/>
        <w:gridCol w:w="1230"/>
        <w:gridCol w:w="3540"/>
      </w:tblGrid>
      <w:tr w:rsidR="00232129" w14:paraId="61CF0EC9" w14:textId="77777777" w:rsidTr="00D47D91">
        <w:trPr>
          <w:trHeight w:val="320"/>
        </w:trPr>
        <w:tc>
          <w:tcPr>
            <w:tcW w:w="2115" w:type="dxa"/>
          </w:tcPr>
          <w:p w14:paraId="4CAB7E23" w14:textId="77777777" w:rsidR="00232129" w:rsidRDefault="00232129" w:rsidP="00D47D91">
            <w:pPr>
              <w:jc w:val="center"/>
            </w:pPr>
            <w:r>
              <w:rPr>
                <w:u w:val="single"/>
              </w:rPr>
              <w:t>Module</w:t>
            </w:r>
          </w:p>
        </w:tc>
        <w:tc>
          <w:tcPr>
            <w:tcW w:w="1110" w:type="dxa"/>
          </w:tcPr>
          <w:p w14:paraId="6A12DF00" w14:textId="77777777" w:rsidR="00232129" w:rsidRDefault="00232129" w:rsidP="00D47D91">
            <w:pPr>
              <w:jc w:val="center"/>
            </w:pPr>
            <w:r>
              <w:rPr>
                <w:u w:val="single"/>
              </w:rPr>
              <w:t>Energy</w:t>
            </w:r>
          </w:p>
        </w:tc>
        <w:tc>
          <w:tcPr>
            <w:tcW w:w="1335" w:type="dxa"/>
          </w:tcPr>
          <w:p w14:paraId="7101FE7B" w14:textId="77777777" w:rsidR="00232129" w:rsidRDefault="00232129" w:rsidP="00D47D91">
            <w:pPr>
              <w:jc w:val="center"/>
            </w:pPr>
            <w:r>
              <w:rPr>
                <w:u w:val="single"/>
              </w:rPr>
              <w:t>Material</w:t>
            </w:r>
          </w:p>
        </w:tc>
        <w:tc>
          <w:tcPr>
            <w:tcW w:w="1230" w:type="dxa"/>
          </w:tcPr>
          <w:p w14:paraId="748C9BB5" w14:textId="77777777" w:rsidR="00232129" w:rsidRDefault="00232129" w:rsidP="00D47D91">
            <w:pPr>
              <w:jc w:val="center"/>
            </w:pPr>
            <w:r>
              <w:rPr>
                <w:u w:val="single"/>
              </w:rPr>
              <w:t>Info</w:t>
            </w:r>
          </w:p>
        </w:tc>
        <w:tc>
          <w:tcPr>
            <w:tcW w:w="3540" w:type="dxa"/>
          </w:tcPr>
          <w:p w14:paraId="513E65AA" w14:textId="77777777" w:rsidR="00232129" w:rsidRDefault="00232129" w:rsidP="00D47D91">
            <w:pPr>
              <w:jc w:val="center"/>
            </w:pPr>
            <w:r>
              <w:rPr>
                <w:u w:val="single"/>
              </w:rPr>
              <w:t>Description</w:t>
            </w:r>
          </w:p>
        </w:tc>
      </w:tr>
      <w:tr w:rsidR="00232129" w14:paraId="1F49E033" w14:textId="77777777" w:rsidTr="00D47D91">
        <w:trPr>
          <w:trHeight w:val="640"/>
        </w:trPr>
        <w:tc>
          <w:tcPr>
            <w:tcW w:w="2115" w:type="dxa"/>
            <w:vAlign w:val="center"/>
          </w:tcPr>
          <w:p w14:paraId="5F7721AA" w14:textId="77777777" w:rsidR="00232129" w:rsidRDefault="00232129" w:rsidP="00D47D91">
            <w:r>
              <w:t>Controller</w:t>
            </w:r>
          </w:p>
        </w:tc>
        <w:tc>
          <w:tcPr>
            <w:tcW w:w="1110" w:type="dxa"/>
            <w:vAlign w:val="center"/>
          </w:tcPr>
          <w:p w14:paraId="78535F21" w14:textId="77777777" w:rsidR="00232129" w:rsidRDefault="00232129" w:rsidP="00D47D91">
            <w:pPr>
              <w:jc w:val="center"/>
            </w:pPr>
            <w:r>
              <w:t>X</w:t>
            </w:r>
          </w:p>
        </w:tc>
        <w:tc>
          <w:tcPr>
            <w:tcW w:w="1335" w:type="dxa"/>
            <w:vAlign w:val="center"/>
          </w:tcPr>
          <w:p w14:paraId="3175762A" w14:textId="77777777" w:rsidR="00232129" w:rsidRDefault="00232129" w:rsidP="00D47D91">
            <w:pPr>
              <w:jc w:val="center"/>
            </w:pPr>
            <w:r>
              <w:t>X</w:t>
            </w:r>
          </w:p>
        </w:tc>
        <w:tc>
          <w:tcPr>
            <w:tcW w:w="1230" w:type="dxa"/>
            <w:vAlign w:val="center"/>
          </w:tcPr>
          <w:p w14:paraId="024308CC" w14:textId="77777777" w:rsidR="00232129" w:rsidRDefault="00232129" w:rsidP="00D47D91">
            <w:pPr>
              <w:jc w:val="center"/>
            </w:pPr>
            <w:r>
              <w:t>X</w:t>
            </w:r>
          </w:p>
        </w:tc>
        <w:tc>
          <w:tcPr>
            <w:tcW w:w="3540" w:type="dxa"/>
            <w:vAlign w:val="center"/>
          </w:tcPr>
          <w:p w14:paraId="60B51DEC" w14:textId="5D7F22F4" w:rsidR="00232129" w:rsidRDefault="00232129" w:rsidP="00D47D91">
            <w:r>
              <w:t>The RioRand DC dual motor controller will receive PWM signals from the BeagleBone controller in order to determine how much current is sent to either motor. The microcontroller will in turn be determining the voltage and velocity of the motors</w:t>
            </w:r>
          </w:p>
        </w:tc>
      </w:tr>
      <w:tr w:rsidR="00232129" w14:paraId="144CE478" w14:textId="77777777" w:rsidTr="00D47D91">
        <w:trPr>
          <w:trHeight w:val="640"/>
        </w:trPr>
        <w:tc>
          <w:tcPr>
            <w:tcW w:w="2115" w:type="dxa"/>
            <w:vAlign w:val="center"/>
          </w:tcPr>
          <w:p w14:paraId="702AB980" w14:textId="77777777" w:rsidR="00232129" w:rsidRDefault="00232129" w:rsidP="00D47D91">
            <w:r>
              <w:t>Chassis</w:t>
            </w:r>
          </w:p>
        </w:tc>
        <w:tc>
          <w:tcPr>
            <w:tcW w:w="1110" w:type="dxa"/>
            <w:vAlign w:val="center"/>
          </w:tcPr>
          <w:p w14:paraId="321B4D73" w14:textId="77777777" w:rsidR="00232129" w:rsidRDefault="00232129" w:rsidP="00D47D91">
            <w:pPr>
              <w:jc w:val="center"/>
            </w:pPr>
          </w:p>
        </w:tc>
        <w:tc>
          <w:tcPr>
            <w:tcW w:w="1335" w:type="dxa"/>
            <w:vAlign w:val="center"/>
          </w:tcPr>
          <w:p w14:paraId="5C77089F" w14:textId="77777777" w:rsidR="00232129" w:rsidRDefault="00232129" w:rsidP="00D47D91">
            <w:pPr>
              <w:jc w:val="center"/>
            </w:pPr>
            <w:r>
              <w:t>X</w:t>
            </w:r>
          </w:p>
        </w:tc>
        <w:tc>
          <w:tcPr>
            <w:tcW w:w="1230" w:type="dxa"/>
            <w:vAlign w:val="center"/>
          </w:tcPr>
          <w:p w14:paraId="5D929F6A" w14:textId="77777777" w:rsidR="00232129" w:rsidRDefault="00232129" w:rsidP="00D47D91">
            <w:pPr>
              <w:jc w:val="center"/>
            </w:pPr>
          </w:p>
        </w:tc>
        <w:tc>
          <w:tcPr>
            <w:tcW w:w="3540" w:type="dxa"/>
            <w:vAlign w:val="center"/>
          </w:tcPr>
          <w:p w14:paraId="5CFA95AD" w14:textId="52E63B35" w:rsidR="00232129" w:rsidRDefault="00232129" w:rsidP="00D47D91">
            <w:r>
              <w:t>The motors will be mounted using a specified motor mount. The mount will in turn be placed on top of a block to allow the chassis to be 0.5” from the floor of the track. The front wheels will be mounted using the same motor mounts, however axels will be placed as motor shafts to allow the front wheels to be mounted in a similar fashion as the back wheels.</w:t>
            </w:r>
          </w:p>
        </w:tc>
      </w:tr>
      <w:tr w:rsidR="00232129" w14:paraId="158861CB" w14:textId="77777777" w:rsidTr="00D47D91">
        <w:trPr>
          <w:trHeight w:val="640"/>
        </w:trPr>
        <w:tc>
          <w:tcPr>
            <w:tcW w:w="2115" w:type="dxa"/>
            <w:vAlign w:val="center"/>
          </w:tcPr>
          <w:p w14:paraId="64E5822B" w14:textId="77777777" w:rsidR="00232129" w:rsidRDefault="00232129" w:rsidP="00D47D91">
            <w:r>
              <w:t>Power</w:t>
            </w:r>
          </w:p>
        </w:tc>
        <w:tc>
          <w:tcPr>
            <w:tcW w:w="1110" w:type="dxa"/>
            <w:vAlign w:val="center"/>
          </w:tcPr>
          <w:p w14:paraId="53BF9CC3" w14:textId="77777777" w:rsidR="00232129" w:rsidRDefault="00232129" w:rsidP="00D47D91">
            <w:pPr>
              <w:jc w:val="center"/>
            </w:pPr>
            <w:r>
              <w:t>X</w:t>
            </w:r>
          </w:p>
        </w:tc>
        <w:tc>
          <w:tcPr>
            <w:tcW w:w="1335" w:type="dxa"/>
            <w:vAlign w:val="center"/>
          </w:tcPr>
          <w:p w14:paraId="78EDC951" w14:textId="77777777" w:rsidR="00232129" w:rsidRDefault="00232129" w:rsidP="00D47D91">
            <w:pPr>
              <w:jc w:val="center"/>
            </w:pPr>
            <w:r>
              <w:t>X</w:t>
            </w:r>
          </w:p>
        </w:tc>
        <w:tc>
          <w:tcPr>
            <w:tcW w:w="1230" w:type="dxa"/>
            <w:vAlign w:val="center"/>
          </w:tcPr>
          <w:p w14:paraId="55511884" w14:textId="77777777" w:rsidR="00232129" w:rsidRDefault="00232129" w:rsidP="00D47D91">
            <w:pPr>
              <w:jc w:val="center"/>
            </w:pPr>
          </w:p>
        </w:tc>
        <w:tc>
          <w:tcPr>
            <w:tcW w:w="3540" w:type="dxa"/>
            <w:vAlign w:val="center"/>
          </w:tcPr>
          <w:p w14:paraId="232675F8" w14:textId="77777777" w:rsidR="00232129" w:rsidRDefault="00232129" w:rsidP="00D47D91">
            <w:r>
              <w:t>The battery will be connected to the RioRand dual motor controller via GND and POWER DC inputs as shown in Figure X in 3.43</w:t>
            </w:r>
          </w:p>
        </w:tc>
      </w:tr>
    </w:tbl>
    <w:p w14:paraId="474C1417" w14:textId="77777777" w:rsidR="00232129" w:rsidRDefault="00232129" w:rsidP="00561334">
      <w:pPr>
        <w:textAlignment w:val="baseline"/>
        <w:rPr>
          <w:color w:val="000000"/>
          <w:szCs w:val="24"/>
        </w:rPr>
      </w:pPr>
    </w:p>
    <w:p w14:paraId="7A202657" w14:textId="3DAE118A" w:rsidR="00232129" w:rsidRDefault="00232129" w:rsidP="00561334">
      <w:pPr>
        <w:textAlignment w:val="baseline"/>
        <w:rPr>
          <w:color w:val="000000"/>
          <w:szCs w:val="24"/>
        </w:rPr>
      </w:pPr>
      <w:r>
        <w:rPr>
          <w:noProof/>
        </w:rPr>
        <w:lastRenderedPageBreak/>
        <w:drawing>
          <wp:inline distT="114300" distB="114300" distL="114300" distR="114300" wp14:anchorId="59E3B75E" wp14:editId="2752C178">
            <wp:extent cx="5362575" cy="4255852"/>
            <wp:effectExtent l="0" t="0" r="0" b="0"/>
            <wp:docPr id="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6"/>
                    <a:srcRect/>
                    <a:stretch>
                      <a:fillRect/>
                    </a:stretch>
                  </pic:blipFill>
                  <pic:spPr>
                    <a:xfrm>
                      <a:off x="0" y="0"/>
                      <a:ext cx="5362575" cy="4255852"/>
                    </a:xfrm>
                    <a:prstGeom prst="rect">
                      <a:avLst/>
                    </a:prstGeom>
                    <a:ln/>
                  </pic:spPr>
                </pic:pic>
              </a:graphicData>
            </a:graphic>
          </wp:inline>
        </w:drawing>
      </w:r>
    </w:p>
    <w:p w14:paraId="7CB594E1" w14:textId="184DF61A" w:rsidR="00232129" w:rsidRDefault="00232129" w:rsidP="0016123D">
      <w:pPr>
        <w:pStyle w:val="Caption"/>
        <w:rPr>
          <w:color w:val="000000"/>
          <w:szCs w:val="24"/>
        </w:rPr>
      </w:pPr>
      <w:bookmarkStart w:id="153" w:name="_Toc434233498"/>
      <w:r>
        <w:t xml:space="preserve">Figure </w:t>
      </w:r>
      <w:fldSimple w:instr=" SEQ Figure \* ARABIC ">
        <w:r w:rsidR="006175EC">
          <w:rPr>
            <w:noProof/>
          </w:rPr>
          <w:t>38</w:t>
        </w:r>
      </w:fldSimple>
      <w:r>
        <w:t>. Propulsion Interface Diagram</w:t>
      </w:r>
      <w:bookmarkEnd w:id="153"/>
    </w:p>
    <w:p w14:paraId="3E6BC407" w14:textId="77777777" w:rsidR="00232129" w:rsidRDefault="00232129" w:rsidP="00561334">
      <w:pPr>
        <w:textAlignment w:val="baseline"/>
        <w:rPr>
          <w:color w:val="000000"/>
          <w:szCs w:val="24"/>
        </w:rPr>
      </w:pPr>
    </w:p>
    <w:p w14:paraId="1D473A11" w14:textId="77777777" w:rsidR="00232129" w:rsidRDefault="00232129">
      <w:pPr>
        <w:jc w:val="left"/>
        <w:rPr>
          <w:b/>
          <w:color w:val="000000"/>
          <w:sz w:val="32"/>
          <w:szCs w:val="24"/>
        </w:rPr>
      </w:pPr>
      <w:r>
        <w:rPr>
          <w:color w:val="000000"/>
          <w:szCs w:val="24"/>
        </w:rPr>
        <w:br w:type="page"/>
      </w:r>
    </w:p>
    <w:p w14:paraId="018847F4" w14:textId="77777777" w:rsidR="006660BB" w:rsidRDefault="006660BB">
      <w:pPr>
        <w:pStyle w:val="Heading2"/>
      </w:pPr>
      <w:bookmarkStart w:id="154" w:name="_Toc434185710"/>
      <w:bookmarkStart w:id="155" w:name="_Toc434186819"/>
      <w:bookmarkStart w:id="156" w:name="_Toc434187019"/>
      <w:bookmarkStart w:id="157" w:name="_Toc434233357"/>
      <w:bookmarkEnd w:id="154"/>
      <w:bookmarkEnd w:id="155"/>
      <w:bookmarkEnd w:id="156"/>
      <w:r>
        <w:lastRenderedPageBreak/>
        <w:t>Navigation</w:t>
      </w:r>
      <w:bookmarkEnd w:id="157"/>
      <w:r>
        <w:t xml:space="preserve"> </w:t>
      </w:r>
    </w:p>
    <w:p w14:paraId="643D0C0B" w14:textId="77777777" w:rsidR="006660BB" w:rsidRDefault="006660BB" w:rsidP="006660BB">
      <w:pPr>
        <w:textAlignment w:val="baseline"/>
        <w:rPr>
          <w:color w:val="000000"/>
          <w:szCs w:val="24"/>
        </w:rPr>
      </w:pPr>
      <w:r w:rsidRPr="00C64059">
        <w:rPr>
          <w:color w:val="000000"/>
          <w:szCs w:val="24"/>
        </w:rPr>
        <w:t>Terence Staples</w:t>
      </w:r>
    </w:p>
    <w:p w14:paraId="3E853134" w14:textId="77777777" w:rsidR="00490CF2" w:rsidRDefault="00490CF2" w:rsidP="006660BB">
      <w:pPr>
        <w:textAlignment w:val="baseline"/>
        <w:rPr>
          <w:color w:val="000000"/>
          <w:szCs w:val="24"/>
        </w:rPr>
      </w:pPr>
    </w:p>
    <w:p w14:paraId="39983FE3" w14:textId="0B12D6DC" w:rsidR="00490CF2" w:rsidRPr="0016123D" w:rsidRDefault="00490CF2" w:rsidP="0016123D">
      <w:pPr>
        <w:pStyle w:val="Caption"/>
      </w:pPr>
      <w:bookmarkStart w:id="158" w:name="_Toc434232790"/>
      <w:r>
        <w:t xml:space="preserve">Table </w:t>
      </w:r>
      <w:fldSimple w:instr=" SEQ Table \* ARABIC ">
        <w:r w:rsidR="006175EC">
          <w:rPr>
            <w:noProof/>
          </w:rPr>
          <w:t>5</w:t>
        </w:r>
      </w:fldSimple>
      <w:r>
        <w:t>. Navigation Interfaces</w:t>
      </w:r>
      <w:bookmarkEnd w:id="158"/>
    </w:p>
    <w:p w14:paraId="1503E8E0" w14:textId="6878BF61" w:rsidR="006660BB" w:rsidRDefault="006660BB" w:rsidP="006660BB">
      <w:pPr>
        <w:textAlignment w:val="baseline"/>
        <w:rPr>
          <w:color w:val="000000"/>
          <w:szCs w:val="24"/>
        </w:rPr>
      </w:pPr>
    </w:p>
    <w:tbl>
      <w:tblPr>
        <w:tblW w:w="9330" w:type="dxa"/>
        <w:tblInd w:w="3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15"/>
        <w:gridCol w:w="1110"/>
        <w:gridCol w:w="1335"/>
        <w:gridCol w:w="1230"/>
        <w:gridCol w:w="3540"/>
      </w:tblGrid>
      <w:tr w:rsidR="00490CF2" w14:paraId="23E07A58" w14:textId="77777777" w:rsidTr="009E56EB">
        <w:trPr>
          <w:trHeight w:val="320"/>
        </w:trPr>
        <w:tc>
          <w:tcPr>
            <w:tcW w:w="2115" w:type="dxa"/>
          </w:tcPr>
          <w:p w14:paraId="646F9596" w14:textId="77777777" w:rsidR="00490CF2" w:rsidRDefault="00490CF2" w:rsidP="009E56EB">
            <w:pPr>
              <w:jc w:val="center"/>
            </w:pPr>
            <w:r>
              <w:rPr>
                <w:u w:val="single"/>
              </w:rPr>
              <w:t>Module</w:t>
            </w:r>
          </w:p>
        </w:tc>
        <w:tc>
          <w:tcPr>
            <w:tcW w:w="1110" w:type="dxa"/>
          </w:tcPr>
          <w:p w14:paraId="27CA9028" w14:textId="77777777" w:rsidR="00490CF2" w:rsidRDefault="00490CF2" w:rsidP="009E56EB">
            <w:pPr>
              <w:jc w:val="center"/>
            </w:pPr>
            <w:r>
              <w:rPr>
                <w:u w:val="single"/>
              </w:rPr>
              <w:t>Energy</w:t>
            </w:r>
          </w:p>
        </w:tc>
        <w:tc>
          <w:tcPr>
            <w:tcW w:w="1335" w:type="dxa"/>
          </w:tcPr>
          <w:p w14:paraId="21092141" w14:textId="77777777" w:rsidR="00490CF2" w:rsidRDefault="00490CF2" w:rsidP="009E56EB">
            <w:pPr>
              <w:jc w:val="center"/>
            </w:pPr>
            <w:r>
              <w:rPr>
                <w:u w:val="single"/>
              </w:rPr>
              <w:t>Material</w:t>
            </w:r>
          </w:p>
        </w:tc>
        <w:tc>
          <w:tcPr>
            <w:tcW w:w="1230" w:type="dxa"/>
          </w:tcPr>
          <w:p w14:paraId="764D8277" w14:textId="77777777" w:rsidR="00490CF2" w:rsidRDefault="00490CF2" w:rsidP="009E56EB">
            <w:pPr>
              <w:jc w:val="center"/>
            </w:pPr>
            <w:r>
              <w:rPr>
                <w:u w:val="single"/>
              </w:rPr>
              <w:t>Info</w:t>
            </w:r>
          </w:p>
        </w:tc>
        <w:tc>
          <w:tcPr>
            <w:tcW w:w="3540" w:type="dxa"/>
          </w:tcPr>
          <w:p w14:paraId="169316DB" w14:textId="77777777" w:rsidR="00490CF2" w:rsidRDefault="00490CF2" w:rsidP="009E56EB">
            <w:pPr>
              <w:jc w:val="center"/>
            </w:pPr>
            <w:r>
              <w:rPr>
                <w:u w:val="single"/>
              </w:rPr>
              <w:t>Description</w:t>
            </w:r>
          </w:p>
        </w:tc>
      </w:tr>
      <w:tr w:rsidR="00490CF2" w14:paraId="14C9627D" w14:textId="77777777" w:rsidTr="009E56EB">
        <w:trPr>
          <w:trHeight w:val="640"/>
        </w:trPr>
        <w:tc>
          <w:tcPr>
            <w:tcW w:w="2115" w:type="dxa"/>
            <w:vAlign w:val="center"/>
          </w:tcPr>
          <w:p w14:paraId="75C250F1" w14:textId="77777777" w:rsidR="00490CF2" w:rsidRDefault="00490CF2" w:rsidP="009E56EB">
            <w:r>
              <w:t>Controller/Logistics</w:t>
            </w:r>
          </w:p>
        </w:tc>
        <w:tc>
          <w:tcPr>
            <w:tcW w:w="1110" w:type="dxa"/>
            <w:vAlign w:val="center"/>
          </w:tcPr>
          <w:p w14:paraId="3AA818A0" w14:textId="77777777" w:rsidR="00490CF2" w:rsidRDefault="00490CF2" w:rsidP="009E56EB">
            <w:pPr>
              <w:jc w:val="center"/>
            </w:pPr>
            <w:r>
              <w:t>X</w:t>
            </w:r>
          </w:p>
        </w:tc>
        <w:tc>
          <w:tcPr>
            <w:tcW w:w="1335" w:type="dxa"/>
            <w:vAlign w:val="center"/>
          </w:tcPr>
          <w:p w14:paraId="5DC57B54" w14:textId="77777777" w:rsidR="00490CF2" w:rsidRDefault="00490CF2" w:rsidP="009E56EB">
            <w:pPr>
              <w:jc w:val="center"/>
            </w:pPr>
          </w:p>
        </w:tc>
        <w:tc>
          <w:tcPr>
            <w:tcW w:w="1230" w:type="dxa"/>
            <w:vAlign w:val="center"/>
          </w:tcPr>
          <w:p w14:paraId="7C19311C" w14:textId="77777777" w:rsidR="00490CF2" w:rsidRDefault="00490CF2" w:rsidP="009E56EB">
            <w:pPr>
              <w:jc w:val="center"/>
            </w:pPr>
            <w:r>
              <w:t>X</w:t>
            </w:r>
          </w:p>
        </w:tc>
        <w:tc>
          <w:tcPr>
            <w:tcW w:w="3540" w:type="dxa"/>
            <w:vAlign w:val="center"/>
          </w:tcPr>
          <w:p w14:paraId="6D7DF914" w14:textId="3F4B3031" w:rsidR="00490CF2" w:rsidRDefault="00490CF2" w:rsidP="009E56EB">
            <w:r>
              <w:t xml:space="preserve">The LIDAR unit will receive power and communicate position to the </w:t>
            </w:r>
            <w:r w:rsidR="000C26FC">
              <w:t>BeagleBone</w:t>
            </w:r>
            <w:r>
              <w:t xml:space="preserve"> Black through the USB hub.</w:t>
            </w:r>
          </w:p>
        </w:tc>
      </w:tr>
    </w:tbl>
    <w:p w14:paraId="708B8D20" w14:textId="77777777" w:rsidR="00D47D91" w:rsidRDefault="00D47D91" w:rsidP="006660BB">
      <w:pPr>
        <w:textAlignment w:val="baseline"/>
        <w:rPr>
          <w:color w:val="000000"/>
          <w:szCs w:val="24"/>
        </w:rPr>
      </w:pPr>
    </w:p>
    <w:p w14:paraId="5BE397E1" w14:textId="77777777" w:rsidR="00D47D91" w:rsidRPr="00C64059" w:rsidRDefault="00D47D91" w:rsidP="006660BB">
      <w:pPr>
        <w:textAlignment w:val="baseline"/>
        <w:rPr>
          <w:color w:val="000000"/>
          <w:szCs w:val="24"/>
        </w:rPr>
      </w:pPr>
    </w:p>
    <w:p w14:paraId="0ED6305E" w14:textId="77777777" w:rsidR="00490CF2" w:rsidRDefault="00490CF2">
      <w:pPr>
        <w:jc w:val="left"/>
        <w:rPr>
          <w:b/>
          <w:sz w:val="32"/>
          <w:szCs w:val="28"/>
        </w:rPr>
      </w:pPr>
      <w:r>
        <w:br w:type="page"/>
      </w:r>
    </w:p>
    <w:p w14:paraId="5209A760" w14:textId="5B134F4D" w:rsidR="00561334" w:rsidRDefault="00561334">
      <w:pPr>
        <w:pStyle w:val="Heading2"/>
      </w:pPr>
      <w:bookmarkStart w:id="159" w:name="_Toc434233358"/>
      <w:r w:rsidRPr="00C64059">
        <w:lastRenderedPageBreak/>
        <w:t>Microcontroller</w:t>
      </w:r>
      <w:r>
        <w:t xml:space="preserve"> &amp; Logistics</w:t>
      </w:r>
      <w:bookmarkEnd w:id="159"/>
      <w:r>
        <w:t xml:space="preserve"> </w:t>
      </w:r>
    </w:p>
    <w:p w14:paraId="5766EB16" w14:textId="77777777" w:rsidR="00200214" w:rsidRDefault="00200214" w:rsidP="0017370C">
      <w:r>
        <w:t>Peter Corcoran</w:t>
      </w:r>
    </w:p>
    <w:p w14:paraId="22558356" w14:textId="77777777" w:rsidR="00200214" w:rsidRPr="0017370C" w:rsidRDefault="00200214" w:rsidP="0017370C"/>
    <w:tbl>
      <w:tblPr>
        <w:tblStyle w:val="GridTable1Light"/>
        <w:tblW w:w="9479" w:type="dxa"/>
        <w:tblLook w:val="04A0" w:firstRow="1" w:lastRow="0" w:firstColumn="1" w:lastColumn="0" w:noHBand="0" w:noVBand="1"/>
      </w:tblPr>
      <w:tblGrid>
        <w:gridCol w:w="1975"/>
        <w:gridCol w:w="963"/>
        <w:gridCol w:w="1109"/>
        <w:gridCol w:w="643"/>
        <w:gridCol w:w="4789"/>
      </w:tblGrid>
      <w:tr w:rsidR="00200214" w:rsidRPr="00D67432" w14:paraId="23240DF6" w14:textId="77777777" w:rsidTr="0017370C">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75" w:type="dxa"/>
            <w:hideMark/>
          </w:tcPr>
          <w:p w14:paraId="459C33A3" w14:textId="77777777" w:rsidR="00200214" w:rsidRPr="00D67432" w:rsidRDefault="00200214" w:rsidP="00E63078">
            <w:pPr>
              <w:jc w:val="center"/>
              <w:rPr>
                <w:szCs w:val="24"/>
              </w:rPr>
            </w:pPr>
            <w:r w:rsidRPr="00D67432">
              <w:rPr>
                <w:color w:val="000000"/>
                <w:szCs w:val="24"/>
                <w:u w:val="single"/>
              </w:rPr>
              <w:t>Module</w:t>
            </w:r>
          </w:p>
        </w:tc>
        <w:tc>
          <w:tcPr>
            <w:tcW w:w="728" w:type="dxa"/>
            <w:hideMark/>
          </w:tcPr>
          <w:p w14:paraId="1475D34D" w14:textId="77777777" w:rsidR="00200214" w:rsidRPr="00D67432" w:rsidRDefault="00200214" w:rsidP="00E63078">
            <w:pPr>
              <w:jc w:val="center"/>
              <w:cnfStyle w:val="100000000000" w:firstRow="1" w:lastRow="0" w:firstColumn="0" w:lastColumn="0" w:oddVBand="0" w:evenVBand="0" w:oddHBand="0" w:evenHBand="0" w:firstRowFirstColumn="0" w:firstRowLastColumn="0" w:lastRowFirstColumn="0" w:lastRowLastColumn="0"/>
              <w:rPr>
                <w:szCs w:val="24"/>
              </w:rPr>
            </w:pPr>
            <w:r w:rsidRPr="00D67432">
              <w:rPr>
                <w:color w:val="000000"/>
                <w:szCs w:val="24"/>
                <w:u w:val="single"/>
              </w:rPr>
              <w:t>Energy</w:t>
            </w:r>
          </w:p>
        </w:tc>
        <w:tc>
          <w:tcPr>
            <w:tcW w:w="0" w:type="auto"/>
            <w:hideMark/>
          </w:tcPr>
          <w:p w14:paraId="0737F7B5" w14:textId="77777777" w:rsidR="00200214" w:rsidRPr="00D67432" w:rsidRDefault="00200214" w:rsidP="00E63078">
            <w:pPr>
              <w:jc w:val="center"/>
              <w:cnfStyle w:val="100000000000" w:firstRow="1" w:lastRow="0" w:firstColumn="0" w:lastColumn="0" w:oddVBand="0" w:evenVBand="0" w:oddHBand="0" w:evenHBand="0" w:firstRowFirstColumn="0" w:firstRowLastColumn="0" w:lastRowFirstColumn="0" w:lastRowLastColumn="0"/>
              <w:rPr>
                <w:szCs w:val="24"/>
              </w:rPr>
            </w:pPr>
            <w:r w:rsidRPr="00D67432">
              <w:rPr>
                <w:color w:val="000000"/>
                <w:szCs w:val="24"/>
                <w:u w:val="single"/>
              </w:rPr>
              <w:t>Material</w:t>
            </w:r>
          </w:p>
        </w:tc>
        <w:tc>
          <w:tcPr>
            <w:tcW w:w="0" w:type="auto"/>
            <w:hideMark/>
          </w:tcPr>
          <w:p w14:paraId="0926A037" w14:textId="77777777" w:rsidR="00200214" w:rsidRPr="00D67432" w:rsidRDefault="00200214" w:rsidP="00E63078">
            <w:pPr>
              <w:jc w:val="center"/>
              <w:cnfStyle w:val="100000000000" w:firstRow="1" w:lastRow="0" w:firstColumn="0" w:lastColumn="0" w:oddVBand="0" w:evenVBand="0" w:oddHBand="0" w:evenHBand="0" w:firstRowFirstColumn="0" w:firstRowLastColumn="0" w:lastRowFirstColumn="0" w:lastRowLastColumn="0"/>
              <w:rPr>
                <w:szCs w:val="24"/>
              </w:rPr>
            </w:pPr>
            <w:r w:rsidRPr="00D67432">
              <w:rPr>
                <w:color w:val="000000"/>
                <w:szCs w:val="24"/>
                <w:u w:val="single"/>
              </w:rPr>
              <w:t>Info</w:t>
            </w:r>
          </w:p>
        </w:tc>
        <w:tc>
          <w:tcPr>
            <w:tcW w:w="0" w:type="auto"/>
            <w:hideMark/>
          </w:tcPr>
          <w:p w14:paraId="29DD2012" w14:textId="77777777" w:rsidR="00200214" w:rsidRPr="00D67432" w:rsidRDefault="00200214" w:rsidP="00E63078">
            <w:pPr>
              <w:jc w:val="center"/>
              <w:cnfStyle w:val="100000000000" w:firstRow="1" w:lastRow="0" w:firstColumn="0" w:lastColumn="0" w:oddVBand="0" w:evenVBand="0" w:oddHBand="0" w:evenHBand="0" w:firstRowFirstColumn="0" w:firstRowLastColumn="0" w:lastRowFirstColumn="0" w:lastRowLastColumn="0"/>
              <w:rPr>
                <w:szCs w:val="24"/>
              </w:rPr>
            </w:pPr>
            <w:r w:rsidRPr="00D67432">
              <w:rPr>
                <w:color w:val="000000"/>
                <w:szCs w:val="24"/>
                <w:u w:val="single"/>
              </w:rPr>
              <w:t>Description</w:t>
            </w:r>
          </w:p>
        </w:tc>
      </w:tr>
      <w:tr w:rsidR="00200214" w:rsidRPr="00D67432" w14:paraId="25E66F03" w14:textId="77777777" w:rsidTr="0017370C">
        <w:trPr>
          <w:trHeight w:val="658"/>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39384B6B" w14:textId="77777777" w:rsidR="00200214" w:rsidRPr="00D67432" w:rsidRDefault="00E63078" w:rsidP="0017370C">
            <w:pPr>
              <w:rPr>
                <w:szCs w:val="24"/>
              </w:rPr>
            </w:pPr>
            <w:r>
              <w:rPr>
                <w:szCs w:val="24"/>
              </w:rPr>
              <w:t>Storage &amp; Delivery</w:t>
            </w:r>
          </w:p>
        </w:tc>
        <w:tc>
          <w:tcPr>
            <w:tcW w:w="728" w:type="dxa"/>
            <w:vAlign w:val="center"/>
          </w:tcPr>
          <w:p w14:paraId="3FB2126D" w14:textId="77777777" w:rsidR="00200214" w:rsidRPr="00D67432" w:rsidRDefault="00200214" w:rsidP="0017370C">
            <w:pPr>
              <w:jc w:val="center"/>
              <w:cnfStyle w:val="000000000000" w:firstRow="0" w:lastRow="0" w:firstColumn="0" w:lastColumn="0" w:oddVBand="0" w:evenVBand="0" w:oddHBand="0" w:evenHBand="0" w:firstRowFirstColumn="0" w:firstRowLastColumn="0" w:lastRowFirstColumn="0" w:lastRowLastColumn="0"/>
              <w:rPr>
                <w:szCs w:val="24"/>
              </w:rPr>
            </w:pPr>
          </w:p>
        </w:tc>
        <w:tc>
          <w:tcPr>
            <w:tcW w:w="0" w:type="auto"/>
            <w:vAlign w:val="center"/>
          </w:tcPr>
          <w:p w14:paraId="2D79AF2C" w14:textId="77777777" w:rsidR="00200214" w:rsidRPr="00D67432" w:rsidRDefault="00200214" w:rsidP="0017370C">
            <w:pPr>
              <w:jc w:val="center"/>
              <w:cnfStyle w:val="000000000000" w:firstRow="0" w:lastRow="0" w:firstColumn="0" w:lastColumn="0" w:oddVBand="0" w:evenVBand="0" w:oddHBand="0" w:evenHBand="0" w:firstRowFirstColumn="0" w:firstRowLastColumn="0" w:lastRowFirstColumn="0" w:lastRowLastColumn="0"/>
              <w:rPr>
                <w:szCs w:val="24"/>
              </w:rPr>
            </w:pPr>
          </w:p>
        </w:tc>
        <w:tc>
          <w:tcPr>
            <w:tcW w:w="0" w:type="auto"/>
            <w:vAlign w:val="center"/>
          </w:tcPr>
          <w:p w14:paraId="30420114" w14:textId="77777777" w:rsidR="00200214" w:rsidRPr="00D67432" w:rsidRDefault="00E63078" w:rsidP="0017370C">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0" w:type="auto"/>
            <w:vAlign w:val="center"/>
          </w:tcPr>
          <w:p w14:paraId="6F302ACA" w14:textId="77777777" w:rsidR="00200214" w:rsidRPr="00D67432" w:rsidRDefault="00E63078" w:rsidP="0017370C">
            <w:pPr>
              <w:cnfStyle w:val="000000000000" w:firstRow="0" w:lastRow="0" w:firstColumn="0" w:lastColumn="0" w:oddVBand="0" w:evenVBand="0" w:oddHBand="0" w:evenHBand="0" w:firstRowFirstColumn="0" w:firstRowLastColumn="0" w:lastRowFirstColumn="0" w:lastRowLastColumn="0"/>
              <w:rPr>
                <w:szCs w:val="24"/>
              </w:rPr>
            </w:pPr>
            <w:r w:rsidRPr="00D67432">
              <w:rPr>
                <w:color w:val="000000"/>
                <w:szCs w:val="24"/>
              </w:rPr>
              <w:t>The controller will provide a PWM signal and w</w:t>
            </w:r>
            <w:r>
              <w:rPr>
                <w:color w:val="000000"/>
                <w:szCs w:val="24"/>
              </w:rPr>
              <w:t>ill be connected through a Linear Actuator Control Board</w:t>
            </w:r>
          </w:p>
        </w:tc>
      </w:tr>
      <w:tr w:rsidR="00E63078" w:rsidRPr="00D67432" w14:paraId="39AFC816" w14:textId="77777777" w:rsidTr="0017370C">
        <w:trPr>
          <w:trHeight w:val="658"/>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143D81A9" w14:textId="77777777" w:rsidR="00E63078" w:rsidRDefault="00E63078" w:rsidP="00E63078">
            <w:pPr>
              <w:rPr>
                <w:color w:val="000000"/>
                <w:szCs w:val="24"/>
              </w:rPr>
            </w:pPr>
            <w:r w:rsidRPr="00D67432">
              <w:rPr>
                <w:color w:val="000000"/>
                <w:szCs w:val="24"/>
              </w:rPr>
              <w:t>Arm</w:t>
            </w:r>
          </w:p>
          <w:p w14:paraId="16A3F362" w14:textId="77777777" w:rsidR="00E63078" w:rsidRPr="00D67432" w:rsidRDefault="00E63078" w:rsidP="00E63078">
            <w:pPr>
              <w:rPr>
                <w:color w:val="000000"/>
                <w:szCs w:val="24"/>
              </w:rPr>
            </w:pPr>
            <w:r>
              <w:rPr>
                <w:color w:val="000000"/>
                <w:szCs w:val="24"/>
              </w:rPr>
              <w:t>USB2AX</w:t>
            </w:r>
          </w:p>
        </w:tc>
        <w:tc>
          <w:tcPr>
            <w:tcW w:w="728" w:type="dxa"/>
            <w:vAlign w:val="center"/>
          </w:tcPr>
          <w:p w14:paraId="2ABCB8EA" w14:textId="77777777" w:rsidR="00E63078" w:rsidRPr="00D67432" w:rsidRDefault="00E63078" w:rsidP="00E63078">
            <w:pPr>
              <w:jc w:val="center"/>
              <w:cnfStyle w:val="000000000000" w:firstRow="0" w:lastRow="0" w:firstColumn="0" w:lastColumn="0" w:oddVBand="0" w:evenVBand="0" w:oddHBand="0" w:evenHBand="0" w:firstRowFirstColumn="0" w:firstRowLastColumn="0" w:lastRowFirstColumn="0" w:lastRowLastColumn="0"/>
              <w:rPr>
                <w:szCs w:val="24"/>
              </w:rPr>
            </w:pPr>
          </w:p>
        </w:tc>
        <w:tc>
          <w:tcPr>
            <w:tcW w:w="0" w:type="auto"/>
            <w:vAlign w:val="center"/>
          </w:tcPr>
          <w:p w14:paraId="250EB955" w14:textId="77777777" w:rsidR="00E63078" w:rsidRPr="00D67432" w:rsidRDefault="00E63078" w:rsidP="00E63078">
            <w:pPr>
              <w:jc w:val="center"/>
              <w:cnfStyle w:val="000000000000" w:firstRow="0" w:lastRow="0" w:firstColumn="0" w:lastColumn="0" w:oddVBand="0" w:evenVBand="0" w:oddHBand="0" w:evenHBand="0" w:firstRowFirstColumn="0" w:firstRowLastColumn="0" w:lastRowFirstColumn="0" w:lastRowLastColumn="0"/>
              <w:rPr>
                <w:szCs w:val="24"/>
              </w:rPr>
            </w:pPr>
          </w:p>
        </w:tc>
        <w:tc>
          <w:tcPr>
            <w:tcW w:w="0" w:type="auto"/>
            <w:vAlign w:val="center"/>
          </w:tcPr>
          <w:p w14:paraId="40E8C0EE" w14:textId="77777777" w:rsidR="00E63078" w:rsidRDefault="00E63078" w:rsidP="00E63078">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0" w:type="auto"/>
            <w:vAlign w:val="center"/>
          </w:tcPr>
          <w:p w14:paraId="3C3E3624" w14:textId="77777777" w:rsidR="00E63078" w:rsidRPr="00D67432" w:rsidRDefault="00E63078" w:rsidP="00E63078">
            <w:pPr>
              <w:cnfStyle w:val="000000000000" w:firstRow="0" w:lastRow="0" w:firstColumn="0" w:lastColumn="0" w:oddVBand="0" w:evenVBand="0" w:oddHBand="0" w:evenHBand="0" w:firstRowFirstColumn="0" w:firstRowLastColumn="0" w:lastRowFirstColumn="0" w:lastRowLastColumn="0"/>
              <w:rPr>
                <w:color w:val="000000"/>
                <w:szCs w:val="24"/>
              </w:rPr>
            </w:pPr>
            <w:r>
              <w:rPr>
                <w:color w:val="000000"/>
                <w:szCs w:val="24"/>
              </w:rPr>
              <w:t>The controller will be connected to the Arm through a USB2AX controller</w:t>
            </w:r>
          </w:p>
        </w:tc>
      </w:tr>
      <w:tr w:rsidR="00E63078" w:rsidRPr="00D67432" w14:paraId="130CE042" w14:textId="77777777" w:rsidTr="0017370C">
        <w:trPr>
          <w:trHeight w:val="458"/>
        </w:trPr>
        <w:tc>
          <w:tcPr>
            <w:cnfStyle w:val="001000000000" w:firstRow="0" w:lastRow="0" w:firstColumn="1" w:lastColumn="0" w:oddVBand="0" w:evenVBand="0" w:oddHBand="0" w:evenHBand="0" w:firstRowFirstColumn="0" w:firstRowLastColumn="0" w:lastRowFirstColumn="0" w:lastRowLastColumn="0"/>
            <w:tcW w:w="1975" w:type="dxa"/>
            <w:vAlign w:val="center"/>
            <w:hideMark/>
          </w:tcPr>
          <w:p w14:paraId="279BD8FF" w14:textId="77777777" w:rsidR="00E63078" w:rsidRPr="00D67432" w:rsidRDefault="00E63078" w:rsidP="0017370C">
            <w:pPr>
              <w:rPr>
                <w:szCs w:val="24"/>
              </w:rPr>
            </w:pPr>
            <w:r w:rsidRPr="00D67432">
              <w:rPr>
                <w:color w:val="000000"/>
                <w:szCs w:val="24"/>
              </w:rPr>
              <w:t>Power</w:t>
            </w:r>
          </w:p>
        </w:tc>
        <w:tc>
          <w:tcPr>
            <w:tcW w:w="728" w:type="dxa"/>
            <w:vAlign w:val="center"/>
            <w:hideMark/>
          </w:tcPr>
          <w:p w14:paraId="20E082C9" w14:textId="77777777" w:rsidR="00E63078" w:rsidRPr="00D67432" w:rsidRDefault="00E63078" w:rsidP="0017370C">
            <w:pPr>
              <w:jc w:val="center"/>
              <w:cnfStyle w:val="000000000000" w:firstRow="0" w:lastRow="0" w:firstColumn="0" w:lastColumn="0" w:oddVBand="0" w:evenVBand="0" w:oddHBand="0" w:evenHBand="0" w:firstRowFirstColumn="0" w:firstRowLastColumn="0" w:lastRowFirstColumn="0" w:lastRowLastColumn="0"/>
              <w:rPr>
                <w:szCs w:val="24"/>
              </w:rPr>
            </w:pPr>
            <w:r w:rsidRPr="00D67432">
              <w:rPr>
                <w:color w:val="000000"/>
                <w:szCs w:val="24"/>
              </w:rPr>
              <w:t>X</w:t>
            </w:r>
          </w:p>
        </w:tc>
        <w:tc>
          <w:tcPr>
            <w:tcW w:w="0" w:type="auto"/>
            <w:vAlign w:val="center"/>
            <w:hideMark/>
          </w:tcPr>
          <w:p w14:paraId="60060BD2" w14:textId="77777777" w:rsidR="00E63078" w:rsidRPr="00D67432" w:rsidRDefault="00E63078" w:rsidP="0017370C">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X</w:t>
            </w:r>
          </w:p>
        </w:tc>
        <w:tc>
          <w:tcPr>
            <w:tcW w:w="0" w:type="auto"/>
            <w:vAlign w:val="center"/>
            <w:hideMark/>
          </w:tcPr>
          <w:p w14:paraId="630056F8" w14:textId="77777777" w:rsidR="00E63078" w:rsidRPr="00D67432" w:rsidRDefault="00E63078" w:rsidP="0017370C">
            <w:pPr>
              <w:jc w:val="center"/>
              <w:cnfStyle w:val="000000000000" w:firstRow="0" w:lastRow="0" w:firstColumn="0" w:lastColumn="0" w:oddVBand="0" w:evenVBand="0" w:oddHBand="0" w:evenHBand="0" w:firstRowFirstColumn="0" w:firstRowLastColumn="0" w:lastRowFirstColumn="0" w:lastRowLastColumn="0"/>
              <w:rPr>
                <w:szCs w:val="24"/>
              </w:rPr>
            </w:pPr>
          </w:p>
        </w:tc>
        <w:tc>
          <w:tcPr>
            <w:tcW w:w="0" w:type="auto"/>
            <w:vAlign w:val="center"/>
            <w:hideMark/>
          </w:tcPr>
          <w:p w14:paraId="1F156693" w14:textId="77777777" w:rsidR="00E63078" w:rsidRPr="00D67432" w:rsidRDefault="00E63078" w:rsidP="0017370C">
            <w:pPr>
              <w:cnfStyle w:val="000000000000" w:firstRow="0" w:lastRow="0" w:firstColumn="0" w:lastColumn="0" w:oddVBand="0" w:evenVBand="0" w:oddHBand="0" w:evenHBand="0" w:firstRowFirstColumn="0" w:firstRowLastColumn="0" w:lastRowFirstColumn="0" w:lastRowLastColumn="0"/>
              <w:rPr>
                <w:szCs w:val="24"/>
              </w:rPr>
            </w:pPr>
          </w:p>
        </w:tc>
      </w:tr>
      <w:tr w:rsidR="00E63078" w:rsidRPr="00D67432" w14:paraId="18C4F69D" w14:textId="77777777" w:rsidTr="0017370C">
        <w:trPr>
          <w:trHeight w:val="260"/>
        </w:trPr>
        <w:tc>
          <w:tcPr>
            <w:cnfStyle w:val="001000000000" w:firstRow="0" w:lastRow="0" w:firstColumn="1" w:lastColumn="0" w:oddVBand="0" w:evenVBand="0" w:oddHBand="0" w:evenHBand="0" w:firstRowFirstColumn="0" w:firstRowLastColumn="0" w:lastRowFirstColumn="0" w:lastRowLastColumn="0"/>
            <w:tcW w:w="1975" w:type="dxa"/>
            <w:vAlign w:val="center"/>
            <w:hideMark/>
          </w:tcPr>
          <w:p w14:paraId="7004090F" w14:textId="77777777" w:rsidR="00E63078" w:rsidRPr="00D67432" w:rsidRDefault="00E63078" w:rsidP="0017370C">
            <w:pPr>
              <w:rPr>
                <w:szCs w:val="24"/>
              </w:rPr>
            </w:pPr>
            <w:r>
              <w:rPr>
                <w:color w:val="000000"/>
                <w:szCs w:val="24"/>
              </w:rPr>
              <w:t>Image Processing</w:t>
            </w:r>
          </w:p>
        </w:tc>
        <w:tc>
          <w:tcPr>
            <w:tcW w:w="728" w:type="dxa"/>
            <w:vAlign w:val="center"/>
            <w:hideMark/>
          </w:tcPr>
          <w:p w14:paraId="65DC706B" w14:textId="77777777" w:rsidR="00E63078" w:rsidRPr="00D67432" w:rsidRDefault="00E63078" w:rsidP="0017370C">
            <w:pPr>
              <w:jc w:val="center"/>
              <w:cnfStyle w:val="000000000000" w:firstRow="0" w:lastRow="0" w:firstColumn="0" w:lastColumn="0" w:oddVBand="0" w:evenVBand="0" w:oddHBand="0" w:evenHBand="0" w:firstRowFirstColumn="0" w:firstRowLastColumn="0" w:lastRowFirstColumn="0" w:lastRowLastColumn="0"/>
              <w:rPr>
                <w:szCs w:val="24"/>
              </w:rPr>
            </w:pPr>
          </w:p>
        </w:tc>
        <w:tc>
          <w:tcPr>
            <w:tcW w:w="0" w:type="auto"/>
            <w:vAlign w:val="center"/>
            <w:hideMark/>
          </w:tcPr>
          <w:p w14:paraId="54D1AF55" w14:textId="77777777" w:rsidR="00E63078" w:rsidRPr="00D67432" w:rsidRDefault="00E63078" w:rsidP="0017370C">
            <w:pPr>
              <w:jc w:val="center"/>
              <w:cnfStyle w:val="000000000000" w:firstRow="0" w:lastRow="0" w:firstColumn="0" w:lastColumn="0" w:oddVBand="0" w:evenVBand="0" w:oddHBand="0" w:evenHBand="0" w:firstRowFirstColumn="0" w:firstRowLastColumn="0" w:lastRowFirstColumn="0" w:lastRowLastColumn="0"/>
              <w:rPr>
                <w:szCs w:val="24"/>
              </w:rPr>
            </w:pPr>
          </w:p>
        </w:tc>
        <w:tc>
          <w:tcPr>
            <w:tcW w:w="0" w:type="auto"/>
            <w:vAlign w:val="center"/>
            <w:hideMark/>
          </w:tcPr>
          <w:p w14:paraId="0B403064" w14:textId="77777777" w:rsidR="00E63078" w:rsidRPr="00D67432" w:rsidRDefault="00E63078" w:rsidP="0017370C">
            <w:pPr>
              <w:jc w:val="center"/>
              <w:cnfStyle w:val="000000000000" w:firstRow="0" w:lastRow="0" w:firstColumn="0" w:lastColumn="0" w:oddVBand="0" w:evenVBand="0" w:oddHBand="0" w:evenHBand="0" w:firstRowFirstColumn="0" w:firstRowLastColumn="0" w:lastRowFirstColumn="0" w:lastRowLastColumn="0"/>
              <w:rPr>
                <w:szCs w:val="24"/>
              </w:rPr>
            </w:pPr>
            <w:r w:rsidRPr="00D67432">
              <w:rPr>
                <w:color w:val="000000"/>
                <w:szCs w:val="24"/>
              </w:rPr>
              <w:t>X</w:t>
            </w:r>
          </w:p>
        </w:tc>
        <w:tc>
          <w:tcPr>
            <w:tcW w:w="0" w:type="auto"/>
            <w:vAlign w:val="center"/>
            <w:hideMark/>
          </w:tcPr>
          <w:p w14:paraId="388D1E02" w14:textId="77777777" w:rsidR="00E63078" w:rsidRPr="00D67432" w:rsidRDefault="00E63078" w:rsidP="0017370C">
            <w:pPr>
              <w:cnfStyle w:val="000000000000" w:firstRow="0" w:lastRow="0" w:firstColumn="0" w:lastColumn="0" w:oddVBand="0" w:evenVBand="0" w:oddHBand="0" w:evenHBand="0" w:firstRowFirstColumn="0" w:firstRowLastColumn="0" w:lastRowFirstColumn="0" w:lastRowLastColumn="0"/>
              <w:rPr>
                <w:szCs w:val="24"/>
              </w:rPr>
            </w:pPr>
            <w:r w:rsidRPr="00D67432">
              <w:rPr>
                <w:color w:val="000000"/>
                <w:szCs w:val="24"/>
              </w:rPr>
              <w:t>The camera and the light source will send information via software design to the controller/logistics. The information will be sent from the camera via USB</w:t>
            </w:r>
            <w:r>
              <w:rPr>
                <w:color w:val="000000"/>
                <w:szCs w:val="24"/>
              </w:rPr>
              <w:t>.</w:t>
            </w:r>
          </w:p>
        </w:tc>
      </w:tr>
      <w:tr w:rsidR="00E63078" w:rsidRPr="00D67432" w14:paraId="498CE9C7" w14:textId="77777777" w:rsidTr="0017370C">
        <w:trPr>
          <w:trHeight w:val="1043"/>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5735AE3D" w14:textId="77777777" w:rsidR="00E63078" w:rsidRDefault="00E63078" w:rsidP="00E63078">
            <w:pPr>
              <w:rPr>
                <w:color w:val="000000"/>
                <w:szCs w:val="24"/>
              </w:rPr>
            </w:pPr>
            <w:r>
              <w:rPr>
                <w:color w:val="000000"/>
                <w:szCs w:val="24"/>
              </w:rPr>
              <w:t>Navigation</w:t>
            </w:r>
          </w:p>
          <w:p w14:paraId="416A45C2" w14:textId="77777777" w:rsidR="00E63078" w:rsidRDefault="00E63078" w:rsidP="00E63078">
            <w:pPr>
              <w:rPr>
                <w:color w:val="000000"/>
                <w:szCs w:val="24"/>
              </w:rPr>
            </w:pPr>
            <w:r>
              <w:rPr>
                <w:color w:val="000000"/>
                <w:szCs w:val="24"/>
              </w:rPr>
              <w:t>LIDAR</w:t>
            </w:r>
          </w:p>
        </w:tc>
        <w:tc>
          <w:tcPr>
            <w:tcW w:w="728" w:type="dxa"/>
            <w:vAlign w:val="center"/>
          </w:tcPr>
          <w:p w14:paraId="2502F706" w14:textId="77777777" w:rsidR="00E63078" w:rsidRPr="00D67432" w:rsidRDefault="00E63078" w:rsidP="00E63078">
            <w:pPr>
              <w:jc w:val="center"/>
              <w:cnfStyle w:val="000000000000" w:firstRow="0" w:lastRow="0" w:firstColumn="0" w:lastColumn="0" w:oddVBand="0" w:evenVBand="0" w:oddHBand="0" w:evenHBand="0" w:firstRowFirstColumn="0" w:firstRowLastColumn="0" w:lastRowFirstColumn="0" w:lastRowLastColumn="0"/>
              <w:rPr>
                <w:szCs w:val="24"/>
              </w:rPr>
            </w:pPr>
          </w:p>
        </w:tc>
        <w:tc>
          <w:tcPr>
            <w:tcW w:w="0" w:type="auto"/>
            <w:vAlign w:val="center"/>
          </w:tcPr>
          <w:p w14:paraId="7DCB68F5" w14:textId="77777777" w:rsidR="00E63078" w:rsidRPr="00D67432" w:rsidRDefault="00E63078" w:rsidP="00E63078">
            <w:pPr>
              <w:jc w:val="center"/>
              <w:cnfStyle w:val="000000000000" w:firstRow="0" w:lastRow="0" w:firstColumn="0" w:lastColumn="0" w:oddVBand="0" w:evenVBand="0" w:oddHBand="0" w:evenHBand="0" w:firstRowFirstColumn="0" w:firstRowLastColumn="0" w:lastRowFirstColumn="0" w:lastRowLastColumn="0"/>
              <w:rPr>
                <w:color w:val="000000"/>
                <w:szCs w:val="24"/>
              </w:rPr>
            </w:pPr>
          </w:p>
        </w:tc>
        <w:tc>
          <w:tcPr>
            <w:tcW w:w="0" w:type="auto"/>
            <w:vAlign w:val="center"/>
          </w:tcPr>
          <w:p w14:paraId="7F867FA7" w14:textId="77777777" w:rsidR="00E63078" w:rsidRPr="00D67432" w:rsidRDefault="00E63078" w:rsidP="00E63078">
            <w:pPr>
              <w:jc w:val="center"/>
              <w:cnfStyle w:val="000000000000" w:firstRow="0" w:lastRow="0" w:firstColumn="0" w:lastColumn="0" w:oddVBand="0" w:evenVBand="0" w:oddHBand="0" w:evenHBand="0" w:firstRowFirstColumn="0" w:firstRowLastColumn="0" w:lastRowFirstColumn="0" w:lastRowLastColumn="0"/>
              <w:rPr>
                <w:color w:val="000000"/>
                <w:szCs w:val="24"/>
              </w:rPr>
            </w:pPr>
            <w:r>
              <w:rPr>
                <w:color w:val="000000"/>
                <w:szCs w:val="24"/>
              </w:rPr>
              <w:t>X</w:t>
            </w:r>
          </w:p>
        </w:tc>
        <w:tc>
          <w:tcPr>
            <w:tcW w:w="0" w:type="auto"/>
            <w:vAlign w:val="center"/>
          </w:tcPr>
          <w:p w14:paraId="65DC2539" w14:textId="77777777" w:rsidR="00E63078" w:rsidRDefault="00C8155B" w:rsidP="00E63078">
            <w:pPr>
              <w:cnfStyle w:val="000000000000" w:firstRow="0" w:lastRow="0" w:firstColumn="0" w:lastColumn="0" w:oddVBand="0" w:evenVBand="0" w:oddHBand="0" w:evenHBand="0" w:firstRowFirstColumn="0" w:firstRowLastColumn="0" w:lastRowFirstColumn="0" w:lastRowLastColumn="0"/>
              <w:rPr>
                <w:szCs w:val="24"/>
              </w:rPr>
            </w:pPr>
            <w:r>
              <w:rPr>
                <w:szCs w:val="24"/>
              </w:rPr>
              <w:t>USB connections via</w:t>
            </w:r>
            <w:r w:rsidR="0099723E">
              <w:rPr>
                <w:szCs w:val="24"/>
              </w:rPr>
              <w:t xml:space="preserve"> USB hub</w:t>
            </w:r>
          </w:p>
        </w:tc>
      </w:tr>
      <w:tr w:rsidR="00C8155B" w:rsidRPr="00D67432" w14:paraId="3B8AA75A" w14:textId="77777777" w:rsidTr="00E63078">
        <w:trPr>
          <w:trHeight w:val="1043"/>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3DF14A9D" w14:textId="77777777" w:rsidR="00C8155B" w:rsidRDefault="00C8155B" w:rsidP="00E63078">
            <w:pPr>
              <w:rPr>
                <w:color w:val="000000"/>
                <w:szCs w:val="24"/>
              </w:rPr>
            </w:pPr>
            <w:r>
              <w:rPr>
                <w:color w:val="000000"/>
                <w:szCs w:val="24"/>
              </w:rPr>
              <w:t>Propulsion</w:t>
            </w:r>
          </w:p>
          <w:p w14:paraId="6CC84246" w14:textId="77777777" w:rsidR="00C8155B" w:rsidRDefault="00C8155B" w:rsidP="00E63078">
            <w:pPr>
              <w:rPr>
                <w:color w:val="000000"/>
                <w:szCs w:val="24"/>
              </w:rPr>
            </w:pPr>
            <w:r>
              <w:rPr>
                <w:color w:val="000000"/>
                <w:szCs w:val="24"/>
              </w:rPr>
              <w:t>H-Bridge</w:t>
            </w:r>
          </w:p>
        </w:tc>
        <w:tc>
          <w:tcPr>
            <w:tcW w:w="728" w:type="dxa"/>
            <w:vAlign w:val="center"/>
          </w:tcPr>
          <w:p w14:paraId="59A35E15" w14:textId="77777777" w:rsidR="00C8155B" w:rsidRPr="00D67432" w:rsidRDefault="00C8155B" w:rsidP="00E63078">
            <w:pPr>
              <w:jc w:val="center"/>
              <w:cnfStyle w:val="000000000000" w:firstRow="0" w:lastRow="0" w:firstColumn="0" w:lastColumn="0" w:oddVBand="0" w:evenVBand="0" w:oddHBand="0" w:evenHBand="0" w:firstRowFirstColumn="0" w:firstRowLastColumn="0" w:lastRowFirstColumn="0" w:lastRowLastColumn="0"/>
              <w:rPr>
                <w:szCs w:val="24"/>
              </w:rPr>
            </w:pPr>
          </w:p>
        </w:tc>
        <w:tc>
          <w:tcPr>
            <w:tcW w:w="0" w:type="auto"/>
            <w:vAlign w:val="center"/>
          </w:tcPr>
          <w:p w14:paraId="6B5D1FC5" w14:textId="77777777" w:rsidR="00C8155B" w:rsidRPr="00D67432" w:rsidRDefault="00C8155B" w:rsidP="00E63078">
            <w:pPr>
              <w:jc w:val="center"/>
              <w:cnfStyle w:val="000000000000" w:firstRow="0" w:lastRow="0" w:firstColumn="0" w:lastColumn="0" w:oddVBand="0" w:evenVBand="0" w:oddHBand="0" w:evenHBand="0" w:firstRowFirstColumn="0" w:firstRowLastColumn="0" w:lastRowFirstColumn="0" w:lastRowLastColumn="0"/>
              <w:rPr>
                <w:color w:val="000000"/>
                <w:szCs w:val="24"/>
              </w:rPr>
            </w:pPr>
            <w:r>
              <w:rPr>
                <w:color w:val="000000"/>
                <w:szCs w:val="24"/>
              </w:rPr>
              <w:t>X</w:t>
            </w:r>
          </w:p>
        </w:tc>
        <w:tc>
          <w:tcPr>
            <w:tcW w:w="0" w:type="auto"/>
            <w:vAlign w:val="center"/>
          </w:tcPr>
          <w:p w14:paraId="6E98C818" w14:textId="77777777" w:rsidR="00C8155B" w:rsidRDefault="00C8155B" w:rsidP="00E63078">
            <w:pPr>
              <w:jc w:val="center"/>
              <w:cnfStyle w:val="000000000000" w:firstRow="0" w:lastRow="0" w:firstColumn="0" w:lastColumn="0" w:oddVBand="0" w:evenVBand="0" w:oddHBand="0" w:evenHBand="0" w:firstRowFirstColumn="0" w:firstRowLastColumn="0" w:lastRowFirstColumn="0" w:lastRowLastColumn="0"/>
              <w:rPr>
                <w:color w:val="000000"/>
                <w:szCs w:val="24"/>
              </w:rPr>
            </w:pPr>
            <w:r>
              <w:rPr>
                <w:color w:val="000000"/>
                <w:szCs w:val="24"/>
              </w:rPr>
              <w:t>X</w:t>
            </w:r>
          </w:p>
        </w:tc>
        <w:tc>
          <w:tcPr>
            <w:tcW w:w="0" w:type="auto"/>
            <w:vAlign w:val="center"/>
          </w:tcPr>
          <w:p w14:paraId="7641208D" w14:textId="77777777" w:rsidR="00C8155B" w:rsidRDefault="00C8155B" w:rsidP="00E63078">
            <w:pPr>
              <w:cnfStyle w:val="000000000000" w:firstRow="0" w:lastRow="0" w:firstColumn="0" w:lastColumn="0" w:oddVBand="0" w:evenVBand="0" w:oddHBand="0" w:evenHBand="0" w:firstRowFirstColumn="0" w:firstRowLastColumn="0" w:lastRowFirstColumn="0" w:lastRowLastColumn="0"/>
              <w:rPr>
                <w:szCs w:val="24"/>
              </w:rPr>
            </w:pPr>
            <w:r>
              <w:rPr>
                <w:szCs w:val="24"/>
              </w:rPr>
              <w:t>Wired connections between microcontroller to h-bridge to motors. PWM Signals control voltage and velocity of motors.</w:t>
            </w:r>
          </w:p>
        </w:tc>
      </w:tr>
    </w:tbl>
    <w:p w14:paraId="5142F159" w14:textId="7ADA60CA" w:rsidR="00561334" w:rsidRDefault="00561334" w:rsidP="00561334">
      <w:pPr>
        <w:textAlignment w:val="baseline"/>
        <w:rPr>
          <w:color w:val="000000"/>
          <w:szCs w:val="24"/>
        </w:rPr>
      </w:pPr>
    </w:p>
    <w:p w14:paraId="1031D261" w14:textId="77777777" w:rsidR="00561334" w:rsidRDefault="00561334" w:rsidP="00561334">
      <w:pPr>
        <w:textAlignment w:val="baseline"/>
        <w:rPr>
          <w:color w:val="000000"/>
          <w:szCs w:val="24"/>
        </w:rPr>
      </w:pPr>
    </w:p>
    <w:p w14:paraId="206F3CAE" w14:textId="15FE9162" w:rsidR="00283E3E" w:rsidRDefault="00283E3E" w:rsidP="00561334">
      <w:pPr>
        <w:textAlignment w:val="baseline"/>
        <w:rPr>
          <w:color w:val="000000"/>
          <w:szCs w:val="24"/>
        </w:rPr>
      </w:pPr>
      <w:r>
        <w:rPr>
          <w:color w:val="000000"/>
          <w:szCs w:val="24"/>
        </w:rPr>
        <w:t xml:space="preserve">The microcontroller’s circuit diagram is used to represent the interface connections between robot subcomponents. </w:t>
      </w:r>
      <w:r w:rsidR="00525689">
        <w:rPr>
          <w:color w:val="000000"/>
          <w:szCs w:val="24"/>
        </w:rPr>
        <w:t xml:space="preserve"> </w:t>
      </w:r>
      <w:r w:rsidR="00525689">
        <w:rPr>
          <w:color w:val="000000"/>
          <w:szCs w:val="24"/>
        </w:rPr>
        <w:fldChar w:fldCharType="begin"/>
      </w:r>
      <w:r w:rsidR="00525689">
        <w:rPr>
          <w:color w:val="000000"/>
          <w:szCs w:val="24"/>
        </w:rPr>
        <w:instrText xml:space="preserve"> REF _Ref434232573 \h </w:instrText>
      </w:r>
      <w:r w:rsidR="00525689">
        <w:rPr>
          <w:color w:val="000000"/>
          <w:szCs w:val="24"/>
        </w:rPr>
      </w:r>
      <w:r w:rsidR="00525689">
        <w:rPr>
          <w:color w:val="000000"/>
          <w:szCs w:val="24"/>
        </w:rPr>
        <w:fldChar w:fldCharType="separate"/>
      </w:r>
      <w:r w:rsidR="006175EC">
        <w:t xml:space="preserve">Figure </w:t>
      </w:r>
      <w:r w:rsidR="006175EC">
        <w:rPr>
          <w:noProof/>
        </w:rPr>
        <w:t>39</w:t>
      </w:r>
      <w:r w:rsidR="00525689">
        <w:rPr>
          <w:color w:val="000000"/>
          <w:szCs w:val="24"/>
        </w:rPr>
        <w:fldChar w:fldCharType="end"/>
      </w:r>
      <w:r w:rsidR="00525689">
        <w:rPr>
          <w:color w:val="000000"/>
          <w:szCs w:val="24"/>
        </w:rPr>
        <w:t xml:space="preserve"> shows the schematic of the BBB as it relates to other modules. </w:t>
      </w:r>
    </w:p>
    <w:p w14:paraId="62608E0E" w14:textId="621C141F" w:rsidR="00200214" w:rsidRDefault="00C12F5D" w:rsidP="00561334">
      <w:pPr>
        <w:textAlignment w:val="baseline"/>
        <w:rPr>
          <w:color w:val="000000"/>
          <w:szCs w:val="24"/>
        </w:rPr>
      </w:pPr>
      <w:r w:rsidRPr="00C12F5D">
        <w:rPr>
          <w:snapToGrid w:val="0"/>
          <w:color w:val="000000"/>
          <w:w w:val="0"/>
          <w:sz w:val="0"/>
          <w:szCs w:val="0"/>
          <w:u w:color="000000"/>
          <w:bdr w:val="none" w:sz="0" w:space="0" w:color="000000"/>
          <w:shd w:val="clear" w:color="000000" w:fill="000000"/>
          <w:lang w:val="x-none" w:eastAsia="x-none" w:bidi="x-none"/>
        </w:rPr>
        <w:lastRenderedPageBreak/>
        <w:t xml:space="preserve"> </w:t>
      </w:r>
      <w:r w:rsidRPr="008C43C0">
        <w:rPr>
          <w:noProof/>
          <w:color w:val="000000"/>
          <w:szCs w:val="24"/>
        </w:rPr>
        <w:drawing>
          <wp:inline distT="0" distB="0" distL="0" distR="0" wp14:anchorId="0CAF687F" wp14:editId="44E7CEF7">
            <wp:extent cx="5715000" cy="4880509"/>
            <wp:effectExtent l="0" t="0" r="0" b="0"/>
            <wp:docPr id="51" name="Picture 51" descr="C:\Users\Peter.HOME\Google Drive\SeniorDesign\Peter\Senio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eter.HOME\Google Drive\SeniorDesign\Peter\SeniorDesig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4880509"/>
                    </a:xfrm>
                    <a:prstGeom prst="rect">
                      <a:avLst/>
                    </a:prstGeom>
                    <a:noFill/>
                    <a:ln>
                      <a:noFill/>
                    </a:ln>
                  </pic:spPr>
                </pic:pic>
              </a:graphicData>
            </a:graphic>
          </wp:inline>
        </w:drawing>
      </w:r>
    </w:p>
    <w:p w14:paraId="2D369F7B" w14:textId="389A75E0" w:rsidR="00200214" w:rsidRDefault="00200214" w:rsidP="0017370C">
      <w:pPr>
        <w:pStyle w:val="Caption"/>
        <w:rPr>
          <w:color w:val="000000"/>
          <w:szCs w:val="24"/>
        </w:rPr>
      </w:pPr>
      <w:bookmarkStart w:id="160" w:name="_Ref434232573"/>
      <w:bookmarkStart w:id="161" w:name="_Ref434232572"/>
      <w:bookmarkStart w:id="162" w:name="_Toc434233499"/>
      <w:r>
        <w:t xml:space="preserve">Figure </w:t>
      </w:r>
      <w:fldSimple w:instr=" SEQ Figure \* ARABIC ">
        <w:r w:rsidR="006175EC">
          <w:rPr>
            <w:noProof/>
          </w:rPr>
          <w:t>39</w:t>
        </w:r>
      </w:fldSimple>
      <w:bookmarkEnd w:id="160"/>
      <w:r>
        <w:t xml:space="preserve">.  Microcontroller Hardware </w:t>
      </w:r>
      <w:r w:rsidR="00D23901">
        <w:t xml:space="preserve">Schematic &amp; </w:t>
      </w:r>
      <w:r>
        <w:t>Interface Diagram</w:t>
      </w:r>
      <w:bookmarkEnd w:id="161"/>
      <w:bookmarkEnd w:id="162"/>
    </w:p>
    <w:p w14:paraId="2390F6D8" w14:textId="1557B74A" w:rsidR="00561334" w:rsidRPr="00C64059" w:rsidRDefault="00561334" w:rsidP="00561334">
      <w:pPr>
        <w:textAlignment w:val="baseline"/>
        <w:rPr>
          <w:color w:val="000000"/>
          <w:szCs w:val="24"/>
        </w:rPr>
      </w:pPr>
    </w:p>
    <w:p w14:paraId="21106AAE" w14:textId="77777777" w:rsidR="005A54DC" w:rsidRDefault="005A54DC">
      <w:pPr>
        <w:jc w:val="left"/>
        <w:rPr>
          <w:b/>
          <w:sz w:val="32"/>
          <w:szCs w:val="28"/>
        </w:rPr>
      </w:pPr>
      <w:r>
        <w:br w:type="page"/>
      </w:r>
    </w:p>
    <w:p w14:paraId="0B5A890D" w14:textId="3CEE67C9" w:rsidR="00561334" w:rsidRDefault="00561334">
      <w:pPr>
        <w:pStyle w:val="Heading2"/>
      </w:pPr>
      <w:bookmarkStart w:id="163" w:name="_Toc434233359"/>
      <w:r>
        <w:lastRenderedPageBreak/>
        <w:t xml:space="preserve">Power &amp; </w:t>
      </w:r>
      <w:r w:rsidRPr="00C64059">
        <w:t>Chassis</w:t>
      </w:r>
      <w:bookmarkEnd w:id="163"/>
      <w:r w:rsidRPr="00C64059">
        <w:t xml:space="preserve"> </w:t>
      </w:r>
    </w:p>
    <w:p w14:paraId="2B485D43" w14:textId="77777777" w:rsidR="00561334" w:rsidRDefault="00561334" w:rsidP="00561334">
      <w:pPr>
        <w:textAlignment w:val="baseline"/>
        <w:rPr>
          <w:color w:val="000000"/>
          <w:szCs w:val="24"/>
        </w:rPr>
      </w:pPr>
      <w:r w:rsidRPr="00C64059">
        <w:rPr>
          <w:color w:val="000000"/>
          <w:szCs w:val="24"/>
        </w:rPr>
        <w:t>Ben Henson</w:t>
      </w:r>
    </w:p>
    <w:p w14:paraId="53113971" w14:textId="77777777" w:rsidR="005A54DC" w:rsidRDefault="005A54DC" w:rsidP="00C833C2">
      <w:pPr>
        <w:textAlignment w:val="baseline"/>
        <w:rPr>
          <w:color w:val="000000"/>
          <w:szCs w:val="24"/>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790"/>
        <w:gridCol w:w="1080"/>
        <w:gridCol w:w="1170"/>
        <w:gridCol w:w="827"/>
        <w:gridCol w:w="4493"/>
      </w:tblGrid>
      <w:tr w:rsidR="005A54DC" w:rsidRPr="005A54DC" w14:paraId="5366CC48" w14:textId="77777777" w:rsidTr="0016123D">
        <w:tc>
          <w:tcPr>
            <w:tcW w:w="1790" w:type="dxa"/>
            <w:tcBorders>
              <w:top w:val="single" w:sz="8" w:space="0" w:color="999999"/>
              <w:left w:val="single" w:sz="8" w:space="0" w:color="999999"/>
              <w:bottom w:val="single" w:sz="12" w:space="0" w:color="666666"/>
              <w:right w:val="single" w:sz="8" w:space="0" w:color="999999"/>
            </w:tcBorders>
            <w:tcMar>
              <w:top w:w="100" w:type="dxa"/>
              <w:left w:w="120" w:type="dxa"/>
              <w:bottom w:w="100" w:type="dxa"/>
              <w:right w:w="120" w:type="dxa"/>
            </w:tcMar>
          </w:tcPr>
          <w:p w14:paraId="1FE5DF6D" w14:textId="77777777" w:rsidR="005A54DC" w:rsidRPr="005A54DC" w:rsidRDefault="005A54DC" w:rsidP="005A54DC">
            <w:pPr>
              <w:textAlignment w:val="baseline"/>
              <w:rPr>
                <w:color w:val="000000"/>
                <w:szCs w:val="24"/>
              </w:rPr>
            </w:pPr>
            <w:r w:rsidRPr="005A54DC">
              <w:rPr>
                <w:b/>
                <w:color w:val="000000"/>
                <w:szCs w:val="24"/>
                <w:u w:val="single"/>
              </w:rPr>
              <w:t>Module</w:t>
            </w:r>
          </w:p>
        </w:tc>
        <w:tc>
          <w:tcPr>
            <w:tcW w:w="1080" w:type="dxa"/>
            <w:tcBorders>
              <w:top w:val="single" w:sz="8" w:space="0" w:color="999999"/>
              <w:bottom w:val="single" w:sz="12" w:space="0" w:color="666666"/>
              <w:right w:val="single" w:sz="8" w:space="0" w:color="999999"/>
            </w:tcBorders>
            <w:tcMar>
              <w:top w:w="100" w:type="dxa"/>
              <w:left w:w="120" w:type="dxa"/>
              <w:bottom w:w="100" w:type="dxa"/>
              <w:right w:w="120" w:type="dxa"/>
            </w:tcMar>
          </w:tcPr>
          <w:p w14:paraId="50B92061" w14:textId="77777777" w:rsidR="005A54DC" w:rsidRPr="005A54DC" w:rsidRDefault="005A54DC" w:rsidP="005A54DC">
            <w:pPr>
              <w:textAlignment w:val="baseline"/>
              <w:rPr>
                <w:color w:val="000000"/>
                <w:szCs w:val="24"/>
              </w:rPr>
            </w:pPr>
            <w:r w:rsidRPr="005A54DC">
              <w:rPr>
                <w:b/>
                <w:color w:val="000000"/>
                <w:szCs w:val="24"/>
                <w:u w:val="single"/>
              </w:rPr>
              <w:t>Energy</w:t>
            </w:r>
          </w:p>
        </w:tc>
        <w:tc>
          <w:tcPr>
            <w:tcW w:w="1170" w:type="dxa"/>
            <w:tcBorders>
              <w:top w:val="single" w:sz="8" w:space="0" w:color="999999"/>
              <w:bottom w:val="single" w:sz="12" w:space="0" w:color="666666"/>
              <w:right w:val="single" w:sz="8" w:space="0" w:color="999999"/>
            </w:tcBorders>
            <w:tcMar>
              <w:top w:w="100" w:type="dxa"/>
              <w:left w:w="120" w:type="dxa"/>
              <w:bottom w:w="100" w:type="dxa"/>
              <w:right w:w="120" w:type="dxa"/>
            </w:tcMar>
          </w:tcPr>
          <w:p w14:paraId="691C0386" w14:textId="77777777" w:rsidR="005A54DC" w:rsidRPr="005A54DC" w:rsidRDefault="005A54DC" w:rsidP="005A54DC">
            <w:pPr>
              <w:textAlignment w:val="baseline"/>
              <w:rPr>
                <w:color w:val="000000"/>
                <w:szCs w:val="24"/>
              </w:rPr>
            </w:pPr>
            <w:r w:rsidRPr="005A54DC">
              <w:rPr>
                <w:b/>
                <w:color w:val="000000"/>
                <w:szCs w:val="24"/>
                <w:u w:val="single"/>
              </w:rPr>
              <w:t>Material</w:t>
            </w:r>
          </w:p>
        </w:tc>
        <w:tc>
          <w:tcPr>
            <w:tcW w:w="827" w:type="dxa"/>
            <w:tcBorders>
              <w:top w:val="single" w:sz="8" w:space="0" w:color="999999"/>
              <w:bottom w:val="single" w:sz="12" w:space="0" w:color="666666"/>
              <w:right w:val="single" w:sz="8" w:space="0" w:color="999999"/>
            </w:tcBorders>
            <w:tcMar>
              <w:top w:w="100" w:type="dxa"/>
              <w:left w:w="120" w:type="dxa"/>
              <w:bottom w:w="100" w:type="dxa"/>
              <w:right w:w="120" w:type="dxa"/>
            </w:tcMar>
          </w:tcPr>
          <w:p w14:paraId="72C02729" w14:textId="77777777" w:rsidR="005A54DC" w:rsidRPr="005A54DC" w:rsidRDefault="005A54DC" w:rsidP="005A54DC">
            <w:pPr>
              <w:textAlignment w:val="baseline"/>
              <w:rPr>
                <w:color w:val="000000"/>
                <w:szCs w:val="24"/>
              </w:rPr>
            </w:pPr>
            <w:r w:rsidRPr="005A54DC">
              <w:rPr>
                <w:b/>
                <w:color w:val="000000"/>
                <w:szCs w:val="24"/>
                <w:u w:val="single"/>
              </w:rPr>
              <w:t>Info</w:t>
            </w:r>
          </w:p>
        </w:tc>
        <w:tc>
          <w:tcPr>
            <w:tcW w:w="4493" w:type="dxa"/>
            <w:tcBorders>
              <w:top w:val="single" w:sz="8" w:space="0" w:color="999999"/>
              <w:bottom w:val="single" w:sz="12" w:space="0" w:color="666666"/>
              <w:right w:val="single" w:sz="8" w:space="0" w:color="999999"/>
            </w:tcBorders>
            <w:tcMar>
              <w:top w:w="100" w:type="dxa"/>
              <w:left w:w="120" w:type="dxa"/>
              <w:bottom w:w="100" w:type="dxa"/>
              <w:right w:w="120" w:type="dxa"/>
            </w:tcMar>
          </w:tcPr>
          <w:p w14:paraId="50AB36EC" w14:textId="77777777" w:rsidR="005A54DC" w:rsidRPr="005A54DC" w:rsidRDefault="005A54DC" w:rsidP="005A54DC">
            <w:pPr>
              <w:textAlignment w:val="baseline"/>
              <w:rPr>
                <w:color w:val="000000"/>
                <w:szCs w:val="24"/>
              </w:rPr>
            </w:pPr>
            <w:r w:rsidRPr="005A54DC">
              <w:rPr>
                <w:b/>
                <w:color w:val="000000"/>
                <w:szCs w:val="24"/>
                <w:u w:val="single"/>
              </w:rPr>
              <w:t>Description</w:t>
            </w:r>
          </w:p>
        </w:tc>
      </w:tr>
      <w:tr w:rsidR="005A54DC" w:rsidRPr="005A54DC" w14:paraId="59B74072" w14:textId="77777777" w:rsidTr="0016123D">
        <w:tc>
          <w:tcPr>
            <w:tcW w:w="1790" w:type="dxa"/>
            <w:tcBorders>
              <w:left w:val="single" w:sz="8" w:space="0" w:color="999999"/>
              <w:bottom w:val="single" w:sz="8" w:space="0" w:color="999999"/>
              <w:right w:val="single" w:sz="8" w:space="0" w:color="999999"/>
            </w:tcBorders>
            <w:tcMar>
              <w:top w:w="100" w:type="dxa"/>
              <w:left w:w="120" w:type="dxa"/>
              <w:bottom w:w="100" w:type="dxa"/>
              <w:right w:w="120" w:type="dxa"/>
            </w:tcMar>
          </w:tcPr>
          <w:p w14:paraId="29B7CA1D" w14:textId="77777777" w:rsidR="005A54DC" w:rsidRPr="005A54DC" w:rsidRDefault="005A54DC" w:rsidP="005A54DC">
            <w:pPr>
              <w:textAlignment w:val="baseline"/>
              <w:rPr>
                <w:color w:val="000000"/>
                <w:szCs w:val="24"/>
              </w:rPr>
            </w:pPr>
            <w:r w:rsidRPr="005A54DC">
              <w:rPr>
                <w:color w:val="000000"/>
                <w:szCs w:val="24"/>
              </w:rPr>
              <w:t>Cargo Retrieval</w:t>
            </w:r>
          </w:p>
        </w:tc>
        <w:tc>
          <w:tcPr>
            <w:tcW w:w="1080" w:type="dxa"/>
            <w:tcBorders>
              <w:bottom w:val="single" w:sz="8" w:space="0" w:color="999999"/>
              <w:right w:val="single" w:sz="8" w:space="0" w:color="999999"/>
            </w:tcBorders>
            <w:tcMar>
              <w:top w:w="100" w:type="dxa"/>
              <w:left w:w="120" w:type="dxa"/>
              <w:bottom w:w="100" w:type="dxa"/>
              <w:right w:w="120" w:type="dxa"/>
            </w:tcMar>
          </w:tcPr>
          <w:p w14:paraId="0AD179DA" w14:textId="77777777" w:rsidR="005A54DC" w:rsidRPr="005A54DC" w:rsidRDefault="005A54DC" w:rsidP="005A54DC">
            <w:pPr>
              <w:textAlignment w:val="baseline"/>
              <w:rPr>
                <w:color w:val="000000"/>
                <w:szCs w:val="24"/>
              </w:rPr>
            </w:pPr>
            <w:r w:rsidRPr="005A54DC">
              <w:rPr>
                <w:color w:val="000000"/>
                <w:szCs w:val="24"/>
              </w:rPr>
              <w:t>X</w:t>
            </w:r>
          </w:p>
        </w:tc>
        <w:tc>
          <w:tcPr>
            <w:tcW w:w="1170" w:type="dxa"/>
            <w:tcBorders>
              <w:bottom w:val="single" w:sz="8" w:space="0" w:color="999999"/>
              <w:right w:val="single" w:sz="8" w:space="0" w:color="999999"/>
            </w:tcBorders>
            <w:tcMar>
              <w:top w:w="100" w:type="dxa"/>
              <w:left w:w="120" w:type="dxa"/>
              <w:bottom w:w="100" w:type="dxa"/>
              <w:right w:w="120" w:type="dxa"/>
            </w:tcMar>
          </w:tcPr>
          <w:p w14:paraId="213C6655" w14:textId="77777777" w:rsidR="005A54DC" w:rsidRPr="005A54DC" w:rsidRDefault="005A54DC" w:rsidP="005A54DC">
            <w:pPr>
              <w:textAlignment w:val="baseline"/>
              <w:rPr>
                <w:color w:val="000000"/>
                <w:szCs w:val="24"/>
              </w:rPr>
            </w:pPr>
            <w:r w:rsidRPr="005A54DC">
              <w:rPr>
                <w:color w:val="000000"/>
                <w:szCs w:val="24"/>
              </w:rPr>
              <w:t>X</w:t>
            </w:r>
          </w:p>
        </w:tc>
        <w:tc>
          <w:tcPr>
            <w:tcW w:w="827" w:type="dxa"/>
            <w:tcBorders>
              <w:bottom w:val="single" w:sz="8" w:space="0" w:color="999999"/>
              <w:right w:val="single" w:sz="8" w:space="0" w:color="999999"/>
            </w:tcBorders>
            <w:tcMar>
              <w:top w:w="100" w:type="dxa"/>
              <w:left w:w="120" w:type="dxa"/>
              <w:bottom w:w="100" w:type="dxa"/>
              <w:right w:w="120" w:type="dxa"/>
            </w:tcMar>
          </w:tcPr>
          <w:p w14:paraId="252E7EF5" w14:textId="77777777" w:rsidR="005A54DC" w:rsidRPr="005A54DC" w:rsidRDefault="005A54DC" w:rsidP="005A54DC">
            <w:pPr>
              <w:textAlignment w:val="baseline"/>
              <w:rPr>
                <w:color w:val="000000"/>
                <w:szCs w:val="24"/>
              </w:rPr>
            </w:pPr>
          </w:p>
        </w:tc>
        <w:tc>
          <w:tcPr>
            <w:tcW w:w="4493" w:type="dxa"/>
            <w:tcBorders>
              <w:bottom w:val="single" w:sz="8" w:space="0" w:color="999999"/>
              <w:right w:val="single" w:sz="8" w:space="0" w:color="999999"/>
            </w:tcBorders>
            <w:tcMar>
              <w:top w:w="100" w:type="dxa"/>
              <w:left w:w="120" w:type="dxa"/>
              <w:bottom w:w="100" w:type="dxa"/>
              <w:right w:w="120" w:type="dxa"/>
            </w:tcMar>
          </w:tcPr>
          <w:p w14:paraId="03C939B3" w14:textId="77777777" w:rsidR="005A54DC" w:rsidRPr="005A54DC" w:rsidRDefault="005A54DC" w:rsidP="005A54DC">
            <w:pPr>
              <w:textAlignment w:val="baseline"/>
              <w:rPr>
                <w:color w:val="000000"/>
                <w:szCs w:val="24"/>
              </w:rPr>
            </w:pPr>
            <w:r w:rsidRPr="005A54DC">
              <w:rPr>
                <w:color w:val="000000"/>
                <w:szCs w:val="24"/>
              </w:rPr>
              <w:t>The cargo retrieval system will be mounted on the top floor of the chassis. This floor entire existence is for the arm. The arm will be mounted on a gantry system which in term will be mounted on the chassis. The gantry location will be opposite that of the elevator system and in parallel with the edge of the top floor of the chassis. This module requires energy to power the 3 servo motors as well as the stepper motor.</w:t>
            </w:r>
          </w:p>
        </w:tc>
      </w:tr>
      <w:tr w:rsidR="005A54DC" w:rsidRPr="005A54DC" w14:paraId="406F320A" w14:textId="77777777" w:rsidTr="0016123D">
        <w:tc>
          <w:tcPr>
            <w:tcW w:w="1790" w:type="dxa"/>
            <w:tcBorders>
              <w:left w:val="single" w:sz="8" w:space="0" w:color="999999"/>
              <w:bottom w:val="single" w:sz="8" w:space="0" w:color="999999"/>
              <w:right w:val="single" w:sz="8" w:space="0" w:color="999999"/>
            </w:tcBorders>
            <w:tcMar>
              <w:top w:w="100" w:type="dxa"/>
              <w:left w:w="120" w:type="dxa"/>
              <w:bottom w:w="100" w:type="dxa"/>
              <w:right w:w="120" w:type="dxa"/>
            </w:tcMar>
          </w:tcPr>
          <w:p w14:paraId="66304CFF" w14:textId="77777777" w:rsidR="005A54DC" w:rsidRPr="005A54DC" w:rsidRDefault="005A54DC" w:rsidP="005A54DC">
            <w:pPr>
              <w:textAlignment w:val="baseline"/>
              <w:rPr>
                <w:color w:val="000000"/>
                <w:szCs w:val="24"/>
              </w:rPr>
            </w:pPr>
            <w:r w:rsidRPr="005A54DC">
              <w:rPr>
                <w:color w:val="000000"/>
                <w:szCs w:val="24"/>
              </w:rPr>
              <w:t>Delivery &amp; Storage</w:t>
            </w:r>
          </w:p>
        </w:tc>
        <w:tc>
          <w:tcPr>
            <w:tcW w:w="1080" w:type="dxa"/>
            <w:tcBorders>
              <w:bottom w:val="single" w:sz="8" w:space="0" w:color="999999"/>
              <w:right w:val="single" w:sz="8" w:space="0" w:color="999999"/>
            </w:tcBorders>
            <w:tcMar>
              <w:top w:w="100" w:type="dxa"/>
              <w:left w:w="120" w:type="dxa"/>
              <w:bottom w:w="100" w:type="dxa"/>
              <w:right w:w="120" w:type="dxa"/>
            </w:tcMar>
          </w:tcPr>
          <w:p w14:paraId="6606CEF1" w14:textId="77777777" w:rsidR="005A54DC" w:rsidRPr="005A54DC" w:rsidRDefault="005A54DC" w:rsidP="005A54DC">
            <w:pPr>
              <w:textAlignment w:val="baseline"/>
              <w:rPr>
                <w:color w:val="000000"/>
                <w:szCs w:val="24"/>
              </w:rPr>
            </w:pPr>
            <w:r w:rsidRPr="005A54DC">
              <w:rPr>
                <w:color w:val="000000"/>
                <w:szCs w:val="24"/>
              </w:rPr>
              <w:t>X</w:t>
            </w:r>
          </w:p>
        </w:tc>
        <w:tc>
          <w:tcPr>
            <w:tcW w:w="1170" w:type="dxa"/>
            <w:tcBorders>
              <w:bottom w:val="single" w:sz="8" w:space="0" w:color="999999"/>
              <w:right w:val="single" w:sz="8" w:space="0" w:color="999999"/>
            </w:tcBorders>
            <w:tcMar>
              <w:top w:w="100" w:type="dxa"/>
              <w:left w:w="120" w:type="dxa"/>
              <w:bottom w:w="100" w:type="dxa"/>
              <w:right w:w="120" w:type="dxa"/>
            </w:tcMar>
          </w:tcPr>
          <w:p w14:paraId="2E3DDA81" w14:textId="77777777" w:rsidR="005A54DC" w:rsidRPr="005A54DC" w:rsidRDefault="005A54DC" w:rsidP="005A54DC">
            <w:pPr>
              <w:textAlignment w:val="baseline"/>
              <w:rPr>
                <w:color w:val="000000"/>
                <w:szCs w:val="24"/>
              </w:rPr>
            </w:pPr>
            <w:r w:rsidRPr="005A54DC">
              <w:rPr>
                <w:color w:val="000000"/>
                <w:szCs w:val="24"/>
              </w:rPr>
              <w:t>X</w:t>
            </w:r>
          </w:p>
        </w:tc>
        <w:tc>
          <w:tcPr>
            <w:tcW w:w="827" w:type="dxa"/>
            <w:tcBorders>
              <w:bottom w:val="single" w:sz="8" w:space="0" w:color="999999"/>
              <w:right w:val="single" w:sz="8" w:space="0" w:color="999999"/>
            </w:tcBorders>
            <w:tcMar>
              <w:top w:w="100" w:type="dxa"/>
              <w:left w:w="120" w:type="dxa"/>
              <w:bottom w:w="100" w:type="dxa"/>
              <w:right w:w="120" w:type="dxa"/>
            </w:tcMar>
          </w:tcPr>
          <w:p w14:paraId="15F4505F" w14:textId="77777777" w:rsidR="005A54DC" w:rsidRPr="005A54DC" w:rsidRDefault="005A54DC" w:rsidP="005A54DC">
            <w:pPr>
              <w:textAlignment w:val="baseline"/>
              <w:rPr>
                <w:color w:val="000000"/>
                <w:szCs w:val="24"/>
              </w:rPr>
            </w:pPr>
            <w:r w:rsidRPr="005A54DC">
              <w:rPr>
                <w:color w:val="000000"/>
                <w:szCs w:val="24"/>
              </w:rPr>
              <w:t xml:space="preserve"> </w:t>
            </w:r>
          </w:p>
        </w:tc>
        <w:tc>
          <w:tcPr>
            <w:tcW w:w="4493" w:type="dxa"/>
            <w:tcBorders>
              <w:bottom w:val="single" w:sz="8" w:space="0" w:color="999999"/>
              <w:right w:val="single" w:sz="8" w:space="0" w:color="999999"/>
            </w:tcBorders>
            <w:tcMar>
              <w:top w:w="100" w:type="dxa"/>
              <w:left w:w="120" w:type="dxa"/>
              <w:bottom w:w="100" w:type="dxa"/>
              <w:right w:w="120" w:type="dxa"/>
            </w:tcMar>
          </w:tcPr>
          <w:p w14:paraId="58BC0741" w14:textId="77777777" w:rsidR="005A54DC" w:rsidRPr="005A54DC" w:rsidRDefault="005A54DC" w:rsidP="005A54DC">
            <w:pPr>
              <w:textAlignment w:val="baseline"/>
              <w:rPr>
                <w:color w:val="000000"/>
                <w:szCs w:val="24"/>
              </w:rPr>
            </w:pPr>
            <w:r w:rsidRPr="005A54DC">
              <w:rPr>
                <w:color w:val="000000"/>
                <w:szCs w:val="24"/>
              </w:rPr>
              <w:t>Both the linear actuators and their associated controller require power.  Both of these actuators need to be given a space to occupy. The 1</w:t>
            </w:r>
            <w:r w:rsidRPr="005A54DC">
              <w:rPr>
                <w:color w:val="000000"/>
                <w:szCs w:val="24"/>
                <w:vertAlign w:val="superscript"/>
              </w:rPr>
              <w:t>st</w:t>
            </w:r>
            <w:r w:rsidRPr="005A54DC">
              <w:rPr>
                <w:color w:val="000000"/>
                <w:szCs w:val="24"/>
              </w:rPr>
              <w:t xml:space="preserve"> actuator will be on the 1</w:t>
            </w:r>
            <w:r w:rsidRPr="005A54DC">
              <w:rPr>
                <w:color w:val="000000"/>
                <w:szCs w:val="24"/>
                <w:vertAlign w:val="superscript"/>
              </w:rPr>
              <w:t>st</w:t>
            </w:r>
            <w:r w:rsidRPr="005A54DC">
              <w:rPr>
                <w:color w:val="000000"/>
                <w:szCs w:val="24"/>
              </w:rPr>
              <w:t xml:space="preserve"> floor, oriented in parallel with the surface of the floor. The second actuator will be aligned in parallel with the passive v-rails of the elevator system.  The Elevator itself is given a 5.5 by 10 inches area on each floor.</w:t>
            </w:r>
          </w:p>
        </w:tc>
      </w:tr>
      <w:tr w:rsidR="005A54DC" w:rsidRPr="005A54DC" w14:paraId="19CEA593" w14:textId="77777777" w:rsidTr="0016123D">
        <w:tc>
          <w:tcPr>
            <w:tcW w:w="1790" w:type="dxa"/>
            <w:tcBorders>
              <w:left w:val="single" w:sz="8" w:space="0" w:color="999999"/>
              <w:bottom w:val="single" w:sz="8" w:space="0" w:color="999999"/>
              <w:right w:val="single" w:sz="8" w:space="0" w:color="999999"/>
            </w:tcBorders>
            <w:tcMar>
              <w:top w:w="100" w:type="dxa"/>
              <w:left w:w="120" w:type="dxa"/>
              <w:bottom w:w="100" w:type="dxa"/>
              <w:right w:w="120" w:type="dxa"/>
            </w:tcMar>
          </w:tcPr>
          <w:p w14:paraId="04DF72EB" w14:textId="77777777" w:rsidR="005A54DC" w:rsidRPr="005A54DC" w:rsidRDefault="005A54DC" w:rsidP="005A54DC">
            <w:pPr>
              <w:textAlignment w:val="baseline"/>
              <w:rPr>
                <w:color w:val="000000"/>
                <w:szCs w:val="24"/>
              </w:rPr>
            </w:pPr>
            <w:r w:rsidRPr="005A54DC">
              <w:rPr>
                <w:color w:val="000000"/>
                <w:szCs w:val="24"/>
              </w:rPr>
              <w:t>Propulsion</w:t>
            </w:r>
          </w:p>
        </w:tc>
        <w:tc>
          <w:tcPr>
            <w:tcW w:w="1080" w:type="dxa"/>
            <w:tcBorders>
              <w:bottom w:val="single" w:sz="8" w:space="0" w:color="999999"/>
              <w:right w:val="single" w:sz="8" w:space="0" w:color="999999"/>
            </w:tcBorders>
            <w:tcMar>
              <w:top w:w="100" w:type="dxa"/>
              <w:left w:w="120" w:type="dxa"/>
              <w:bottom w:w="100" w:type="dxa"/>
              <w:right w:w="120" w:type="dxa"/>
            </w:tcMar>
          </w:tcPr>
          <w:p w14:paraId="0B484737" w14:textId="77777777" w:rsidR="005A54DC" w:rsidRPr="005A54DC" w:rsidRDefault="005A54DC" w:rsidP="005A54DC">
            <w:pPr>
              <w:textAlignment w:val="baseline"/>
              <w:rPr>
                <w:color w:val="000000"/>
                <w:szCs w:val="24"/>
              </w:rPr>
            </w:pPr>
            <w:r w:rsidRPr="005A54DC">
              <w:rPr>
                <w:color w:val="000000"/>
                <w:szCs w:val="24"/>
              </w:rPr>
              <w:t>X</w:t>
            </w:r>
          </w:p>
        </w:tc>
        <w:tc>
          <w:tcPr>
            <w:tcW w:w="1170" w:type="dxa"/>
            <w:tcBorders>
              <w:bottom w:val="single" w:sz="8" w:space="0" w:color="999999"/>
              <w:right w:val="single" w:sz="8" w:space="0" w:color="999999"/>
            </w:tcBorders>
            <w:tcMar>
              <w:top w:w="100" w:type="dxa"/>
              <w:left w:w="120" w:type="dxa"/>
              <w:bottom w:w="100" w:type="dxa"/>
              <w:right w:w="120" w:type="dxa"/>
            </w:tcMar>
          </w:tcPr>
          <w:p w14:paraId="6EE0B20A" w14:textId="77777777" w:rsidR="005A54DC" w:rsidRPr="005A54DC" w:rsidRDefault="005A54DC" w:rsidP="005A54DC">
            <w:pPr>
              <w:textAlignment w:val="baseline"/>
              <w:rPr>
                <w:color w:val="000000"/>
                <w:szCs w:val="24"/>
              </w:rPr>
            </w:pPr>
            <w:r w:rsidRPr="005A54DC">
              <w:rPr>
                <w:color w:val="000000"/>
                <w:szCs w:val="24"/>
              </w:rPr>
              <w:t>X</w:t>
            </w:r>
          </w:p>
        </w:tc>
        <w:tc>
          <w:tcPr>
            <w:tcW w:w="827" w:type="dxa"/>
            <w:tcBorders>
              <w:bottom w:val="single" w:sz="8" w:space="0" w:color="999999"/>
              <w:right w:val="single" w:sz="8" w:space="0" w:color="999999"/>
            </w:tcBorders>
            <w:tcMar>
              <w:top w:w="100" w:type="dxa"/>
              <w:left w:w="120" w:type="dxa"/>
              <w:bottom w:w="100" w:type="dxa"/>
              <w:right w:w="120" w:type="dxa"/>
            </w:tcMar>
          </w:tcPr>
          <w:p w14:paraId="3D1B1827" w14:textId="77777777" w:rsidR="005A54DC" w:rsidRPr="005A54DC" w:rsidRDefault="005A54DC" w:rsidP="005A54DC">
            <w:pPr>
              <w:textAlignment w:val="baseline"/>
              <w:rPr>
                <w:color w:val="000000"/>
                <w:szCs w:val="24"/>
              </w:rPr>
            </w:pPr>
            <w:r w:rsidRPr="005A54DC">
              <w:rPr>
                <w:color w:val="000000"/>
                <w:szCs w:val="24"/>
              </w:rPr>
              <w:t xml:space="preserve"> </w:t>
            </w:r>
          </w:p>
        </w:tc>
        <w:tc>
          <w:tcPr>
            <w:tcW w:w="4493" w:type="dxa"/>
            <w:tcBorders>
              <w:bottom w:val="single" w:sz="8" w:space="0" w:color="999999"/>
              <w:right w:val="single" w:sz="8" w:space="0" w:color="999999"/>
            </w:tcBorders>
            <w:tcMar>
              <w:top w:w="100" w:type="dxa"/>
              <w:left w:w="120" w:type="dxa"/>
              <w:bottom w:w="100" w:type="dxa"/>
              <w:right w:w="120" w:type="dxa"/>
            </w:tcMar>
          </w:tcPr>
          <w:p w14:paraId="537A6702" w14:textId="77777777" w:rsidR="005A54DC" w:rsidRPr="005A54DC" w:rsidRDefault="005A54DC" w:rsidP="005A54DC">
            <w:pPr>
              <w:textAlignment w:val="baseline"/>
              <w:rPr>
                <w:color w:val="000000"/>
                <w:szCs w:val="24"/>
              </w:rPr>
            </w:pPr>
            <w:r w:rsidRPr="005A54DC">
              <w:rPr>
                <w:color w:val="000000"/>
                <w:szCs w:val="24"/>
              </w:rPr>
              <w:t>Propulsion will require power. There is a great energy need here.  The wheels will be given a 1 by 10 area on each side of the first floor in which to exist. The motors will not be mounted directly to the first floor of the chassis, but rather on a vertical block so as to lower the height of the chassis and take advantage of what would be wasted space.</w:t>
            </w:r>
          </w:p>
        </w:tc>
      </w:tr>
      <w:tr w:rsidR="005A54DC" w:rsidRPr="005A54DC" w14:paraId="12443864" w14:textId="77777777" w:rsidTr="0016123D">
        <w:tc>
          <w:tcPr>
            <w:tcW w:w="1790" w:type="dxa"/>
            <w:tcBorders>
              <w:left w:val="single" w:sz="8" w:space="0" w:color="999999"/>
              <w:bottom w:val="single" w:sz="8" w:space="0" w:color="999999"/>
              <w:right w:val="single" w:sz="8" w:space="0" w:color="999999"/>
            </w:tcBorders>
            <w:tcMar>
              <w:top w:w="100" w:type="dxa"/>
              <w:left w:w="120" w:type="dxa"/>
              <w:bottom w:w="100" w:type="dxa"/>
              <w:right w:w="120" w:type="dxa"/>
            </w:tcMar>
          </w:tcPr>
          <w:p w14:paraId="27B2B6D2" w14:textId="77777777" w:rsidR="005A54DC" w:rsidRPr="005A54DC" w:rsidRDefault="005A54DC" w:rsidP="005A54DC">
            <w:pPr>
              <w:textAlignment w:val="baseline"/>
              <w:rPr>
                <w:color w:val="000000"/>
                <w:szCs w:val="24"/>
              </w:rPr>
            </w:pPr>
            <w:r w:rsidRPr="005A54DC">
              <w:rPr>
                <w:color w:val="000000"/>
                <w:szCs w:val="24"/>
              </w:rPr>
              <w:t>Navigation</w:t>
            </w:r>
          </w:p>
        </w:tc>
        <w:tc>
          <w:tcPr>
            <w:tcW w:w="1080" w:type="dxa"/>
            <w:tcBorders>
              <w:bottom w:val="single" w:sz="8" w:space="0" w:color="999999"/>
              <w:right w:val="single" w:sz="8" w:space="0" w:color="999999"/>
            </w:tcBorders>
            <w:tcMar>
              <w:top w:w="100" w:type="dxa"/>
              <w:left w:w="120" w:type="dxa"/>
              <w:bottom w:w="100" w:type="dxa"/>
              <w:right w:w="120" w:type="dxa"/>
            </w:tcMar>
          </w:tcPr>
          <w:p w14:paraId="0E1C5588" w14:textId="77777777" w:rsidR="005A54DC" w:rsidRPr="005A54DC" w:rsidRDefault="005A54DC" w:rsidP="005A54DC">
            <w:pPr>
              <w:textAlignment w:val="baseline"/>
              <w:rPr>
                <w:color w:val="000000"/>
                <w:szCs w:val="24"/>
              </w:rPr>
            </w:pPr>
            <w:r w:rsidRPr="005A54DC">
              <w:rPr>
                <w:color w:val="000000"/>
                <w:szCs w:val="24"/>
              </w:rPr>
              <w:t>X</w:t>
            </w:r>
          </w:p>
        </w:tc>
        <w:tc>
          <w:tcPr>
            <w:tcW w:w="1170" w:type="dxa"/>
            <w:tcBorders>
              <w:bottom w:val="single" w:sz="8" w:space="0" w:color="999999"/>
              <w:right w:val="single" w:sz="8" w:space="0" w:color="999999"/>
            </w:tcBorders>
            <w:tcMar>
              <w:top w:w="100" w:type="dxa"/>
              <w:left w:w="120" w:type="dxa"/>
              <w:bottom w:w="100" w:type="dxa"/>
              <w:right w:w="120" w:type="dxa"/>
            </w:tcMar>
          </w:tcPr>
          <w:p w14:paraId="700A0191" w14:textId="77777777" w:rsidR="005A54DC" w:rsidRPr="005A54DC" w:rsidRDefault="005A54DC" w:rsidP="005A54DC">
            <w:pPr>
              <w:textAlignment w:val="baseline"/>
              <w:rPr>
                <w:color w:val="000000"/>
                <w:szCs w:val="24"/>
              </w:rPr>
            </w:pPr>
            <w:r w:rsidRPr="005A54DC">
              <w:rPr>
                <w:color w:val="000000"/>
                <w:szCs w:val="24"/>
              </w:rPr>
              <w:t>X</w:t>
            </w:r>
          </w:p>
        </w:tc>
        <w:tc>
          <w:tcPr>
            <w:tcW w:w="827" w:type="dxa"/>
            <w:tcBorders>
              <w:bottom w:val="single" w:sz="8" w:space="0" w:color="999999"/>
              <w:right w:val="single" w:sz="8" w:space="0" w:color="999999"/>
            </w:tcBorders>
            <w:tcMar>
              <w:top w:w="100" w:type="dxa"/>
              <w:left w:w="120" w:type="dxa"/>
              <w:bottom w:w="100" w:type="dxa"/>
              <w:right w:w="120" w:type="dxa"/>
            </w:tcMar>
          </w:tcPr>
          <w:p w14:paraId="4AEB1C99" w14:textId="77777777" w:rsidR="005A54DC" w:rsidRPr="005A54DC" w:rsidRDefault="005A54DC" w:rsidP="005A54DC">
            <w:pPr>
              <w:textAlignment w:val="baseline"/>
              <w:rPr>
                <w:color w:val="000000"/>
                <w:szCs w:val="24"/>
              </w:rPr>
            </w:pPr>
            <w:r w:rsidRPr="005A54DC">
              <w:rPr>
                <w:color w:val="000000"/>
                <w:szCs w:val="24"/>
              </w:rPr>
              <w:t xml:space="preserve"> </w:t>
            </w:r>
          </w:p>
        </w:tc>
        <w:tc>
          <w:tcPr>
            <w:tcW w:w="4493" w:type="dxa"/>
            <w:tcBorders>
              <w:bottom w:val="single" w:sz="8" w:space="0" w:color="999999"/>
              <w:right w:val="single" w:sz="8" w:space="0" w:color="999999"/>
            </w:tcBorders>
            <w:tcMar>
              <w:top w:w="100" w:type="dxa"/>
              <w:left w:w="120" w:type="dxa"/>
              <w:bottom w:w="100" w:type="dxa"/>
              <w:right w:w="120" w:type="dxa"/>
            </w:tcMar>
          </w:tcPr>
          <w:p w14:paraId="38B4FC6A" w14:textId="77777777" w:rsidR="005A54DC" w:rsidRPr="005A54DC" w:rsidRDefault="005A54DC" w:rsidP="005A54DC">
            <w:pPr>
              <w:textAlignment w:val="baseline"/>
              <w:rPr>
                <w:color w:val="000000"/>
                <w:szCs w:val="24"/>
              </w:rPr>
            </w:pPr>
            <w:r w:rsidRPr="005A54DC">
              <w:rPr>
                <w:color w:val="000000"/>
                <w:szCs w:val="24"/>
              </w:rPr>
              <w:t>The LIDAR will require energy. It will be given its own floor. The LIDAR will have a new encasing printed that will simply slide into a pre-cut slot in the chassis surface.</w:t>
            </w:r>
          </w:p>
        </w:tc>
      </w:tr>
      <w:tr w:rsidR="005A54DC" w:rsidRPr="005A54DC" w14:paraId="6552B315" w14:textId="77777777" w:rsidTr="0016123D">
        <w:tc>
          <w:tcPr>
            <w:tcW w:w="1790" w:type="dxa"/>
            <w:tcBorders>
              <w:left w:val="single" w:sz="8" w:space="0" w:color="999999"/>
              <w:bottom w:val="single" w:sz="8" w:space="0" w:color="999999"/>
              <w:right w:val="single" w:sz="8" w:space="0" w:color="999999"/>
            </w:tcBorders>
            <w:tcMar>
              <w:top w:w="100" w:type="dxa"/>
              <w:left w:w="120" w:type="dxa"/>
              <w:bottom w:w="100" w:type="dxa"/>
              <w:right w:w="120" w:type="dxa"/>
            </w:tcMar>
          </w:tcPr>
          <w:p w14:paraId="5E340B8C" w14:textId="77777777" w:rsidR="005A54DC" w:rsidRPr="005A54DC" w:rsidRDefault="005A54DC" w:rsidP="005A54DC">
            <w:pPr>
              <w:textAlignment w:val="baseline"/>
              <w:rPr>
                <w:color w:val="000000"/>
                <w:szCs w:val="24"/>
              </w:rPr>
            </w:pPr>
            <w:r w:rsidRPr="005A54DC">
              <w:rPr>
                <w:color w:val="000000"/>
                <w:szCs w:val="24"/>
              </w:rPr>
              <w:t>Microcontroller &amp; Logistics</w:t>
            </w:r>
          </w:p>
          <w:p w14:paraId="0DABF50B" w14:textId="77777777" w:rsidR="005A54DC" w:rsidRPr="005A54DC" w:rsidRDefault="005A54DC" w:rsidP="005A54DC">
            <w:pPr>
              <w:textAlignment w:val="baseline"/>
              <w:rPr>
                <w:color w:val="000000"/>
                <w:szCs w:val="24"/>
              </w:rPr>
            </w:pPr>
            <w:r w:rsidRPr="005A54DC">
              <w:rPr>
                <w:b/>
                <w:color w:val="000000"/>
                <w:szCs w:val="24"/>
              </w:rPr>
              <w:t xml:space="preserve"> </w:t>
            </w:r>
          </w:p>
        </w:tc>
        <w:tc>
          <w:tcPr>
            <w:tcW w:w="1080" w:type="dxa"/>
            <w:tcBorders>
              <w:bottom w:val="single" w:sz="8" w:space="0" w:color="999999"/>
              <w:right w:val="single" w:sz="8" w:space="0" w:color="999999"/>
            </w:tcBorders>
            <w:tcMar>
              <w:top w:w="100" w:type="dxa"/>
              <w:left w:w="120" w:type="dxa"/>
              <w:bottom w:w="100" w:type="dxa"/>
              <w:right w:w="120" w:type="dxa"/>
            </w:tcMar>
          </w:tcPr>
          <w:p w14:paraId="18E47227" w14:textId="77777777" w:rsidR="005A54DC" w:rsidRPr="005A54DC" w:rsidRDefault="005A54DC" w:rsidP="005A54DC">
            <w:pPr>
              <w:textAlignment w:val="baseline"/>
              <w:rPr>
                <w:color w:val="000000"/>
                <w:szCs w:val="24"/>
              </w:rPr>
            </w:pPr>
            <w:r w:rsidRPr="005A54DC">
              <w:rPr>
                <w:color w:val="000000"/>
                <w:szCs w:val="24"/>
              </w:rPr>
              <w:t>X</w:t>
            </w:r>
          </w:p>
        </w:tc>
        <w:tc>
          <w:tcPr>
            <w:tcW w:w="1170" w:type="dxa"/>
            <w:tcBorders>
              <w:bottom w:val="single" w:sz="8" w:space="0" w:color="999999"/>
              <w:right w:val="single" w:sz="8" w:space="0" w:color="999999"/>
            </w:tcBorders>
            <w:tcMar>
              <w:top w:w="100" w:type="dxa"/>
              <w:left w:w="120" w:type="dxa"/>
              <w:bottom w:w="100" w:type="dxa"/>
              <w:right w:w="120" w:type="dxa"/>
            </w:tcMar>
          </w:tcPr>
          <w:p w14:paraId="0EFBFCC4" w14:textId="77777777" w:rsidR="005A54DC" w:rsidRPr="005A54DC" w:rsidRDefault="005A54DC" w:rsidP="005A54DC">
            <w:pPr>
              <w:textAlignment w:val="baseline"/>
              <w:rPr>
                <w:color w:val="000000"/>
                <w:szCs w:val="24"/>
              </w:rPr>
            </w:pPr>
            <w:r w:rsidRPr="005A54DC">
              <w:rPr>
                <w:color w:val="000000"/>
                <w:szCs w:val="24"/>
              </w:rPr>
              <w:t>X</w:t>
            </w:r>
          </w:p>
        </w:tc>
        <w:tc>
          <w:tcPr>
            <w:tcW w:w="827" w:type="dxa"/>
            <w:tcBorders>
              <w:bottom w:val="single" w:sz="8" w:space="0" w:color="999999"/>
              <w:right w:val="single" w:sz="8" w:space="0" w:color="999999"/>
            </w:tcBorders>
            <w:tcMar>
              <w:top w:w="100" w:type="dxa"/>
              <w:left w:w="120" w:type="dxa"/>
              <w:bottom w:w="100" w:type="dxa"/>
              <w:right w:w="120" w:type="dxa"/>
            </w:tcMar>
          </w:tcPr>
          <w:p w14:paraId="741CA053" w14:textId="77777777" w:rsidR="005A54DC" w:rsidRPr="005A54DC" w:rsidRDefault="005A54DC" w:rsidP="005A54DC">
            <w:pPr>
              <w:textAlignment w:val="baseline"/>
              <w:rPr>
                <w:color w:val="000000"/>
                <w:szCs w:val="24"/>
              </w:rPr>
            </w:pPr>
            <w:r w:rsidRPr="005A54DC">
              <w:rPr>
                <w:color w:val="000000"/>
                <w:szCs w:val="24"/>
              </w:rPr>
              <w:t xml:space="preserve"> </w:t>
            </w:r>
          </w:p>
        </w:tc>
        <w:tc>
          <w:tcPr>
            <w:tcW w:w="4493" w:type="dxa"/>
            <w:tcBorders>
              <w:bottom w:val="single" w:sz="8" w:space="0" w:color="999999"/>
              <w:right w:val="single" w:sz="8" w:space="0" w:color="999999"/>
            </w:tcBorders>
            <w:tcMar>
              <w:top w:w="100" w:type="dxa"/>
              <w:left w:w="120" w:type="dxa"/>
              <w:bottom w:w="100" w:type="dxa"/>
              <w:right w:w="120" w:type="dxa"/>
            </w:tcMar>
          </w:tcPr>
          <w:p w14:paraId="093F880B" w14:textId="77777777" w:rsidR="005A54DC" w:rsidRPr="005A54DC" w:rsidRDefault="005A54DC" w:rsidP="005A54DC">
            <w:pPr>
              <w:textAlignment w:val="baseline"/>
              <w:rPr>
                <w:color w:val="000000"/>
                <w:szCs w:val="24"/>
              </w:rPr>
            </w:pPr>
            <w:r w:rsidRPr="005A54DC">
              <w:rPr>
                <w:color w:val="000000"/>
                <w:szCs w:val="24"/>
              </w:rPr>
              <w:t>The microcontroller will require energy. It is given its on floor with as specifically allocated space. This floor will also house all other controllers.</w:t>
            </w:r>
          </w:p>
        </w:tc>
      </w:tr>
    </w:tbl>
    <w:p w14:paraId="122EAD42" w14:textId="5F71CDAF" w:rsidR="00DF6EF9" w:rsidRPr="00DF6EF9" w:rsidRDefault="00DF6EF9" w:rsidP="00C833C2">
      <w:pPr>
        <w:textAlignment w:val="baseline"/>
      </w:pPr>
    </w:p>
    <w:p w14:paraId="23B96F41" w14:textId="77777777" w:rsidR="00DF6EF9" w:rsidRPr="00DF6EF9" w:rsidRDefault="00DF6EF9" w:rsidP="00DF6EF9"/>
    <w:p w14:paraId="1BEDE5E2" w14:textId="77777777" w:rsidR="00DF6EF9" w:rsidRDefault="00DF6EF9" w:rsidP="00DF6EF9">
      <w:pPr>
        <w:sectPr w:rsidR="00DF6EF9" w:rsidSect="007751D3">
          <w:footerReference w:type="default" r:id="rId58"/>
          <w:pgSz w:w="12240" w:h="15840" w:code="1"/>
          <w:pgMar w:top="1440" w:right="1440" w:bottom="1440" w:left="1440" w:header="720" w:footer="720" w:gutter="0"/>
          <w:pgNumType w:start="1" w:chapStyle="1"/>
          <w:cols w:space="720" w:equalWidth="0">
            <w:col w:w="9000" w:space="720"/>
          </w:cols>
        </w:sectPr>
      </w:pPr>
    </w:p>
    <w:bookmarkStart w:id="164" w:name="_Toc434233360" w:displacedByCustomXml="next"/>
    <w:sdt>
      <w:sdtPr>
        <w:id w:val="-1878613853"/>
        <w:lock w:val="sdtContentLocked"/>
        <w:placeholder>
          <w:docPart w:val="DefaultPlaceholder_1081868574"/>
        </w:placeholder>
      </w:sdtPr>
      <w:sdtContent>
        <w:p w14:paraId="1098DDB4" w14:textId="77777777" w:rsidR="00DF6EF9" w:rsidRPr="00DF6EF9" w:rsidRDefault="00DF6EF9">
          <w:pPr>
            <w:pStyle w:val="Heading1"/>
          </w:pPr>
          <w:r>
            <w:t>Schematics</w:t>
          </w:r>
        </w:p>
      </w:sdtContent>
    </w:sdt>
    <w:bookmarkEnd w:id="164" w:displacedByCustomXml="prev"/>
    <w:p w14:paraId="7B1211E4" w14:textId="77777777" w:rsidR="00200214" w:rsidRDefault="00200214" w:rsidP="00AF4297"/>
    <w:p w14:paraId="7F454119" w14:textId="77777777" w:rsidR="00C833C2" w:rsidRDefault="00C833C2">
      <w:pPr>
        <w:pStyle w:val="Heading2"/>
        <w:numPr>
          <w:ilvl w:val="1"/>
          <w:numId w:val="73"/>
        </w:numPr>
      </w:pPr>
      <w:bookmarkStart w:id="165" w:name="_Toc434233361"/>
      <w:r>
        <w:t>Delivery &amp; Storage</w:t>
      </w:r>
      <w:bookmarkEnd w:id="165"/>
      <w:r w:rsidRPr="00C64059">
        <w:t xml:space="preserve"> </w:t>
      </w:r>
    </w:p>
    <w:p w14:paraId="1EDF643B" w14:textId="77777777" w:rsidR="00C833C2" w:rsidRDefault="00C833C2" w:rsidP="00C833C2">
      <w:pPr>
        <w:textAlignment w:val="baseline"/>
        <w:rPr>
          <w:color w:val="000000"/>
          <w:szCs w:val="24"/>
        </w:rPr>
      </w:pPr>
      <w:r w:rsidRPr="00C64059">
        <w:rPr>
          <w:color w:val="000000"/>
          <w:szCs w:val="24"/>
        </w:rPr>
        <w:t>Leah Watkins</w:t>
      </w:r>
    </w:p>
    <w:p w14:paraId="63982A0C" w14:textId="77777777" w:rsidR="0039496A" w:rsidRDefault="0039496A" w:rsidP="00C833C2">
      <w:pPr>
        <w:textAlignment w:val="baseline"/>
        <w:rPr>
          <w:color w:val="000000"/>
          <w:szCs w:val="24"/>
        </w:rPr>
      </w:pPr>
    </w:p>
    <w:p w14:paraId="484ECB27" w14:textId="13C8E153" w:rsidR="00CE28CA" w:rsidRDefault="00CE28CA" w:rsidP="00CE28CA">
      <w:pPr>
        <w:textAlignment w:val="baseline"/>
        <w:rPr>
          <w:color w:val="000000"/>
          <w:szCs w:val="24"/>
        </w:rPr>
      </w:pPr>
      <w:r>
        <w:rPr>
          <w:color w:val="000000"/>
          <w:szCs w:val="24"/>
        </w:rPr>
        <w:t>A schematic is not needed for this module.  Module details can be found in Section 6.6</w:t>
      </w:r>
      <w:r w:rsidR="001D5D78">
        <w:rPr>
          <w:color w:val="000000"/>
          <w:szCs w:val="24"/>
        </w:rPr>
        <w:t xml:space="preserve"> </w:t>
      </w:r>
      <w:r w:rsidR="001D5D78">
        <w:rPr>
          <w:color w:val="000000"/>
          <w:szCs w:val="24"/>
        </w:rPr>
        <w:fldChar w:fldCharType="begin"/>
      </w:r>
      <w:r w:rsidR="001D5D78">
        <w:rPr>
          <w:color w:val="000000"/>
          <w:szCs w:val="24"/>
        </w:rPr>
        <w:instrText xml:space="preserve"> REF _Ref434181301 \h </w:instrText>
      </w:r>
      <w:r w:rsidR="001D5D78">
        <w:rPr>
          <w:color w:val="000000"/>
          <w:szCs w:val="24"/>
        </w:rPr>
      </w:r>
      <w:r w:rsidR="001D5D78">
        <w:rPr>
          <w:color w:val="000000"/>
          <w:szCs w:val="24"/>
        </w:rPr>
        <w:fldChar w:fldCharType="separate"/>
      </w:r>
      <w:r w:rsidR="006175EC">
        <w:t xml:space="preserve">Figure </w:t>
      </w:r>
      <w:r w:rsidR="006175EC">
        <w:rPr>
          <w:noProof/>
        </w:rPr>
        <w:t>41</w:t>
      </w:r>
      <w:r w:rsidR="006175EC">
        <w:t>. Microcontroller System Schematic</w:t>
      </w:r>
      <w:r w:rsidR="001D5D78">
        <w:rPr>
          <w:color w:val="000000"/>
          <w:szCs w:val="24"/>
        </w:rPr>
        <w:fldChar w:fldCharType="end"/>
      </w:r>
      <w:r>
        <w:rPr>
          <w:color w:val="000000"/>
          <w:szCs w:val="24"/>
        </w:rPr>
        <w:t>.</w:t>
      </w:r>
    </w:p>
    <w:p w14:paraId="7B14E08E" w14:textId="16B748BA" w:rsidR="00C833C2" w:rsidRDefault="00C833C2" w:rsidP="00C833C2">
      <w:pPr>
        <w:textAlignment w:val="baseline"/>
        <w:rPr>
          <w:color w:val="000000"/>
          <w:szCs w:val="24"/>
        </w:rPr>
      </w:pPr>
    </w:p>
    <w:p w14:paraId="08B5A202" w14:textId="07A565EB" w:rsidR="00B21E7C" w:rsidRPr="00C64059" w:rsidRDefault="00B21E7C" w:rsidP="0016123D">
      <w:pPr>
        <w:jc w:val="left"/>
        <w:rPr>
          <w:color w:val="000000"/>
          <w:szCs w:val="24"/>
        </w:rPr>
      </w:pPr>
      <w:r>
        <w:rPr>
          <w:color w:val="000000"/>
          <w:szCs w:val="24"/>
        </w:rPr>
        <w:br w:type="page"/>
      </w:r>
    </w:p>
    <w:p w14:paraId="6AF79F78" w14:textId="77777777" w:rsidR="00C833C2" w:rsidRDefault="00C833C2">
      <w:pPr>
        <w:pStyle w:val="Heading2"/>
      </w:pPr>
      <w:bookmarkStart w:id="166" w:name="_Toc434233362"/>
      <w:r>
        <w:lastRenderedPageBreak/>
        <w:t>Cargo Retrieval</w:t>
      </w:r>
      <w:bookmarkEnd w:id="166"/>
      <w:r>
        <w:t xml:space="preserve"> </w:t>
      </w:r>
    </w:p>
    <w:p w14:paraId="38ADB069" w14:textId="77777777" w:rsidR="00C833C2" w:rsidRDefault="00C833C2" w:rsidP="00C833C2">
      <w:pPr>
        <w:textAlignment w:val="baseline"/>
        <w:rPr>
          <w:color w:val="000000"/>
          <w:szCs w:val="24"/>
        </w:rPr>
      </w:pPr>
      <w:r w:rsidRPr="00C64059">
        <w:rPr>
          <w:color w:val="000000"/>
          <w:szCs w:val="24"/>
        </w:rPr>
        <w:t>Evan Gilbert</w:t>
      </w:r>
    </w:p>
    <w:p w14:paraId="37A71C9D" w14:textId="77777777" w:rsidR="00B21E7C" w:rsidRDefault="00B21E7C" w:rsidP="00C833C2">
      <w:pPr>
        <w:textAlignment w:val="baseline"/>
        <w:rPr>
          <w:color w:val="000000"/>
          <w:szCs w:val="24"/>
        </w:rPr>
      </w:pPr>
    </w:p>
    <w:p w14:paraId="4861EF21" w14:textId="701F8DD1" w:rsidR="00B21E7C" w:rsidRDefault="00B21E7C" w:rsidP="00C833C2">
      <w:pPr>
        <w:textAlignment w:val="baseline"/>
        <w:rPr>
          <w:color w:val="000000"/>
          <w:szCs w:val="24"/>
        </w:rPr>
      </w:pPr>
      <w:r>
        <w:rPr>
          <w:noProof/>
        </w:rPr>
        <w:drawing>
          <wp:inline distT="114300" distB="114300" distL="114300" distR="114300" wp14:anchorId="05907A0C" wp14:editId="1C3681B3">
            <wp:extent cx="5714792" cy="5469467"/>
            <wp:effectExtent l="0" t="0" r="635" b="0"/>
            <wp:docPr id="9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59"/>
                    <a:srcRect b="25996"/>
                    <a:stretch/>
                  </pic:blipFill>
                  <pic:spPr bwMode="auto">
                    <a:xfrm>
                      <a:off x="0" y="0"/>
                      <a:ext cx="5715000" cy="5469666"/>
                    </a:xfrm>
                    <a:prstGeom prst="rect">
                      <a:avLst/>
                    </a:prstGeom>
                    <a:ln>
                      <a:noFill/>
                    </a:ln>
                    <a:extLst>
                      <a:ext uri="{53640926-AAD7-44D8-BBD7-CCE9431645EC}">
                        <a14:shadowObscured xmlns:a14="http://schemas.microsoft.com/office/drawing/2010/main"/>
                      </a:ext>
                    </a:extLst>
                  </pic:spPr>
                </pic:pic>
              </a:graphicData>
            </a:graphic>
          </wp:inline>
        </w:drawing>
      </w:r>
    </w:p>
    <w:p w14:paraId="6F43A86F" w14:textId="2DF9AD1B" w:rsidR="00B21E7C" w:rsidRDefault="00B21E7C" w:rsidP="0016123D">
      <w:pPr>
        <w:pStyle w:val="Caption"/>
      </w:pPr>
      <w:bookmarkStart w:id="167" w:name="_Toc434233500"/>
      <w:r>
        <w:t xml:space="preserve">Figure </w:t>
      </w:r>
      <w:fldSimple w:instr=" SEQ Figure \* ARABIC ">
        <w:r w:rsidR="006175EC">
          <w:rPr>
            <w:noProof/>
          </w:rPr>
          <w:t>40</w:t>
        </w:r>
      </w:fldSimple>
      <w:r>
        <w:t>. Cargo Retrieval Schematic Diagram</w:t>
      </w:r>
      <w:bookmarkEnd w:id="167"/>
    </w:p>
    <w:p w14:paraId="1FF503C8" w14:textId="0E6BA9CF" w:rsidR="00B21E7C" w:rsidRPr="0016123D" w:rsidRDefault="00B21E7C" w:rsidP="0016123D">
      <w:pPr>
        <w:jc w:val="left"/>
      </w:pPr>
      <w:r>
        <w:br w:type="page"/>
      </w:r>
    </w:p>
    <w:p w14:paraId="3D836BE9" w14:textId="77777777" w:rsidR="00C833C2" w:rsidRDefault="00C833C2">
      <w:pPr>
        <w:pStyle w:val="Heading2"/>
      </w:pPr>
      <w:bookmarkStart w:id="168" w:name="_Toc434185717"/>
      <w:bookmarkStart w:id="169" w:name="_Toc434186826"/>
      <w:bookmarkStart w:id="170" w:name="_Toc434187026"/>
      <w:bookmarkStart w:id="171" w:name="_Toc434233363"/>
      <w:bookmarkEnd w:id="168"/>
      <w:bookmarkEnd w:id="169"/>
      <w:bookmarkEnd w:id="170"/>
      <w:r>
        <w:lastRenderedPageBreak/>
        <w:t>Image Processing &amp; Lighting</w:t>
      </w:r>
      <w:bookmarkEnd w:id="171"/>
      <w:r>
        <w:t xml:space="preserve"> </w:t>
      </w:r>
    </w:p>
    <w:p w14:paraId="75CF98B1" w14:textId="77777777" w:rsidR="00C833C2" w:rsidRDefault="00C833C2" w:rsidP="00C833C2">
      <w:pPr>
        <w:textAlignment w:val="baseline"/>
        <w:rPr>
          <w:color w:val="000000"/>
          <w:szCs w:val="24"/>
        </w:rPr>
      </w:pPr>
      <w:r w:rsidRPr="00C64059">
        <w:rPr>
          <w:color w:val="000000"/>
          <w:szCs w:val="24"/>
        </w:rPr>
        <w:t>Aaron McDaniel</w:t>
      </w:r>
    </w:p>
    <w:p w14:paraId="379983DE" w14:textId="77777777" w:rsidR="00B21E7C" w:rsidRDefault="00B21E7C" w:rsidP="0016123D">
      <w:pPr>
        <w:jc w:val="left"/>
        <w:rPr>
          <w:color w:val="000000"/>
          <w:szCs w:val="24"/>
        </w:rPr>
      </w:pPr>
    </w:p>
    <w:p w14:paraId="7FB565FE" w14:textId="1CCD5FBE" w:rsidR="00CE28CA" w:rsidRDefault="00CE28CA" w:rsidP="00CE28CA">
      <w:pPr>
        <w:textAlignment w:val="baseline"/>
        <w:rPr>
          <w:color w:val="000000"/>
          <w:szCs w:val="24"/>
        </w:rPr>
      </w:pPr>
      <w:r>
        <w:rPr>
          <w:color w:val="000000"/>
          <w:szCs w:val="24"/>
        </w:rPr>
        <w:t>A schematic is not needed for this module.  Module details can be found in Section 6.6</w:t>
      </w:r>
      <w:r w:rsidR="001D5D78">
        <w:rPr>
          <w:color w:val="000000"/>
          <w:szCs w:val="24"/>
        </w:rPr>
        <w:t xml:space="preserve"> </w:t>
      </w:r>
      <w:r w:rsidR="001D5D78">
        <w:rPr>
          <w:color w:val="000000"/>
          <w:szCs w:val="24"/>
        </w:rPr>
        <w:fldChar w:fldCharType="begin"/>
      </w:r>
      <w:r w:rsidR="001D5D78">
        <w:rPr>
          <w:color w:val="000000"/>
          <w:szCs w:val="24"/>
        </w:rPr>
        <w:instrText xml:space="preserve"> REF _Ref434181301 \h </w:instrText>
      </w:r>
      <w:r w:rsidR="001D5D78">
        <w:rPr>
          <w:color w:val="000000"/>
          <w:szCs w:val="24"/>
        </w:rPr>
      </w:r>
      <w:r w:rsidR="001D5D78">
        <w:rPr>
          <w:color w:val="000000"/>
          <w:szCs w:val="24"/>
        </w:rPr>
        <w:fldChar w:fldCharType="separate"/>
      </w:r>
      <w:r w:rsidR="006175EC">
        <w:t xml:space="preserve">Figure </w:t>
      </w:r>
      <w:r w:rsidR="006175EC">
        <w:rPr>
          <w:noProof/>
        </w:rPr>
        <w:t>41</w:t>
      </w:r>
      <w:r w:rsidR="006175EC">
        <w:t>. Microcontroller System Schematic</w:t>
      </w:r>
      <w:r w:rsidR="001D5D78">
        <w:rPr>
          <w:color w:val="000000"/>
          <w:szCs w:val="24"/>
        </w:rPr>
        <w:fldChar w:fldCharType="end"/>
      </w:r>
      <w:r>
        <w:rPr>
          <w:color w:val="000000"/>
          <w:szCs w:val="24"/>
        </w:rPr>
        <w:t>.</w:t>
      </w:r>
    </w:p>
    <w:p w14:paraId="18125D20" w14:textId="721C29B6" w:rsidR="00B21E7C" w:rsidRPr="00C64059" w:rsidRDefault="00B21E7C" w:rsidP="0016123D">
      <w:pPr>
        <w:jc w:val="left"/>
        <w:rPr>
          <w:color w:val="000000"/>
          <w:szCs w:val="24"/>
        </w:rPr>
      </w:pPr>
      <w:r>
        <w:rPr>
          <w:color w:val="000000"/>
          <w:szCs w:val="24"/>
        </w:rPr>
        <w:br w:type="page"/>
      </w:r>
    </w:p>
    <w:p w14:paraId="7F76E520" w14:textId="77777777" w:rsidR="00C833C2" w:rsidRDefault="00C833C2">
      <w:pPr>
        <w:pStyle w:val="Heading2"/>
      </w:pPr>
      <w:bookmarkStart w:id="172" w:name="_Toc434233364"/>
      <w:r>
        <w:lastRenderedPageBreak/>
        <w:t>Propulsion</w:t>
      </w:r>
      <w:bookmarkEnd w:id="172"/>
      <w:r>
        <w:t xml:space="preserve"> </w:t>
      </w:r>
    </w:p>
    <w:p w14:paraId="0F40EF91" w14:textId="79A6EBC5" w:rsidR="00C833C2" w:rsidRDefault="00C833C2" w:rsidP="00C833C2">
      <w:pPr>
        <w:textAlignment w:val="baseline"/>
        <w:rPr>
          <w:color w:val="000000"/>
          <w:szCs w:val="24"/>
        </w:rPr>
      </w:pPr>
      <w:r w:rsidRPr="00C64059">
        <w:rPr>
          <w:color w:val="000000"/>
          <w:szCs w:val="24"/>
        </w:rPr>
        <w:t>Kevin Houston</w:t>
      </w:r>
    </w:p>
    <w:p w14:paraId="13AFE1D9" w14:textId="77777777" w:rsidR="0039496A" w:rsidRDefault="0039496A" w:rsidP="00C833C2">
      <w:pPr>
        <w:textAlignment w:val="baseline"/>
        <w:rPr>
          <w:color w:val="000000"/>
          <w:szCs w:val="24"/>
        </w:rPr>
      </w:pPr>
    </w:p>
    <w:p w14:paraId="3E6969D4" w14:textId="42C09B24" w:rsidR="00CE28CA" w:rsidRDefault="00CE28CA" w:rsidP="00CE28CA">
      <w:pPr>
        <w:textAlignment w:val="baseline"/>
        <w:rPr>
          <w:color w:val="000000"/>
          <w:szCs w:val="24"/>
        </w:rPr>
      </w:pPr>
      <w:r>
        <w:rPr>
          <w:color w:val="000000"/>
          <w:szCs w:val="24"/>
        </w:rPr>
        <w:t>A schematic is not needed for this module.  Module details can be found in Section 6.6</w:t>
      </w:r>
      <w:r w:rsidR="001D5D78">
        <w:rPr>
          <w:color w:val="000000"/>
          <w:szCs w:val="24"/>
        </w:rPr>
        <w:t xml:space="preserve"> </w:t>
      </w:r>
      <w:r w:rsidR="001D5D78">
        <w:rPr>
          <w:color w:val="000000"/>
          <w:szCs w:val="24"/>
        </w:rPr>
        <w:fldChar w:fldCharType="begin"/>
      </w:r>
      <w:r w:rsidR="001D5D78">
        <w:rPr>
          <w:color w:val="000000"/>
          <w:szCs w:val="24"/>
        </w:rPr>
        <w:instrText xml:space="preserve"> REF _Ref434181301 \h </w:instrText>
      </w:r>
      <w:r w:rsidR="001D5D78">
        <w:rPr>
          <w:color w:val="000000"/>
          <w:szCs w:val="24"/>
        </w:rPr>
      </w:r>
      <w:r w:rsidR="001D5D78">
        <w:rPr>
          <w:color w:val="000000"/>
          <w:szCs w:val="24"/>
        </w:rPr>
        <w:fldChar w:fldCharType="separate"/>
      </w:r>
      <w:r w:rsidR="006175EC">
        <w:t xml:space="preserve">Figure </w:t>
      </w:r>
      <w:r w:rsidR="006175EC">
        <w:rPr>
          <w:noProof/>
        </w:rPr>
        <w:t>41</w:t>
      </w:r>
      <w:r w:rsidR="006175EC">
        <w:t>. Microcontroller System Schematic</w:t>
      </w:r>
      <w:r w:rsidR="001D5D78">
        <w:rPr>
          <w:color w:val="000000"/>
          <w:szCs w:val="24"/>
        </w:rPr>
        <w:fldChar w:fldCharType="end"/>
      </w:r>
      <w:r>
        <w:rPr>
          <w:color w:val="000000"/>
          <w:szCs w:val="24"/>
        </w:rPr>
        <w:t>.</w:t>
      </w:r>
    </w:p>
    <w:p w14:paraId="493359BA" w14:textId="418158F4" w:rsidR="00C833C2" w:rsidRDefault="00C833C2" w:rsidP="00C833C2">
      <w:pPr>
        <w:textAlignment w:val="baseline"/>
        <w:rPr>
          <w:color w:val="000000"/>
          <w:szCs w:val="24"/>
        </w:rPr>
      </w:pPr>
    </w:p>
    <w:p w14:paraId="73688215" w14:textId="77777777" w:rsidR="00B21E7C" w:rsidRDefault="00B21E7C" w:rsidP="00C833C2">
      <w:pPr>
        <w:textAlignment w:val="baseline"/>
        <w:rPr>
          <w:color w:val="000000"/>
          <w:szCs w:val="24"/>
        </w:rPr>
      </w:pPr>
    </w:p>
    <w:p w14:paraId="75BC7D3D" w14:textId="2DFA36E6" w:rsidR="00B21E7C" w:rsidRPr="00C64059" w:rsidRDefault="00B21E7C" w:rsidP="0016123D">
      <w:pPr>
        <w:jc w:val="left"/>
        <w:rPr>
          <w:color w:val="000000"/>
          <w:szCs w:val="24"/>
        </w:rPr>
      </w:pPr>
      <w:r>
        <w:rPr>
          <w:color w:val="000000"/>
          <w:szCs w:val="24"/>
        </w:rPr>
        <w:br w:type="page"/>
      </w:r>
    </w:p>
    <w:p w14:paraId="52061C6C" w14:textId="77777777" w:rsidR="006660BB" w:rsidRDefault="006660BB">
      <w:pPr>
        <w:pStyle w:val="Heading2"/>
      </w:pPr>
      <w:bookmarkStart w:id="173" w:name="_Toc434233365"/>
      <w:r>
        <w:lastRenderedPageBreak/>
        <w:t>Navigation</w:t>
      </w:r>
      <w:bookmarkEnd w:id="173"/>
      <w:r>
        <w:t xml:space="preserve"> </w:t>
      </w:r>
    </w:p>
    <w:p w14:paraId="4F7D2BA2" w14:textId="77777777" w:rsidR="006660BB" w:rsidRDefault="006660BB" w:rsidP="006660BB">
      <w:pPr>
        <w:textAlignment w:val="baseline"/>
        <w:rPr>
          <w:color w:val="000000"/>
          <w:szCs w:val="24"/>
        </w:rPr>
      </w:pPr>
      <w:r w:rsidRPr="00C64059">
        <w:rPr>
          <w:color w:val="000000"/>
          <w:szCs w:val="24"/>
        </w:rPr>
        <w:t>Terence Staples</w:t>
      </w:r>
    </w:p>
    <w:p w14:paraId="005CB0AE" w14:textId="77777777" w:rsidR="00B21E7C" w:rsidRDefault="00B21E7C" w:rsidP="006660BB">
      <w:pPr>
        <w:textAlignment w:val="baseline"/>
        <w:rPr>
          <w:color w:val="000000"/>
          <w:szCs w:val="24"/>
        </w:rPr>
      </w:pPr>
    </w:p>
    <w:p w14:paraId="7318EABF" w14:textId="3D791D15" w:rsidR="00B21E7C" w:rsidRDefault="00B21E7C" w:rsidP="006660BB">
      <w:pPr>
        <w:textAlignment w:val="baseline"/>
        <w:rPr>
          <w:color w:val="000000"/>
          <w:szCs w:val="24"/>
        </w:rPr>
      </w:pPr>
      <w:r>
        <w:rPr>
          <w:color w:val="000000"/>
          <w:szCs w:val="24"/>
        </w:rPr>
        <w:t>A schematic is not needed for this module</w:t>
      </w:r>
      <w:r w:rsidR="00CE28CA">
        <w:rPr>
          <w:color w:val="000000"/>
          <w:szCs w:val="24"/>
        </w:rPr>
        <w:t xml:space="preserve">.  Module details can be found in Section </w:t>
      </w:r>
      <w:r w:rsidR="00C12F5D">
        <w:rPr>
          <w:color w:val="000000"/>
          <w:szCs w:val="24"/>
        </w:rPr>
        <w:t xml:space="preserve">6.6 </w:t>
      </w:r>
      <w:r w:rsidR="00C12F5D">
        <w:rPr>
          <w:color w:val="000000"/>
          <w:szCs w:val="24"/>
        </w:rPr>
        <w:fldChar w:fldCharType="begin"/>
      </w:r>
      <w:r w:rsidR="00C12F5D">
        <w:rPr>
          <w:color w:val="000000"/>
          <w:szCs w:val="24"/>
        </w:rPr>
        <w:instrText xml:space="preserve"> REF _Ref434181301 \h </w:instrText>
      </w:r>
      <w:r w:rsidR="00C12F5D">
        <w:rPr>
          <w:color w:val="000000"/>
          <w:szCs w:val="24"/>
        </w:rPr>
      </w:r>
      <w:r w:rsidR="00C12F5D">
        <w:rPr>
          <w:color w:val="000000"/>
          <w:szCs w:val="24"/>
        </w:rPr>
        <w:fldChar w:fldCharType="separate"/>
      </w:r>
      <w:r w:rsidR="006175EC">
        <w:t xml:space="preserve">Figure </w:t>
      </w:r>
      <w:r w:rsidR="006175EC">
        <w:rPr>
          <w:noProof/>
        </w:rPr>
        <w:t>41</w:t>
      </w:r>
      <w:r w:rsidR="006175EC">
        <w:t>. Microcontroller System Schematic</w:t>
      </w:r>
      <w:r w:rsidR="00C12F5D">
        <w:rPr>
          <w:color w:val="000000"/>
          <w:szCs w:val="24"/>
        </w:rPr>
        <w:fldChar w:fldCharType="end"/>
      </w:r>
      <w:r w:rsidR="00C12F5D">
        <w:rPr>
          <w:color w:val="000000"/>
          <w:szCs w:val="24"/>
        </w:rPr>
        <w:t>.</w:t>
      </w:r>
    </w:p>
    <w:p w14:paraId="1C2D3A6E" w14:textId="77777777" w:rsidR="00B21E7C" w:rsidRPr="00C64059" w:rsidRDefault="00B21E7C" w:rsidP="006660BB">
      <w:pPr>
        <w:textAlignment w:val="baseline"/>
        <w:rPr>
          <w:color w:val="000000"/>
          <w:szCs w:val="24"/>
        </w:rPr>
      </w:pPr>
    </w:p>
    <w:p w14:paraId="14C3C351" w14:textId="77777777" w:rsidR="00B21E7C" w:rsidRDefault="00B21E7C">
      <w:pPr>
        <w:jc w:val="left"/>
        <w:rPr>
          <w:b/>
          <w:sz w:val="32"/>
          <w:szCs w:val="28"/>
        </w:rPr>
      </w:pPr>
      <w:r>
        <w:br w:type="page"/>
      </w:r>
    </w:p>
    <w:p w14:paraId="60D72191" w14:textId="0E274D0E" w:rsidR="00C833C2" w:rsidRDefault="00C833C2">
      <w:pPr>
        <w:pStyle w:val="Heading2"/>
      </w:pPr>
      <w:bookmarkStart w:id="174" w:name="_Toc434233366"/>
      <w:r w:rsidRPr="00C64059">
        <w:lastRenderedPageBreak/>
        <w:t>Microcontroller</w:t>
      </w:r>
      <w:r>
        <w:t xml:space="preserve"> &amp; Logistics</w:t>
      </w:r>
      <w:bookmarkEnd w:id="174"/>
      <w:r>
        <w:t xml:space="preserve"> </w:t>
      </w:r>
    </w:p>
    <w:p w14:paraId="382FA36C" w14:textId="77777777" w:rsidR="00C833C2" w:rsidRDefault="00C833C2" w:rsidP="00C833C2">
      <w:pPr>
        <w:textAlignment w:val="baseline"/>
        <w:rPr>
          <w:color w:val="000000"/>
          <w:szCs w:val="24"/>
        </w:rPr>
      </w:pPr>
      <w:r w:rsidRPr="00C64059">
        <w:rPr>
          <w:color w:val="000000"/>
          <w:szCs w:val="24"/>
        </w:rPr>
        <w:t>Peter Corcoran</w:t>
      </w:r>
    </w:p>
    <w:p w14:paraId="45202D5B" w14:textId="77777777" w:rsidR="00B21E7C" w:rsidRDefault="00B21E7C" w:rsidP="00C833C2">
      <w:pPr>
        <w:textAlignment w:val="baseline"/>
        <w:rPr>
          <w:color w:val="000000"/>
          <w:szCs w:val="24"/>
        </w:rPr>
      </w:pPr>
    </w:p>
    <w:p w14:paraId="7E78C3B0" w14:textId="50D07710" w:rsidR="00B21E7C" w:rsidRDefault="00B21E7C" w:rsidP="00C833C2">
      <w:pPr>
        <w:textAlignment w:val="baseline"/>
        <w:rPr>
          <w:color w:val="000000"/>
          <w:szCs w:val="24"/>
        </w:rPr>
      </w:pPr>
      <w:r>
        <w:rPr>
          <w:color w:val="000000"/>
          <w:szCs w:val="24"/>
        </w:rPr>
        <w:t xml:space="preserve">The microcontroller system schematic is made up of the interface connections the system has to with the other sub-components of the robot system.  </w:t>
      </w:r>
      <w:r w:rsidR="004757D8">
        <w:rPr>
          <w:color w:val="000000"/>
          <w:szCs w:val="24"/>
        </w:rPr>
        <w:fldChar w:fldCharType="begin"/>
      </w:r>
      <w:r w:rsidR="004757D8">
        <w:rPr>
          <w:color w:val="000000"/>
          <w:szCs w:val="24"/>
        </w:rPr>
        <w:instrText xml:space="preserve"> REF _Ref434181301 \h </w:instrText>
      </w:r>
      <w:r w:rsidR="004757D8">
        <w:rPr>
          <w:color w:val="000000"/>
          <w:szCs w:val="24"/>
        </w:rPr>
      </w:r>
      <w:r w:rsidR="004757D8">
        <w:rPr>
          <w:color w:val="000000"/>
          <w:szCs w:val="24"/>
        </w:rPr>
        <w:fldChar w:fldCharType="separate"/>
      </w:r>
      <w:r w:rsidR="006175EC">
        <w:t xml:space="preserve">Figure </w:t>
      </w:r>
      <w:r w:rsidR="006175EC">
        <w:rPr>
          <w:noProof/>
        </w:rPr>
        <w:t>41</w:t>
      </w:r>
      <w:r w:rsidR="006175EC">
        <w:t>. Microcontroller System Schematic</w:t>
      </w:r>
      <w:r w:rsidR="004757D8">
        <w:rPr>
          <w:color w:val="000000"/>
          <w:szCs w:val="24"/>
        </w:rPr>
        <w:fldChar w:fldCharType="end"/>
      </w:r>
      <w:r w:rsidR="004757D8">
        <w:rPr>
          <w:color w:val="000000"/>
          <w:szCs w:val="24"/>
        </w:rPr>
        <w:t xml:space="preserve"> </w:t>
      </w:r>
      <w:r w:rsidR="001D5D78">
        <w:rPr>
          <w:color w:val="000000"/>
          <w:szCs w:val="24"/>
        </w:rPr>
        <w:t xml:space="preserve">shows the module sub-systems that connect to it.  The diagram does not cover the power distribution system, or the full cargo retrieval systems circuit.  </w:t>
      </w:r>
    </w:p>
    <w:p w14:paraId="79F829A6" w14:textId="77777777" w:rsidR="00B21E7C" w:rsidRDefault="00B21E7C" w:rsidP="00C833C2">
      <w:pPr>
        <w:textAlignment w:val="baseline"/>
        <w:rPr>
          <w:color w:val="000000"/>
          <w:szCs w:val="24"/>
        </w:rPr>
      </w:pPr>
    </w:p>
    <w:p w14:paraId="082BCB15" w14:textId="77777777" w:rsidR="00B21E7C" w:rsidRDefault="00B21E7C" w:rsidP="00C833C2">
      <w:pPr>
        <w:textAlignment w:val="baseline"/>
        <w:rPr>
          <w:color w:val="000000"/>
          <w:szCs w:val="24"/>
        </w:rPr>
      </w:pPr>
    </w:p>
    <w:p w14:paraId="5441A254" w14:textId="059123B0" w:rsidR="004757D8" w:rsidRPr="002F75B4" w:rsidRDefault="00C12F5D" w:rsidP="002F75B4">
      <w:pPr>
        <w:pStyle w:val="ListParagraph"/>
        <w:numPr>
          <w:ilvl w:val="0"/>
          <w:numId w:val="74"/>
        </w:numPr>
        <w:textAlignment w:val="baseline"/>
        <w:rPr>
          <w:color w:val="000000"/>
          <w:szCs w:val="24"/>
          <w:rPrChange w:id="175" w:author="Peter M Corcoran" w:date="2015-11-02T20:09:00Z">
            <w:rPr>
              <w:color w:val="000000"/>
              <w:szCs w:val="24"/>
            </w:rPr>
          </w:rPrChange>
        </w:rPr>
        <w:pPrChange w:id="176" w:author="Peter M Corcoran" w:date="2015-11-02T20:09:00Z">
          <w:pPr>
            <w:textAlignment w:val="baseline"/>
          </w:pPr>
        </w:pPrChange>
      </w:pPr>
      <w:r w:rsidRPr="00C12F5D">
        <w:rPr>
          <w:noProof/>
        </w:rPr>
        <w:drawing>
          <wp:inline distT="0" distB="0" distL="0" distR="0" wp14:anchorId="5C19F874" wp14:editId="7D28CE76">
            <wp:extent cx="5715000" cy="4880509"/>
            <wp:effectExtent l="0" t="0" r="0" b="0"/>
            <wp:docPr id="52" name="Picture 52" descr="C:\Users\Peter.HOME\Google Drive\SeniorDesign\Peter\Senio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Peter.HOME\Google Drive\SeniorDesign\Peter\SeniorDesig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4880509"/>
                    </a:xfrm>
                    <a:prstGeom prst="rect">
                      <a:avLst/>
                    </a:prstGeom>
                    <a:noFill/>
                    <a:ln>
                      <a:noFill/>
                    </a:ln>
                  </pic:spPr>
                </pic:pic>
              </a:graphicData>
            </a:graphic>
          </wp:inline>
        </w:drawing>
      </w:r>
    </w:p>
    <w:p w14:paraId="4225244B" w14:textId="3A4D7408" w:rsidR="004757D8" w:rsidRDefault="004757D8" w:rsidP="0016123D">
      <w:pPr>
        <w:pStyle w:val="Caption"/>
        <w:rPr>
          <w:color w:val="000000"/>
          <w:szCs w:val="24"/>
        </w:rPr>
      </w:pPr>
      <w:bookmarkStart w:id="177" w:name="_Ref434230836"/>
      <w:bookmarkStart w:id="178" w:name="_Ref434181301"/>
      <w:bookmarkStart w:id="179" w:name="_Toc434233501"/>
      <w:r>
        <w:t xml:space="preserve">Figure </w:t>
      </w:r>
      <w:fldSimple w:instr=" SEQ Figure \* ARABIC ">
        <w:r w:rsidR="006175EC">
          <w:rPr>
            <w:noProof/>
          </w:rPr>
          <w:t>41</w:t>
        </w:r>
      </w:fldSimple>
      <w:bookmarkEnd w:id="177"/>
      <w:r>
        <w:t xml:space="preserve">. </w:t>
      </w:r>
      <w:r w:rsidR="00C12F5D">
        <w:t>Microcontroller System</w:t>
      </w:r>
      <w:r>
        <w:t xml:space="preserve"> Schematic</w:t>
      </w:r>
      <w:bookmarkEnd w:id="178"/>
      <w:bookmarkEnd w:id="179"/>
      <w:r>
        <w:t xml:space="preserve"> </w:t>
      </w:r>
    </w:p>
    <w:p w14:paraId="76959237" w14:textId="77777777" w:rsidR="00B21E7C" w:rsidRDefault="00B21E7C">
      <w:pPr>
        <w:jc w:val="left"/>
        <w:rPr>
          <w:b/>
          <w:sz w:val="32"/>
          <w:szCs w:val="28"/>
        </w:rPr>
      </w:pPr>
      <w:r>
        <w:br w:type="page"/>
      </w:r>
    </w:p>
    <w:p w14:paraId="2AD51D62" w14:textId="3528BADD" w:rsidR="00C833C2" w:rsidRDefault="00C833C2">
      <w:pPr>
        <w:pStyle w:val="Heading2"/>
      </w:pPr>
      <w:bookmarkStart w:id="180" w:name="_Toc434233367"/>
      <w:r>
        <w:lastRenderedPageBreak/>
        <w:t xml:space="preserve">Power &amp; </w:t>
      </w:r>
      <w:r w:rsidRPr="00C64059">
        <w:t>Chassis</w:t>
      </w:r>
      <w:bookmarkEnd w:id="180"/>
      <w:r w:rsidRPr="00C64059">
        <w:t xml:space="preserve"> </w:t>
      </w:r>
    </w:p>
    <w:p w14:paraId="4CD513A4" w14:textId="77777777" w:rsidR="00C833C2" w:rsidRDefault="00C833C2" w:rsidP="00C833C2">
      <w:pPr>
        <w:textAlignment w:val="baseline"/>
        <w:rPr>
          <w:color w:val="000000"/>
          <w:szCs w:val="24"/>
        </w:rPr>
      </w:pPr>
      <w:r w:rsidRPr="00C64059">
        <w:rPr>
          <w:color w:val="000000"/>
          <w:szCs w:val="24"/>
        </w:rPr>
        <w:t>Ben Henson</w:t>
      </w:r>
    </w:p>
    <w:p w14:paraId="47884D85" w14:textId="77777777" w:rsidR="00B21E7C" w:rsidRDefault="00B21E7C" w:rsidP="00C833C2">
      <w:pPr>
        <w:textAlignment w:val="baseline"/>
        <w:rPr>
          <w:color w:val="000000"/>
          <w:szCs w:val="24"/>
        </w:rPr>
      </w:pPr>
    </w:p>
    <w:p w14:paraId="3C6F94CC" w14:textId="77777777" w:rsidR="00B21E7C" w:rsidRDefault="00B21E7C" w:rsidP="0016123D">
      <w:pPr>
        <w:jc w:val="center"/>
        <w:textAlignment w:val="baseline"/>
        <w:rPr>
          <w:color w:val="000000"/>
          <w:szCs w:val="24"/>
        </w:rPr>
      </w:pPr>
      <w:r w:rsidRPr="00B21E7C">
        <w:rPr>
          <w:noProof/>
          <w:color w:val="000000"/>
          <w:szCs w:val="24"/>
        </w:rPr>
        <w:drawing>
          <wp:inline distT="114300" distB="114300" distL="114300" distR="114300" wp14:anchorId="69416BD7" wp14:editId="08CF0AD0">
            <wp:extent cx="5087468" cy="2404110"/>
            <wp:effectExtent l="0" t="0" r="0" b="8890"/>
            <wp:docPr id="97"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rotWithShape="1">
                    <a:blip r:embed="rId60"/>
                    <a:srcRect t="10486" r="14388" b="13169"/>
                    <a:stretch/>
                  </pic:blipFill>
                  <pic:spPr bwMode="auto">
                    <a:xfrm>
                      <a:off x="0" y="0"/>
                      <a:ext cx="5088467" cy="2404582"/>
                    </a:xfrm>
                    <a:prstGeom prst="rect">
                      <a:avLst/>
                    </a:prstGeom>
                    <a:ln>
                      <a:noFill/>
                    </a:ln>
                    <a:extLst>
                      <a:ext uri="{53640926-AAD7-44D8-BBD7-CCE9431645EC}">
                        <a14:shadowObscured xmlns:a14="http://schemas.microsoft.com/office/drawing/2010/main"/>
                      </a:ext>
                    </a:extLst>
                  </pic:spPr>
                </pic:pic>
              </a:graphicData>
            </a:graphic>
          </wp:inline>
        </w:drawing>
      </w:r>
    </w:p>
    <w:p w14:paraId="09DE7AE6" w14:textId="37279AED" w:rsidR="00B21E7C" w:rsidRDefault="00B21E7C" w:rsidP="0016123D">
      <w:pPr>
        <w:pStyle w:val="Caption"/>
        <w:rPr>
          <w:color w:val="000000"/>
          <w:szCs w:val="24"/>
        </w:rPr>
      </w:pPr>
      <w:bookmarkStart w:id="181" w:name="_Toc434233502"/>
      <w:r>
        <w:t xml:space="preserve">Figure </w:t>
      </w:r>
      <w:fldSimple w:instr=" SEQ Figure \* ARABIC ">
        <w:r w:rsidR="006175EC">
          <w:rPr>
            <w:noProof/>
          </w:rPr>
          <w:t>42</w:t>
        </w:r>
      </w:fldSimple>
      <w:r>
        <w:t>. Power distribution circuit</w:t>
      </w:r>
      <w:bookmarkEnd w:id="181"/>
    </w:p>
    <w:p w14:paraId="633C4F73" w14:textId="77777777" w:rsidR="00B21E7C" w:rsidRPr="00B21E7C" w:rsidRDefault="00B21E7C" w:rsidP="00B21E7C">
      <w:pPr>
        <w:textAlignment w:val="baseline"/>
        <w:rPr>
          <w:color w:val="000000"/>
          <w:szCs w:val="24"/>
        </w:rPr>
      </w:pPr>
    </w:p>
    <w:p w14:paraId="1FAC2D2E" w14:textId="77777777" w:rsidR="00B21E7C" w:rsidRPr="00B21E7C" w:rsidRDefault="00B21E7C" w:rsidP="00B21E7C">
      <w:pPr>
        <w:textAlignment w:val="baseline"/>
        <w:rPr>
          <w:color w:val="000000"/>
          <w:szCs w:val="24"/>
        </w:rPr>
      </w:pPr>
      <w:r w:rsidRPr="00B21E7C">
        <w:rPr>
          <w:color w:val="000000"/>
          <w:szCs w:val="24"/>
        </w:rPr>
        <w:t xml:space="preserve">The power distribution circuit consists of 3 voltage sources. The first is a regulated 5v source. </w:t>
      </w:r>
    </w:p>
    <w:p w14:paraId="2B4DF3BC" w14:textId="7E56CE7B" w:rsidR="00B21E7C" w:rsidRPr="00B21E7C" w:rsidRDefault="00B21E7C" w:rsidP="00B21E7C">
      <w:pPr>
        <w:textAlignment w:val="baseline"/>
        <w:rPr>
          <w:color w:val="000000"/>
          <w:szCs w:val="24"/>
        </w:rPr>
      </w:pPr>
      <w:r w:rsidRPr="00B21E7C">
        <w:rPr>
          <w:color w:val="000000"/>
          <w:szCs w:val="24"/>
        </w:rPr>
        <w:t xml:space="preserve">The 5v source or source 1 will be connected to the USB powered hub, LED array, and the BeagleBone. The USB hub will power the Logitech camera, LIDAR, and the controller arm. </w:t>
      </w:r>
    </w:p>
    <w:p w14:paraId="688C4BB6" w14:textId="77777777" w:rsidR="00B21E7C" w:rsidRPr="00B21E7C" w:rsidRDefault="00B21E7C" w:rsidP="00B21E7C">
      <w:pPr>
        <w:textAlignment w:val="baseline"/>
        <w:rPr>
          <w:color w:val="000000"/>
          <w:szCs w:val="24"/>
        </w:rPr>
      </w:pPr>
      <w:r w:rsidRPr="00B21E7C">
        <w:rPr>
          <w:color w:val="000000"/>
          <w:szCs w:val="24"/>
        </w:rPr>
        <w:t xml:space="preserve">Source two will be connected to the servo motors for the arm as well as its stepper motor. The third source will be the raw voltage from the battery and will be connected to the propulsion motors. It will also power the actuators for the elevator system. </w:t>
      </w:r>
    </w:p>
    <w:p w14:paraId="255F48A8" w14:textId="7EF43E30" w:rsidR="00C833C2" w:rsidRPr="00DF6EF9" w:rsidRDefault="00C833C2" w:rsidP="00C833C2">
      <w:pPr>
        <w:textAlignment w:val="baseline"/>
      </w:pPr>
    </w:p>
    <w:p w14:paraId="537312D9" w14:textId="77777777" w:rsidR="00DF6EF9" w:rsidRDefault="00DF6EF9" w:rsidP="00DF6EF9">
      <w:pPr>
        <w:tabs>
          <w:tab w:val="left" w:pos="765"/>
        </w:tabs>
      </w:pPr>
    </w:p>
    <w:p w14:paraId="0D789BC1" w14:textId="77777777" w:rsidR="00C833C2" w:rsidRDefault="00C833C2" w:rsidP="00C833C2">
      <w:pPr>
        <w:textAlignment w:val="baseline"/>
        <w:sectPr w:rsidR="00C833C2" w:rsidSect="007751D3">
          <w:footerReference w:type="default" r:id="rId61"/>
          <w:pgSz w:w="12240" w:h="15840" w:code="1"/>
          <w:pgMar w:top="1440" w:right="1440" w:bottom="1440" w:left="1440" w:header="720" w:footer="720" w:gutter="0"/>
          <w:pgNumType w:start="1" w:chapStyle="1"/>
          <w:cols w:space="720" w:equalWidth="0">
            <w:col w:w="9000" w:space="720"/>
          </w:cols>
        </w:sectPr>
      </w:pPr>
    </w:p>
    <w:bookmarkStart w:id="182" w:name="_Toc434233368" w:displacedByCustomXml="next"/>
    <w:sdt>
      <w:sdtPr>
        <w:id w:val="89526551"/>
        <w:lock w:val="sdtContentLocked"/>
        <w:placeholder>
          <w:docPart w:val="DefaultPlaceholder_1081868574"/>
        </w:placeholder>
      </w:sdtPr>
      <w:sdtContent>
        <w:p w14:paraId="66FBE452" w14:textId="77777777" w:rsidR="00DF6EF9" w:rsidRDefault="00DF6EF9">
          <w:pPr>
            <w:pStyle w:val="Heading1"/>
          </w:pPr>
          <w:r>
            <w:t>Software Design</w:t>
          </w:r>
        </w:p>
      </w:sdtContent>
    </w:sdt>
    <w:bookmarkEnd w:id="182" w:displacedByCustomXml="prev"/>
    <w:p w14:paraId="68731A3E" w14:textId="77D3F60C" w:rsidR="00AF4297" w:rsidRDefault="00886F0C" w:rsidP="00AF4297">
      <w:r>
        <w:t>The software being designed for the Robot is of an object oriented design</w:t>
      </w:r>
      <w:r w:rsidR="001A43E5">
        <w:t xml:space="preserve"> and is called “</w:t>
      </w:r>
      <w:r w:rsidR="001A43E5" w:rsidRPr="0017370C">
        <w:rPr>
          <w:i/>
        </w:rPr>
        <w:t>Birmingham's Logistics Actuating Zone Evaluator</w:t>
      </w:r>
      <w:r w:rsidR="001A43E5">
        <w:t>” or BLAZE</w:t>
      </w:r>
      <w:r>
        <w:t xml:space="preserve">.  The design focuses on creating an object representation of real-world objects (i.e. the robot, port, zones, etc.) This section details out the software design of each component system. </w:t>
      </w:r>
    </w:p>
    <w:p w14:paraId="22C2B16A" w14:textId="77777777" w:rsidR="00886F0C" w:rsidRDefault="00886F0C" w:rsidP="00AF4297"/>
    <w:p w14:paraId="221CF0C6" w14:textId="77777777" w:rsidR="00886F0C" w:rsidRDefault="00886F0C" w:rsidP="00AF4297">
      <w:r>
        <w:t>For the design to be successful multiple layers have been designed to abstract software/hardware interfacing.  Meaning</w:t>
      </w:r>
      <w:r w:rsidR="001A43E5">
        <w:t>,</w:t>
      </w:r>
      <w:r>
        <w:t xml:space="preserve"> the </w:t>
      </w:r>
      <w:r w:rsidR="001A43E5">
        <w:t xml:space="preserve">Representational Layer </w:t>
      </w:r>
      <w:r>
        <w:t>of the whole s</w:t>
      </w:r>
      <w:r w:rsidR="001A43E5">
        <w:t xml:space="preserve">ystem sits on top of a Link Layer, which sits on top of the Physical Layer of the hardware.  </w:t>
      </w:r>
    </w:p>
    <w:p w14:paraId="4B4D976C" w14:textId="77777777" w:rsidR="00886F0C" w:rsidRDefault="00886F0C" w:rsidP="00AF4297"/>
    <w:p w14:paraId="7AB6EC9D" w14:textId="77777777" w:rsidR="00886F0C" w:rsidRDefault="001A43E5" w:rsidP="0017370C">
      <w:pPr>
        <w:jc w:val="center"/>
      </w:pPr>
      <w:r>
        <w:object w:dxaOrig="10726" w:dyaOrig="3271" w14:anchorId="2AAB76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25pt;height:137.8pt" o:ole="">
            <v:imagedata r:id="rId62" o:title=""/>
          </v:shape>
          <o:OLEObject Type="Embed" ProgID="Visio.Drawing.15" ShapeID="_x0000_i1025" DrawAspect="Content" ObjectID="_1508088952"/>
        </w:object>
      </w:r>
    </w:p>
    <w:p w14:paraId="56A02FD4" w14:textId="69B1B063" w:rsidR="001A43E5" w:rsidRDefault="001A43E5" w:rsidP="0017370C">
      <w:pPr>
        <w:pStyle w:val="Caption"/>
      </w:pPr>
      <w:bookmarkStart w:id="183" w:name="_Toc434233503"/>
      <w:r>
        <w:t xml:space="preserve">Figure </w:t>
      </w:r>
      <w:fldSimple w:instr=" SEQ Figure \* ARABIC ">
        <w:r w:rsidR="006175EC">
          <w:rPr>
            <w:noProof/>
          </w:rPr>
          <w:t>43</w:t>
        </w:r>
      </w:fldSimple>
      <w:r>
        <w:t>. BLAZE Software Layers</w:t>
      </w:r>
      <w:bookmarkEnd w:id="183"/>
    </w:p>
    <w:p w14:paraId="75933F15" w14:textId="77777777" w:rsidR="00886F0C" w:rsidRDefault="001A43E5" w:rsidP="00AF4297">
      <w:r>
        <w:t>Hardware definitions are defined in other sections of this document, so are out scope of this section.  Software Design will focus on the Link and Representational Layers</w:t>
      </w:r>
      <w:r w:rsidR="00B10EFF">
        <w:t xml:space="preserve">. </w:t>
      </w:r>
    </w:p>
    <w:p w14:paraId="2CE80F47" w14:textId="77777777" w:rsidR="002E6B29" w:rsidRDefault="002E6B29" w:rsidP="00AF4297"/>
    <w:p w14:paraId="5D9EDA01" w14:textId="77777777" w:rsidR="002E6B29" w:rsidRDefault="002E6B29" w:rsidP="00AF4297">
      <w:r>
        <w:t>Before any of the robot sub-systems’ software can be defined the highest hierarchical element must be defined.  Deriving from the purpose of this Senior Design project, the highest object should be defined as the “Competition”, however, the first real-world object that all other objects either interact with or are contained within is the abstract port that the robot will be competing on. Therefore, a “</w:t>
      </w:r>
      <w:r w:rsidRPr="0017370C">
        <w:rPr>
          <w:i/>
        </w:rPr>
        <w:t>Port</w:t>
      </w:r>
      <w:r>
        <w:t>” object will be defined that represents the game board.  The “Port” object will be detailed in the “</w:t>
      </w:r>
      <w:r w:rsidRPr="0017370C">
        <w:rPr>
          <w:i/>
        </w:rPr>
        <w:t>Microcontroller &amp; Logistics</w:t>
      </w:r>
      <w:r>
        <w:t xml:space="preserve">” section but is briefly introduced here because it will be referenced in sub-system sections. </w:t>
      </w:r>
    </w:p>
    <w:p w14:paraId="321E2F95" w14:textId="77777777" w:rsidR="000C70BE" w:rsidRDefault="000C70BE" w:rsidP="00AF4297">
      <w:r>
        <w:rPr>
          <w:noProof/>
        </w:rPr>
        <w:drawing>
          <wp:inline distT="0" distB="0" distL="0" distR="0" wp14:anchorId="4332FA51" wp14:editId="15B9DC01">
            <wp:extent cx="5715000" cy="1876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BEBA8EAE-BF5A-486C-A8C5-ECC9F3942E4B}">
                          <a14:imgProps xmlns:a14="http://schemas.microsoft.com/office/drawing/2010/main">
                            <a14:imgLayer r:embed="rId65">
                              <a14:imgEffect>
                                <a14:brightnessContrast bright="20000" contrast="-20000"/>
                              </a14:imgEffect>
                            </a14:imgLayer>
                          </a14:imgProps>
                        </a:ext>
                      </a:extLst>
                    </a:blip>
                    <a:srcRect t="2599" b="12070"/>
                    <a:stretch/>
                  </pic:blipFill>
                  <pic:spPr bwMode="auto">
                    <a:xfrm>
                      <a:off x="0" y="0"/>
                      <a:ext cx="5715000" cy="1876425"/>
                    </a:xfrm>
                    <a:prstGeom prst="rect">
                      <a:avLst/>
                    </a:prstGeom>
                    <a:ln>
                      <a:noFill/>
                    </a:ln>
                    <a:extLst>
                      <a:ext uri="{53640926-AAD7-44D8-BBD7-CCE9431645EC}">
                        <a14:shadowObscured xmlns:a14="http://schemas.microsoft.com/office/drawing/2010/main"/>
                      </a:ext>
                    </a:extLst>
                  </pic:spPr>
                </pic:pic>
              </a:graphicData>
            </a:graphic>
          </wp:inline>
        </w:drawing>
      </w:r>
    </w:p>
    <w:p w14:paraId="4B142B17" w14:textId="18B16BD8" w:rsidR="00B10EFF" w:rsidRDefault="00380CA9" w:rsidP="0017370C">
      <w:pPr>
        <w:pStyle w:val="Caption"/>
      </w:pPr>
      <w:bookmarkStart w:id="184" w:name="_Toc434233504"/>
      <w:r>
        <w:t xml:space="preserve">Figure </w:t>
      </w:r>
      <w:fldSimple w:instr=" SEQ Figure \* ARABIC ">
        <w:r w:rsidR="006175EC">
          <w:rPr>
            <w:noProof/>
          </w:rPr>
          <w:t>44</w:t>
        </w:r>
      </w:fldSimple>
      <w:r>
        <w:t>. Competition boards or Ports</w:t>
      </w:r>
      <w:bookmarkEnd w:id="184"/>
    </w:p>
    <w:p w14:paraId="09B0C53D" w14:textId="77777777" w:rsidR="00C833C2" w:rsidRDefault="00C833C2">
      <w:pPr>
        <w:pStyle w:val="Heading2"/>
      </w:pPr>
      <w:bookmarkStart w:id="185" w:name="_Toc434233369"/>
      <w:r>
        <w:lastRenderedPageBreak/>
        <w:t>Delivery &amp; Storage</w:t>
      </w:r>
      <w:bookmarkEnd w:id="185"/>
      <w:r w:rsidRPr="00C64059">
        <w:t xml:space="preserve"> </w:t>
      </w:r>
    </w:p>
    <w:p w14:paraId="5D8B796B" w14:textId="77777777" w:rsidR="00B274D4" w:rsidRDefault="00B274D4" w:rsidP="00B274D4">
      <w:pPr>
        <w:textAlignment w:val="baseline"/>
        <w:rPr>
          <w:color w:val="000000"/>
          <w:szCs w:val="24"/>
        </w:rPr>
      </w:pPr>
      <w:r>
        <w:rPr>
          <w:color w:val="000000"/>
          <w:szCs w:val="24"/>
        </w:rPr>
        <w:t xml:space="preserve">The Delivery &amp; Storage sub-system is a hardware system that is comprised of custom hardware, and linear servos. Delivery &amp; Storage is specific to the robot and does not have representations beyond the robot, but does have behaviors at specific locations of the Port. </w:t>
      </w:r>
    </w:p>
    <w:p w14:paraId="4ABDE9EB" w14:textId="77777777" w:rsidR="00B10EFF" w:rsidRPr="0017370C" w:rsidRDefault="00B10EFF" w:rsidP="0017370C"/>
    <w:p w14:paraId="58C4CC34" w14:textId="77777777" w:rsidR="00B10EFF" w:rsidRDefault="00B10EFF">
      <w:pPr>
        <w:pStyle w:val="Heading3"/>
      </w:pPr>
      <w:bookmarkStart w:id="186" w:name="_Toc433477846"/>
      <w:bookmarkStart w:id="187" w:name="_Toc433477994"/>
      <w:bookmarkStart w:id="188" w:name="_Toc434233370"/>
      <w:bookmarkEnd w:id="186"/>
      <w:bookmarkEnd w:id="187"/>
      <w:r>
        <w:t>Representational Layer</w:t>
      </w:r>
      <w:bookmarkEnd w:id="188"/>
    </w:p>
    <w:p w14:paraId="10DAC36E" w14:textId="77777777" w:rsidR="00B10EFF" w:rsidRDefault="00B10EFF" w:rsidP="0017370C"/>
    <w:p w14:paraId="338812F3" w14:textId="246B01D6" w:rsidR="006846B5" w:rsidRDefault="006846B5">
      <w:pPr>
        <w:pStyle w:val="Heading4"/>
      </w:pPr>
      <w:r>
        <w:t xml:space="preserve">Object: </w:t>
      </w:r>
      <w:r w:rsidR="000C26FC">
        <w:t>Delivery Controller</w:t>
      </w:r>
    </w:p>
    <w:p w14:paraId="064BD2C4" w14:textId="77777777" w:rsidR="006846B5" w:rsidRDefault="006846B5" w:rsidP="0017370C"/>
    <w:p w14:paraId="25E15E8E" w14:textId="4758F975" w:rsidR="006846B5" w:rsidRDefault="00B10651" w:rsidP="0017370C">
      <w:pPr>
        <w:jc w:val="center"/>
      </w:pPr>
      <w:r w:rsidRPr="00B10651">
        <w:rPr>
          <w:noProof/>
        </w:rPr>
        <w:drawing>
          <wp:inline distT="0" distB="0" distL="0" distR="0" wp14:anchorId="62594664" wp14:editId="4BC4EEA5">
            <wp:extent cx="2743200" cy="2057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14:paraId="51F52DA6" w14:textId="1C067795" w:rsidR="006846B5" w:rsidRPr="0017370C" w:rsidRDefault="006846B5" w:rsidP="0017370C">
      <w:pPr>
        <w:pStyle w:val="Caption"/>
      </w:pPr>
      <w:bookmarkStart w:id="189" w:name="_Toc434233505"/>
      <w:r>
        <w:t xml:space="preserve">Figure </w:t>
      </w:r>
      <w:fldSimple w:instr=" SEQ Figure \* ARABIC ">
        <w:r w:rsidR="006175EC">
          <w:rPr>
            <w:noProof/>
          </w:rPr>
          <w:t>45</w:t>
        </w:r>
      </w:fldSimple>
      <w:r>
        <w:t xml:space="preserve">. Delivery Controller </w:t>
      </w:r>
      <w:r w:rsidR="009D3132">
        <w:t>Class</w:t>
      </w:r>
      <w:bookmarkEnd w:id="189"/>
    </w:p>
    <w:p w14:paraId="45E51EC2" w14:textId="77777777" w:rsidR="006846B5" w:rsidRDefault="006846B5" w:rsidP="006846B5">
      <w:pPr>
        <w:rPr>
          <w:rStyle w:val="Strong"/>
        </w:rPr>
      </w:pPr>
      <w:r w:rsidRPr="00D568E7">
        <w:rPr>
          <w:rStyle w:val="Strong"/>
        </w:rPr>
        <w:t>Properties</w:t>
      </w:r>
    </w:p>
    <w:p w14:paraId="01D9D012" w14:textId="707E0B34" w:rsidR="006846B5" w:rsidRPr="00D568E7" w:rsidRDefault="006C61E8" w:rsidP="0017370C">
      <w:pPr>
        <w:pStyle w:val="Caption"/>
      </w:pPr>
      <w:bookmarkStart w:id="190" w:name="_Toc434232791"/>
      <w:r>
        <w:t xml:space="preserve">Table </w:t>
      </w:r>
      <w:fldSimple w:instr=" SEQ Table \* ARABIC ">
        <w:r w:rsidR="006175EC">
          <w:rPr>
            <w:noProof/>
          </w:rPr>
          <w:t>6</w:t>
        </w:r>
      </w:fldSimple>
      <w:r>
        <w:t>. Delivery Controller Properties</w:t>
      </w:r>
      <w:bookmarkEnd w:id="190"/>
    </w:p>
    <w:tbl>
      <w:tblPr>
        <w:tblStyle w:val="GridTable1Light"/>
        <w:tblW w:w="0" w:type="auto"/>
        <w:tblLook w:val="04A0" w:firstRow="1" w:lastRow="0" w:firstColumn="1" w:lastColumn="0" w:noHBand="0" w:noVBand="1"/>
      </w:tblPr>
      <w:tblGrid>
        <w:gridCol w:w="1795"/>
        <w:gridCol w:w="1530"/>
        <w:gridCol w:w="4410"/>
        <w:gridCol w:w="1255"/>
      </w:tblGrid>
      <w:tr w:rsidR="006846B5" w14:paraId="50FA4B3C" w14:textId="77777777" w:rsidTr="00915A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C1002FB" w14:textId="77777777" w:rsidR="006846B5" w:rsidRDefault="006846B5" w:rsidP="00915A4A">
            <w:r>
              <w:t>Name</w:t>
            </w:r>
          </w:p>
        </w:tc>
        <w:tc>
          <w:tcPr>
            <w:tcW w:w="1530" w:type="dxa"/>
          </w:tcPr>
          <w:p w14:paraId="2D4F12C1" w14:textId="77777777" w:rsidR="006846B5" w:rsidRDefault="006846B5" w:rsidP="00915A4A">
            <w:pPr>
              <w:cnfStyle w:val="100000000000" w:firstRow="1" w:lastRow="0" w:firstColumn="0" w:lastColumn="0" w:oddVBand="0" w:evenVBand="0" w:oddHBand="0" w:evenHBand="0" w:firstRowFirstColumn="0" w:firstRowLastColumn="0" w:lastRowFirstColumn="0" w:lastRowLastColumn="0"/>
            </w:pPr>
            <w:r>
              <w:t>Type</w:t>
            </w:r>
          </w:p>
        </w:tc>
        <w:tc>
          <w:tcPr>
            <w:tcW w:w="4410" w:type="dxa"/>
          </w:tcPr>
          <w:p w14:paraId="4D8F501A" w14:textId="77777777" w:rsidR="006846B5" w:rsidRDefault="006846B5" w:rsidP="00915A4A">
            <w:pPr>
              <w:cnfStyle w:val="100000000000" w:firstRow="1" w:lastRow="0" w:firstColumn="0" w:lastColumn="0" w:oddVBand="0" w:evenVBand="0" w:oddHBand="0" w:evenHBand="0" w:firstRowFirstColumn="0" w:firstRowLastColumn="0" w:lastRowFirstColumn="0" w:lastRowLastColumn="0"/>
            </w:pPr>
            <w:r>
              <w:t>Description</w:t>
            </w:r>
          </w:p>
        </w:tc>
        <w:tc>
          <w:tcPr>
            <w:tcW w:w="1255" w:type="dxa"/>
          </w:tcPr>
          <w:p w14:paraId="0E00D50F" w14:textId="77777777" w:rsidR="006846B5" w:rsidRDefault="006846B5" w:rsidP="00915A4A">
            <w:pPr>
              <w:cnfStyle w:val="100000000000" w:firstRow="1" w:lastRow="0" w:firstColumn="0" w:lastColumn="0" w:oddVBand="0" w:evenVBand="0" w:oddHBand="0" w:evenHBand="0" w:firstRowFirstColumn="0" w:firstRowLastColumn="0" w:lastRowFirstColumn="0" w:lastRowLastColumn="0"/>
            </w:pPr>
            <w:r>
              <w:t>Required</w:t>
            </w:r>
          </w:p>
        </w:tc>
      </w:tr>
      <w:tr w:rsidR="006846B5" w14:paraId="147D6DBC" w14:textId="77777777" w:rsidTr="00915A4A">
        <w:tc>
          <w:tcPr>
            <w:cnfStyle w:val="001000000000" w:firstRow="0" w:lastRow="0" w:firstColumn="1" w:lastColumn="0" w:oddVBand="0" w:evenVBand="0" w:oddHBand="0" w:evenHBand="0" w:firstRowFirstColumn="0" w:firstRowLastColumn="0" w:lastRowFirstColumn="0" w:lastRowLastColumn="0"/>
            <w:tcW w:w="1795" w:type="dxa"/>
          </w:tcPr>
          <w:p w14:paraId="2D250BC6" w14:textId="4350A50A" w:rsidR="006846B5" w:rsidRDefault="009B4701" w:rsidP="00915A4A">
            <w:proofErr w:type="spellStart"/>
            <w:r>
              <w:t>isEmpty</w:t>
            </w:r>
            <w:proofErr w:type="spellEnd"/>
          </w:p>
        </w:tc>
        <w:tc>
          <w:tcPr>
            <w:tcW w:w="1530" w:type="dxa"/>
          </w:tcPr>
          <w:p w14:paraId="01416FA5" w14:textId="58DA0AF0" w:rsidR="006846B5" w:rsidRDefault="009B4701" w:rsidP="00915A4A">
            <w:pPr>
              <w:cnfStyle w:val="000000000000" w:firstRow="0" w:lastRow="0" w:firstColumn="0" w:lastColumn="0" w:oddVBand="0" w:evenVBand="0" w:oddHBand="0" w:evenHBand="0" w:firstRowFirstColumn="0" w:firstRowLastColumn="0" w:lastRowFirstColumn="0" w:lastRowLastColumn="0"/>
            </w:pPr>
            <w:r>
              <w:t>Boolean</w:t>
            </w:r>
          </w:p>
        </w:tc>
        <w:tc>
          <w:tcPr>
            <w:tcW w:w="4410" w:type="dxa"/>
          </w:tcPr>
          <w:p w14:paraId="4664AFB5" w14:textId="212C4A71" w:rsidR="006846B5" w:rsidRDefault="009B4701" w:rsidP="00915A4A">
            <w:pPr>
              <w:cnfStyle w:val="000000000000" w:firstRow="0" w:lastRow="0" w:firstColumn="0" w:lastColumn="0" w:oddVBand="0" w:evenVBand="0" w:oddHBand="0" w:evenHBand="0" w:firstRowFirstColumn="0" w:firstRowLastColumn="0" w:lastRowFirstColumn="0" w:lastRowLastColumn="0"/>
            </w:pPr>
            <w:r>
              <w:t>An indicator showing if the delivery system is empty</w:t>
            </w:r>
          </w:p>
        </w:tc>
        <w:tc>
          <w:tcPr>
            <w:tcW w:w="1255" w:type="dxa"/>
          </w:tcPr>
          <w:p w14:paraId="1FB59763" w14:textId="77777777" w:rsidR="006846B5" w:rsidRDefault="006846B5" w:rsidP="00915A4A">
            <w:pPr>
              <w:cnfStyle w:val="000000000000" w:firstRow="0" w:lastRow="0" w:firstColumn="0" w:lastColumn="0" w:oddVBand="0" w:evenVBand="0" w:oddHBand="0" w:evenHBand="0" w:firstRowFirstColumn="0" w:firstRowLastColumn="0" w:lastRowFirstColumn="0" w:lastRowLastColumn="0"/>
            </w:pPr>
          </w:p>
        </w:tc>
      </w:tr>
      <w:tr w:rsidR="006846B5" w14:paraId="728B5604" w14:textId="77777777" w:rsidTr="00915A4A">
        <w:tc>
          <w:tcPr>
            <w:cnfStyle w:val="001000000000" w:firstRow="0" w:lastRow="0" w:firstColumn="1" w:lastColumn="0" w:oddVBand="0" w:evenVBand="0" w:oddHBand="0" w:evenHBand="0" w:firstRowFirstColumn="0" w:firstRowLastColumn="0" w:lastRowFirstColumn="0" w:lastRowLastColumn="0"/>
            <w:tcW w:w="1795" w:type="dxa"/>
          </w:tcPr>
          <w:p w14:paraId="2AE784B0" w14:textId="42409882" w:rsidR="006846B5" w:rsidRDefault="009B4701" w:rsidP="00915A4A">
            <w:r>
              <w:t>Containers</w:t>
            </w:r>
          </w:p>
        </w:tc>
        <w:tc>
          <w:tcPr>
            <w:tcW w:w="1530" w:type="dxa"/>
          </w:tcPr>
          <w:p w14:paraId="0EDA210B" w14:textId="526E5AEF" w:rsidR="006846B5" w:rsidRDefault="009B4701" w:rsidP="00915A4A">
            <w:pPr>
              <w:cnfStyle w:val="000000000000" w:firstRow="0" w:lastRow="0" w:firstColumn="0" w:lastColumn="0" w:oddVBand="0" w:evenVBand="0" w:oddHBand="0" w:evenHBand="0" w:firstRowFirstColumn="0" w:firstRowLastColumn="0" w:lastRowFirstColumn="0" w:lastRowLastColumn="0"/>
            </w:pPr>
            <w:r>
              <w:t xml:space="preserve">Container collection </w:t>
            </w:r>
          </w:p>
        </w:tc>
        <w:tc>
          <w:tcPr>
            <w:tcW w:w="4410" w:type="dxa"/>
          </w:tcPr>
          <w:p w14:paraId="613252F3" w14:textId="0757078F" w:rsidR="006846B5" w:rsidRDefault="009B4701" w:rsidP="00915A4A">
            <w:pPr>
              <w:cnfStyle w:val="000000000000" w:firstRow="0" w:lastRow="0" w:firstColumn="0" w:lastColumn="0" w:oddVBand="0" w:evenVBand="0" w:oddHBand="0" w:evenHBand="0" w:firstRowFirstColumn="0" w:firstRowLastColumn="0" w:lastRowFirstColumn="0" w:lastRowLastColumn="0"/>
            </w:pPr>
            <w:r>
              <w:t xml:space="preserve">Object storing references to all the containers </w:t>
            </w:r>
          </w:p>
        </w:tc>
        <w:tc>
          <w:tcPr>
            <w:tcW w:w="1255" w:type="dxa"/>
          </w:tcPr>
          <w:p w14:paraId="62A517B5" w14:textId="77777777" w:rsidR="006846B5" w:rsidRDefault="006846B5" w:rsidP="00915A4A">
            <w:pPr>
              <w:cnfStyle w:val="000000000000" w:firstRow="0" w:lastRow="0" w:firstColumn="0" w:lastColumn="0" w:oddVBand="0" w:evenVBand="0" w:oddHBand="0" w:evenHBand="0" w:firstRowFirstColumn="0" w:firstRowLastColumn="0" w:lastRowFirstColumn="0" w:lastRowLastColumn="0"/>
            </w:pPr>
          </w:p>
        </w:tc>
      </w:tr>
      <w:tr w:rsidR="006846B5" w14:paraId="34AC2D26" w14:textId="77777777" w:rsidTr="00915A4A">
        <w:tc>
          <w:tcPr>
            <w:cnfStyle w:val="001000000000" w:firstRow="0" w:lastRow="0" w:firstColumn="1" w:lastColumn="0" w:oddVBand="0" w:evenVBand="0" w:oddHBand="0" w:evenHBand="0" w:firstRowFirstColumn="0" w:firstRowLastColumn="0" w:lastRowFirstColumn="0" w:lastRowLastColumn="0"/>
            <w:tcW w:w="1795" w:type="dxa"/>
          </w:tcPr>
          <w:p w14:paraId="666FBA6E" w14:textId="2A7F0D00" w:rsidR="006846B5" w:rsidRDefault="009B4701" w:rsidP="00915A4A">
            <w:r>
              <w:t>Settings</w:t>
            </w:r>
          </w:p>
        </w:tc>
        <w:tc>
          <w:tcPr>
            <w:tcW w:w="1530" w:type="dxa"/>
          </w:tcPr>
          <w:p w14:paraId="67500C37" w14:textId="2761B498" w:rsidR="006846B5" w:rsidRDefault="009B4701" w:rsidP="00915A4A">
            <w:pPr>
              <w:cnfStyle w:val="000000000000" w:firstRow="0" w:lastRow="0" w:firstColumn="0" w:lastColumn="0" w:oddVBand="0" w:evenVBand="0" w:oddHBand="0" w:evenHBand="0" w:firstRowFirstColumn="0" w:firstRowLastColumn="0" w:lastRowFirstColumn="0" w:lastRowLastColumn="0"/>
            </w:pPr>
            <w:r>
              <w:t>Settings</w:t>
            </w:r>
          </w:p>
        </w:tc>
        <w:tc>
          <w:tcPr>
            <w:tcW w:w="4410" w:type="dxa"/>
          </w:tcPr>
          <w:p w14:paraId="04F1764C" w14:textId="5F84A667" w:rsidR="006846B5" w:rsidRDefault="009B4701" w:rsidP="00915A4A">
            <w:pPr>
              <w:cnfStyle w:val="000000000000" w:firstRow="0" w:lastRow="0" w:firstColumn="0" w:lastColumn="0" w:oddVBand="0" w:evenVBand="0" w:oddHBand="0" w:evenHBand="0" w:firstRowFirstColumn="0" w:firstRowLastColumn="0" w:lastRowFirstColumn="0" w:lastRowLastColumn="0"/>
            </w:pPr>
            <w:r>
              <w:t>Settings object</w:t>
            </w:r>
          </w:p>
        </w:tc>
        <w:tc>
          <w:tcPr>
            <w:tcW w:w="1255" w:type="dxa"/>
          </w:tcPr>
          <w:p w14:paraId="3E53ECB2" w14:textId="0EF0BABD" w:rsidR="006846B5" w:rsidRDefault="009B4701" w:rsidP="00915A4A">
            <w:pPr>
              <w:cnfStyle w:val="000000000000" w:firstRow="0" w:lastRow="0" w:firstColumn="0" w:lastColumn="0" w:oddVBand="0" w:evenVBand="0" w:oddHBand="0" w:evenHBand="0" w:firstRowFirstColumn="0" w:firstRowLastColumn="0" w:lastRowFirstColumn="0" w:lastRowLastColumn="0"/>
            </w:pPr>
            <w:r>
              <w:t>True</w:t>
            </w:r>
          </w:p>
        </w:tc>
      </w:tr>
    </w:tbl>
    <w:p w14:paraId="7DD02A2D" w14:textId="77777777" w:rsidR="009B4701" w:rsidRDefault="009B4701" w:rsidP="0017370C"/>
    <w:p w14:paraId="284029DA" w14:textId="74A8786E" w:rsidR="009B4701" w:rsidRPr="00AA2EB1" w:rsidRDefault="009B4701" w:rsidP="0017370C">
      <w:pPr>
        <w:rPr>
          <w:b/>
        </w:rPr>
      </w:pPr>
      <w:r w:rsidRPr="00AA2EB1">
        <w:rPr>
          <w:b/>
        </w:rPr>
        <w:t>Behavior</w:t>
      </w:r>
    </w:p>
    <w:p w14:paraId="05C3E726" w14:textId="168E07DB" w:rsidR="009B4701" w:rsidRDefault="009B4701" w:rsidP="009B4701">
      <w:pPr>
        <w:rPr>
          <w:b/>
        </w:rPr>
      </w:pPr>
    </w:p>
    <w:p w14:paraId="61D012BB" w14:textId="733CCD10" w:rsidR="00A76B29" w:rsidRPr="00E95564" w:rsidRDefault="00A76B29" w:rsidP="00AA2EB1">
      <w:pPr>
        <w:pStyle w:val="Caption"/>
        <w:rPr>
          <w:b/>
        </w:rPr>
      </w:pPr>
      <w:bookmarkStart w:id="191" w:name="_Toc434232792"/>
      <w:r>
        <w:t xml:space="preserve">Table </w:t>
      </w:r>
      <w:fldSimple w:instr=" SEQ Table \* ARABIC ">
        <w:r w:rsidR="006175EC">
          <w:rPr>
            <w:noProof/>
          </w:rPr>
          <w:t>7</w:t>
        </w:r>
      </w:fldSimple>
      <w:r>
        <w:t xml:space="preserve">. Delivery Controller Behavior: </w:t>
      </w:r>
      <w:proofErr w:type="spellStart"/>
      <w:r>
        <w:t>getStorageColor</w:t>
      </w:r>
      <w:bookmarkEnd w:id="191"/>
      <w:proofErr w:type="spellEnd"/>
      <w:r>
        <w:t xml:space="preserve"> </w:t>
      </w:r>
    </w:p>
    <w:tbl>
      <w:tblPr>
        <w:tblStyle w:val="GridTable1Light"/>
        <w:tblW w:w="9043" w:type="dxa"/>
        <w:tblLook w:val="04A0" w:firstRow="1" w:lastRow="0" w:firstColumn="1" w:lastColumn="0" w:noHBand="0" w:noVBand="1"/>
      </w:tblPr>
      <w:tblGrid>
        <w:gridCol w:w="1975"/>
        <w:gridCol w:w="7068"/>
      </w:tblGrid>
      <w:tr w:rsidR="009B4701" w14:paraId="38C46999" w14:textId="77777777" w:rsidTr="00C133D2">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787585F" w14:textId="77777777" w:rsidR="009B4701" w:rsidRDefault="009B4701" w:rsidP="00C133D2">
            <w:r>
              <w:t>Function</w:t>
            </w:r>
          </w:p>
        </w:tc>
        <w:tc>
          <w:tcPr>
            <w:tcW w:w="7068" w:type="dxa"/>
          </w:tcPr>
          <w:p w14:paraId="2E561DDD" w14:textId="4AA8D0C8" w:rsidR="009B4701" w:rsidRDefault="009B4701" w:rsidP="00AA2EB1">
            <w:pPr>
              <w:cnfStyle w:val="100000000000" w:firstRow="1" w:lastRow="0" w:firstColumn="0" w:lastColumn="0" w:oddVBand="0" w:evenVBand="0" w:oddHBand="0" w:evenHBand="0" w:firstRowFirstColumn="0" w:firstRowLastColumn="0" w:lastRowFirstColumn="0" w:lastRowLastColumn="0"/>
            </w:pPr>
            <w:proofErr w:type="spellStart"/>
            <w:r>
              <w:t>getStorageColor</w:t>
            </w:r>
            <w:proofErr w:type="spellEnd"/>
            <w:r>
              <w:t>(</w:t>
            </w:r>
            <w:proofErr w:type="spellStart"/>
            <w:r>
              <w:t>int</w:t>
            </w:r>
            <w:proofErr w:type="spellEnd"/>
            <w:r>
              <w:t xml:space="preserve"> </w:t>
            </w:r>
            <w:proofErr w:type="spellStart"/>
            <w:r>
              <w:t>containerNumber</w:t>
            </w:r>
            <w:proofErr w:type="spellEnd"/>
            <w:r>
              <w:t>)</w:t>
            </w:r>
          </w:p>
        </w:tc>
      </w:tr>
      <w:tr w:rsidR="009B4701" w14:paraId="58AA618E"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213E2E7" w14:textId="77777777" w:rsidR="009B4701" w:rsidRDefault="009B4701" w:rsidP="00C133D2">
            <w:r>
              <w:t>Description</w:t>
            </w:r>
          </w:p>
        </w:tc>
        <w:tc>
          <w:tcPr>
            <w:tcW w:w="7068" w:type="dxa"/>
          </w:tcPr>
          <w:p w14:paraId="2FF4AD55" w14:textId="3816F73B" w:rsidR="009B4701" w:rsidRDefault="009B4701" w:rsidP="00C133D2">
            <w:pPr>
              <w:cnfStyle w:val="000000000000" w:firstRow="0" w:lastRow="0" w:firstColumn="0" w:lastColumn="0" w:oddVBand="0" w:evenVBand="0" w:oddHBand="0" w:evenHBand="0" w:firstRowFirstColumn="0" w:firstRowLastColumn="0" w:lastRowFirstColumn="0" w:lastRowLastColumn="0"/>
            </w:pPr>
            <w:r>
              <w:t>Function used to get the color of the blocks being stored in container</w:t>
            </w:r>
          </w:p>
        </w:tc>
      </w:tr>
      <w:tr w:rsidR="009B4701" w14:paraId="7E19F3DE"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B6D6FF6" w14:textId="77777777" w:rsidR="009B4701" w:rsidRDefault="009B4701" w:rsidP="00C133D2">
            <w:r>
              <w:t>Accessibility</w:t>
            </w:r>
          </w:p>
        </w:tc>
        <w:tc>
          <w:tcPr>
            <w:tcW w:w="7068" w:type="dxa"/>
          </w:tcPr>
          <w:p w14:paraId="506CEF02" w14:textId="77777777" w:rsidR="009B4701" w:rsidRDefault="009B4701" w:rsidP="00C133D2">
            <w:pPr>
              <w:cnfStyle w:val="000000000000" w:firstRow="0" w:lastRow="0" w:firstColumn="0" w:lastColumn="0" w:oddVBand="0" w:evenVBand="0" w:oddHBand="0" w:evenHBand="0" w:firstRowFirstColumn="0" w:firstRowLastColumn="0" w:lastRowFirstColumn="0" w:lastRowLastColumn="0"/>
            </w:pPr>
            <w:r>
              <w:t>Public</w:t>
            </w:r>
          </w:p>
        </w:tc>
      </w:tr>
      <w:tr w:rsidR="009B4701" w14:paraId="1B8953C4" w14:textId="77777777" w:rsidTr="00C133D2">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44AD8B2D" w14:textId="77777777" w:rsidR="009B4701" w:rsidRDefault="009B4701" w:rsidP="00C133D2">
            <w:r>
              <w:t>Return Type</w:t>
            </w:r>
          </w:p>
        </w:tc>
        <w:tc>
          <w:tcPr>
            <w:tcW w:w="7068" w:type="dxa"/>
          </w:tcPr>
          <w:p w14:paraId="50C11D2E" w14:textId="412D9329" w:rsidR="009B4701" w:rsidRDefault="009B4701" w:rsidP="00C133D2">
            <w:pPr>
              <w:cnfStyle w:val="000000000000" w:firstRow="0" w:lastRow="0" w:firstColumn="0" w:lastColumn="0" w:oddVBand="0" w:evenVBand="0" w:oddHBand="0" w:evenHBand="0" w:firstRowFirstColumn="0" w:firstRowLastColumn="0" w:lastRowFirstColumn="0" w:lastRowLastColumn="0"/>
            </w:pPr>
            <w:r>
              <w:t>Color</w:t>
            </w:r>
          </w:p>
        </w:tc>
      </w:tr>
      <w:tr w:rsidR="009B4701" w14:paraId="4E8FDA68"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7E5F48D0" w14:textId="77777777" w:rsidR="009B4701" w:rsidRDefault="009B4701" w:rsidP="00C133D2">
            <w:r>
              <w:t>Arguments</w:t>
            </w:r>
          </w:p>
        </w:tc>
        <w:tc>
          <w:tcPr>
            <w:tcW w:w="7068" w:type="dxa"/>
          </w:tcPr>
          <w:p w14:paraId="28793FC3" w14:textId="786251DB" w:rsidR="009B4701" w:rsidRDefault="009B4701" w:rsidP="00C133D2">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r>
              <w:t xml:space="preserve"> </w:t>
            </w:r>
            <w:proofErr w:type="spellStart"/>
            <w:r>
              <w:t>containerNumber</w:t>
            </w:r>
            <w:proofErr w:type="spellEnd"/>
            <w:r>
              <w:t xml:space="preserve"> – the number of the container that is being checked.</w:t>
            </w:r>
          </w:p>
        </w:tc>
      </w:tr>
      <w:tr w:rsidR="009B4701" w14:paraId="4CD4EE44"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7FBA94F4" w14:textId="77777777" w:rsidR="009B4701" w:rsidRDefault="009B4701" w:rsidP="00C133D2"/>
        </w:tc>
        <w:tc>
          <w:tcPr>
            <w:tcW w:w="7068" w:type="dxa"/>
          </w:tcPr>
          <w:p w14:paraId="33F1584A" w14:textId="77777777" w:rsidR="009B4701" w:rsidRDefault="009B4701" w:rsidP="00C133D2">
            <w:pPr>
              <w:cnfStyle w:val="000000000000" w:firstRow="0" w:lastRow="0" w:firstColumn="0" w:lastColumn="0" w:oddVBand="0" w:evenVBand="0" w:oddHBand="0" w:evenHBand="0" w:firstRowFirstColumn="0" w:firstRowLastColumn="0" w:lastRowFirstColumn="0" w:lastRowLastColumn="0"/>
            </w:pPr>
          </w:p>
        </w:tc>
      </w:tr>
    </w:tbl>
    <w:p w14:paraId="3A7DEFA1" w14:textId="6011A26D" w:rsidR="009B4701" w:rsidRDefault="009B4701" w:rsidP="0017370C"/>
    <w:p w14:paraId="1F910D43" w14:textId="63EC4192" w:rsidR="00A76B29" w:rsidRDefault="00A76B29" w:rsidP="00AA2EB1">
      <w:pPr>
        <w:pStyle w:val="Caption"/>
      </w:pPr>
      <w:bookmarkStart w:id="192" w:name="_Toc434232793"/>
      <w:r>
        <w:lastRenderedPageBreak/>
        <w:t xml:space="preserve">Table </w:t>
      </w:r>
      <w:fldSimple w:instr=" SEQ Table \* ARABIC ">
        <w:r w:rsidR="006175EC">
          <w:rPr>
            <w:noProof/>
          </w:rPr>
          <w:t>8</w:t>
        </w:r>
      </w:fldSimple>
      <w:r>
        <w:t xml:space="preserve">. Delivery Controller Behavior: </w:t>
      </w:r>
      <w:proofErr w:type="spellStart"/>
      <w:r>
        <w:t>deliverContainer</w:t>
      </w:r>
      <w:bookmarkEnd w:id="192"/>
      <w:proofErr w:type="spellEnd"/>
    </w:p>
    <w:tbl>
      <w:tblPr>
        <w:tblStyle w:val="GridTable1Light"/>
        <w:tblW w:w="9043" w:type="dxa"/>
        <w:tblLook w:val="04A0" w:firstRow="1" w:lastRow="0" w:firstColumn="1" w:lastColumn="0" w:noHBand="0" w:noVBand="1"/>
      </w:tblPr>
      <w:tblGrid>
        <w:gridCol w:w="1975"/>
        <w:gridCol w:w="7068"/>
      </w:tblGrid>
      <w:tr w:rsidR="00A76B29" w14:paraId="1EAF0889" w14:textId="77777777" w:rsidTr="00C133D2">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0028B7B6" w14:textId="77777777" w:rsidR="00A76B29" w:rsidRDefault="00A76B29" w:rsidP="00C133D2">
            <w:r>
              <w:t>Function</w:t>
            </w:r>
          </w:p>
        </w:tc>
        <w:tc>
          <w:tcPr>
            <w:tcW w:w="7068" w:type="dxa"/>
          </w:tcPr>
          <w:p w14:paraId="351C6DDA" w14:textId="6193AFC2" w:rsidR="00A76B29" w:rsidRDefault="00A76B29" w:rsidP="00C133D2">
            <w:pPr>
              <w:cnfStyle w:val="100000000000" w:firstRow="1" w:lastRow="0" w:firstColumn="0" w:lastColumn="0" w:oddVBand="0" w:evenVBand="0" w:oddHBand="0" w:evenHBand="0" w:firstRowFirstColumn="0" w:firstRowLastColumn="0" w:lastRowFirstColumn="0" w:lastRowLastColumn="0"/>
            </w:pPr>
            <w:proofErr w:type="spellStart"/>
            <w:r>
              <w:t>deliverContainer</w:t>
            </w:r>
            <w:proofErr w:type="spellEnd"/>
            <w:r>
              <w:t>(</w:t>
            </w:r>
            <w:proofErr w:type="spellStart"/>
            <w:r>
              <w:t>int</w:t>
            </w:r>
            <w:proofErr w:type="spellEnd"/>
            <w:r>
              <w:t xml:space="preserve"> </w:t>
            </w:r>
            <w:proofErr w:type="spellStart"/>
            <w:r>
              <w:t>containerNumber</w:t>
            </w:r>
            <w:proofErr w:type="spellEnd"/>
            <w:r>
              <w:t>)</w:t>
            </w:r>
          </w:p>
        </w:tc>
      </w:tr>
      <w:tr w:rsidR="00A76B29" w14:paraId="6EBC5A96"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BE72472" w14:textId="77777777" w:rsidR="00A76B29" w:rsidRDefault="00A76B29" w:rsidP="00C133D2">
            <w:r>
              <w:t>Description</w:t>
            </w:r>
          </w:p>
        </w:tc>
        <w:tc>
          <w:tcPr>
            <w:tcW w:w="7068" w:type="dxa"/>
          </w:tcPr>
          <w:p w14:paraId="2D6DF77E" w14:textId="4BA73ED8" w:rsidR="00A76B29" w:rsidRDefault="00A76B29" w:rsidP="00C133D2">
            <w:pPr>
              <w:cnfStyle w:val="000000000000" w:firstRow="0" w:lastRow="0" w:firstColumn="0" w:lastColumn="0" w:oddVBand="0" w:evenVBand="0" w:oddHBand="0" w:evenHBand="0" w:firstRowFirstColumn="0" w:firstRowLastColumn="0" w:lastRowFirstColumn="0" w:lastRowLastColumn="0"/>
            </w:pPr>
            <w:r>
              <w:t>Function used to deliver the blocks from the storage system</w:t>
            </w:r>
          </w:p>
        </w:tc>
      </w:tr>
      <w:tr w:rsidR="00A76B29" w14:paraId="0A7008D6"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AEC2713" w14:textId="77777777" w:rsidR="00A76B29" w:rsidRDefault="00A76B29" w:rsidP="00C133D2">
            <w:r>
              <w:t>Accessibility</w:t>
            </w:r>
          </w:p>
        </w:tc>
        <w:tc>
          <w:tcPr>
            <w:tcW w:w="7068" w:type="dxa"/>
          </w:tcPr>
          <w:p w14:paraId="60A3E409" w14:textId="77777777" w:rsidR="00A76B29" w:rsidRDefault="00A76B29" w:rsidP="00C133D2">
            <w:pPr>
              <w:cnfStyle w:val="000000000000" w:firstRow="0" w:lastRow="0" w:firstColumn="0" w:lastColumn="0" w:oddVBand="0" w:evenVBand="0" w:oddHBand="0" w:evenHBand="0" w:firstRowFirstColumn="0" w:firstRowLastColumn="0" w:lastRowFirstColumn="0" w:lastRowLastColumn="0"/>
            </w:pPr>
            <w:r>
              <w:t>Public</w:t>
            </w:r>
          </w:p>
        </w:tc>
      </w:tr>
      <w:tr w:rsidR="00A76B29" w14:paraId="07DA73D0" w14:textId="77777777" w:rsidTr="00C133D2">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070FABDF" w14:textId="77777777" w:rsidR="00A76B29" w:rsidRDefault="00A76B29" w:rsidP="00C133D2">
            <w:r>
              <w:t>Return Type</w:t>
            </w:r>
          </w:p>
        </w:tc>
        <w:tc>
          <w:tcPr>
            <w:tcW w:w="7068" w:type="dxa"/>
          </w:tcPr>
          <w:p w14:paraId="7F415157" w14:textId="4A31F632" w:rsidR="00A76B29" w:rsidRDefault="00A76B29" w:rsidP="00C133D2">
            <w:pPr>
              <w:cnfStyle w:val="000000000000" w:firstRow="0" w:lastRow="0" w:firstColumn="0" w:lastColumn="0" w:oddVBand="0" w:evenVBand="0" w:oddHBand="0" w:evenHBand="0" w:firstRowFirstColumn="0" w:firstRowLastColumn="0" w:lastRowFirstColumn="0" w:lastRowLastColumn="0"/>
            </w:pPr>
            <w:r>
              <w:t>Void</w:t>
            </w:r>
          </w:p>
        </w:tc>
      </w:tr>
      <w:tr w:rsidR="00A76B29" w14:paraId="353A276D"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299BA1E" w14:textId="77777777" w:rsidR="00A76B29" w:rsidRDefault="00A76B29" w:rsidP="00C133D2">
            <w:r>
              <w:t>Arguments</w:t>
            </w:r>
          </w:p>
        </w:tc>
        <w:tc>
          <w:tcPr>
            <w:tcW w:w="7068" w:type="dxa"/>
          </w:tcPr>
          <w:p w14:paraId="3E85FCA5" w14:textId="31708FEA" w:rsidR="00A76B29" w:rsidRDefault="00A76B29" w:rsidP="00C133D2">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r>
              <w:t xml:space="preserve"> </w:t>
            </w:r>
            <w:proofErr w:type="spellStart"/>
            <w:r>
              <w:t>containerNumber</w:t>
            </w:r>
            <w:proofErr w:type="spellEnd"/>
            <w:r>
              <w:t xml:space="preserve"> – the number of the container that is being delivered </w:t>
            </w:r>
          </w:p>
        </w:tc>
      </w:tr>
      <w:tr w:rsidR="00A76B29" w14:paraId="2B640F31"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3074024" w14:textId="77777777" w:rsidR="00A76B29" w:rsidRDefault="00A76B29" w:rsidP="00C133D2"/>
        </w:tc>
        <w:tc>
          <w:tcPr>
            <w:tcW w:w="7068" w:type="dxa"/>
          </w:tcPr>
          <w:p w14:paraId="183459C1" w14:textId="77777777" w:rsidR="00A76B29" w:rsidRDefault="00A76B29" w:rsidP="00C133D2">
            <w:pPr>
              <w:cnfStyle w:val="000000000000" w:firstRow="0" w:lastRow="0" w:firstColumn="0" w:lastColumn="0" w:oddVBand="0" w:evenVBand="0" w:oddHBand="0" w:evenHBand="0" w:firstRowFirstColumn="0" w:firstRowLastColumn="0" w:lastRowFirstColumn="0" w:lastRowLastColumn="0"/>
            </w:pPr>
          </w:p>
        </w:tc>
      </w:tr>
    </w:tbl>
    <w:p w14:paraId="45428FBA" w14:textId="39864CA0" w:rsidR="00A76B29" w:rsidRDefault="00A76B29" w:rsidP="0017370C"/>
    <w:p w14:paraId="70366A57" w14:textId="77777777" w:rsidR="00997F47" w:rsidRDefault="00997F47" w:rsidP="0017370C"/>
    <w:tbl>
      <w:tblPr>
        <w:tblStyle w:val="GridTable1Light"/>
        <w:tblW w:w="9043" w:type="dxa"/>
        <w:tblLook w:val="04A0" w:firstRow="1" w:lastRow="0" w:firstColumn="1" w:lastColumn="0" w:noHBand="0" w:noVBand="1"/>
      </w:tblPr>
      <w:tblGrid>
        <w:gridCol w:w="1975"/>
        <w:gridCol w:w="7068"/>
      </w:tblGrid>
      <w:tr w:rsidR="00997F47" w14:paraId="021BAE26" w14:textId="77777777" w:rsidTr="00C133D2">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B306276" w14:textId="77777777" w:rsidR="00997F47" w:rsidRDefault="00997F47" w:rsidP="00C133D2">
            <w:r>
              <w:t>Function</w:t>
            </w:r>
          </w:p>
        </w:tc>
        <w:tc>
          <w:tcPr>
            <w:tcW w:w="7068" w:type="dxa"/>
          </w:tcPr>
          <w:p w14:paraId="3A3E464C" w14:textId="7972B35C" w:rsidR="00997F47" w:rsidRDefault="00997F47" w:rsidP="00C133D2">
            <w:pPr>
              <w:cnfStyle w:val="100000000000" w:firstRow="1" w:lastRow="0" w:firstColumn="0" w:lastColumn="0" w:oddVBand="0" w:evenVBand="0" w:oddHBand="0" w:evenHBand="0" w:firstRowFirstColumn="0" w:firstRowLastColumn="0" w:lastRowFirstColumn="0" w:lastRowLastColumn="0"/>
            </w:pPr>
            <w:proofErr w:type="spellStart"/>
            <w:r>
              <w:t>deliverAll</w:t>
            </w:r>
            <w:proofErr w:type="spellEnd"/>
            <w:r>
              <w:t>()</w:t>
            </w:r>
          </w:p>
        </w:tc>
      </w:tr>
      <w:tr w:rsidR="00997F47" w14:paraId="292DCB27"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7AF4A7CA" w14:textId="77777777" w:rsidR="00997F47" w:rsidRDefault="00997F47" w:rsidP="00C133D2">
            <w:r>
              <w:t>Description</w:t>
            </w:r>
          </w:p>
        </w:tc>
        <w:tc>
          <w:tcPr>
            <w:tcW w:w="7068" w:type="dxa"/>
          </w:tcPr>
          <w:p w14:paraId="16D5F53C" w14:textId="0897A946" w:rsidR="00997F47" w:rsidRDefault="00997F47" w:rsidP="00C133D2">
            <w:pPr>
              <w:cnfStyle w:val="000000000000" w:firstRow="0" w:lastRow="0" w:firstColumn="0" w:lastColumn="0" w:oddVBand="0" w:evenVBand="0" w:oddHBand="0" w:evenHBand="0" w:firstRowFirstColumn="0" w:firstRowLastColumn="0" w:lastRowFirstColumn="0" w:lastRowLastColumn="0"/>
            </w:pPr>
            <w:r>
              <w:t>Function used to deliver all blocks at one time</w:t>
            </w:r>
          </w:p>
        </w:tc>
      </w:tr>
      <w:tr w:rsidR="00997F47" w14:paraId="56026A49"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CD74E2A" w14:textId="77777777" w:rsidR="00997F47" w:rsidRDefault="00997F47" w:rsidP="00C133D2">
            <w:r>
              <w:t>Accessibility</w:t>
            </w:r>
          </w:p>
        </w:tc>
        <w:tc>
          <w:tcPr>
            <w:tcW w:w="7068" w:type="dxa"/>
          </w:tcPr>
          <w:p w14:paraId="4ADE8789" w14:textId="77777777" w:rsidR="00997F47" w:rsidRDefault="00997F47" w:rsidP="00C133D2">
            <w:pPr>
              <w:cnfStyle w:val="000000000000" w:firstRow="0" w:lastRow="0" w:firstColumn="0" w:lastColumn="0" w:oddVBand="0" w:evenVBand="0" w:oddHBand="0" w:evenHBand="0" w:firstRowFirstColumn="0" w:firstRowLastColumn="0" w:lastRowFirstColumn="0" w:lastRowLastColumn="0"/>
            </w:pPr>
            <w:r>
              <w:t>Public</w:t>
            </w:r>
          </w:p>
        </w:tc>
      </w:tr>
      <w:tr w:rsidR="00997F47" w14:paraId="5769845C" w14:textId="77777777" w:rsidTr="00C133D2">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35B4525B" w14:textId="77777777" w:rsidR="00997F47" w:rsidRDefault="00997F47" w:rsidP="00C133D2">
            <w:r>
              <w:t>Return Type</w:t>
            </w:r>
          </w:p>
        </w:tc>
        <w:tc>
          <w:tcPr>
            <w:tcW w:w="7068" w:type="dxa"/>
          </w:tcPr>
          <w:p w14:paraId="61C82CBF" w14:textId="252CBC99" w:rsidR="00997F47" w:rsidRDefault="00997F47" w:rsidP="00C133D2">
            <w:pPr>
              <w:cnfStyle w:val="000000000000" w:firstRow="0" w:lastRow="0" w:firstColumn="0" w:lastColumn="0" w:oddVBand="0" w:evenVBand="0" w:oddHBand="0" w:evenHBand="0" w:firstRowFirstColumn="0" w:firstRowLastColumn="0" w:lastRowFirstColumn="0" w:lastRowLastColumn="0"/>
            </w:pPr>
            <w:r>
              <w:t>Void</w:t>
            </w:r>
          </w:p>
        </w:tc>
      </w:tr>
      <w:tr w:rsidR="00997F47" w14:paraId="5FD71EB1"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0607A99F" w14:textId="77777777" w:rsidR="00997F47" w:rsidRDefault="00997F47" w:rsidP="00C133D2">
            <w:r>
              <w:t>Arguments</w:t>
            </w:r>
          </w:p>
        </w:tc>
        <w:tc>
          <w:tcPr>
            <w:tcW w:w="7068" w:type="dxa"/>
          </w:tcPr>
          <w:p w14:paraId="6F02F753" w14:textId="3E5D0666" w:rsidR="00997F47" w:rsidRDefault="00997F47" w:rsidP="00C133D2">
            <w:pPr>
              <w:cnfStyle w:val="000000000000" w:firstRow="0" w:lastRow="0" w:firstColumn="0" w:lastColumn="0" w:oddVBand="0" w:evenVBand="0" w:oddHBand="0" w:evenHBand="0" w:firstRowFirstColumn="0" w:firstRowLastColumn="0" w:lastRowFirstColumn="0" w:lastRowLastColumn="0"/>
            </w:pPr>
          </w:p>
        </w:tc>
      </w:tr>
    </w:tbl>
    <w:p w14:paraId="6BBD33E6" w14:textId="77777777" w:rsidR="00997F47" w:rsidRDefault="00997F47" w:rsidP="0017370C"/>
    <w:p w14:paraId="5E4E42C1" w14:textId="77777777" w:rsidR="009B4701" w:rsidRDefault="009B4701" w:rsidP="0017370C"/>
    <w:p w14:paraId="07D4CC74" w14:textId="77777777" w:rsidR="00B10EFF" w:rsidRDefault="00B10EFF">
      <w:pPr>
        <w:pStyle w:val="Heading3"/>
      </w:pPr>
      <w:bookmarkStart w:id="193" w:name="_Toc434233371"/>
      <w:r>
        <w:t>Link Layer</w:t>
      </w:r>
      <w:bookmarkEnd w:id="193"/>
    </w:p>
    <w:p w14:paraId="1C97514E" w14:textId="61A2C1E5" w:rsidR="00443347" w:rsidRDefault="00443347" w:rsidP="00443347">
      <w:r>
        <w:t xml:space="preserve">The Delivery system runs using </w:t>
      </w:r>
      <w:r w:rsidRPr="00443347">
        <w:t>Firgelli Linear Actuator Control Board</w:t>
      </w:r>
      <w:r>
        <w:t xml:space="preserve"> that uses PWM signals to control the voltage to the servos.  The PWM mode allows control of the actuator using a single digital output pin from the BBB. The desired actuator position is encoded as the duty cycle of a 3.3 Volt, 1 kHz square wave on LAC connector X6 pin 5, where the percent duty cycle sets the actuator position to the same percent of full stroke extension</w:t>
      </w:r>
      <w:r w:rsidR="00A44AAC">
        <w:t xml:space="preserve">. </w:t>
      </w:r>
      <w:r>
        <w:t xml:space="preserve">100% duty cycle represents full extension, and 0% duty cycle represents full retraction. </w:t>
      </w:r>
      <w:r w:rsidR="00AA3495">
        <w:t xml:space="preserve"> </w:t>
      </w:r>
      <w:r>
        <w:t xml:space="preserve">A library will be used to broker the communication to the </w:t>
      </w:r>
      <w:r w:rsidR="00AA3495">
        <w:t>Delivery</w:t>
      </w:r>
      <w:r>
        <w:t xml:space="preserve">, and can be found online at </w:t>
      </w:r>
      <w:hyperlink r:id="rId67" w:history="1">
        <w:r w:rsidRPr="003E7ABF">
          <w:rPr>
            <w:rStyle w:val="Hyperlink"/>
          </w:rPr>
          <w:t>https://github.com/derekmolloy/exploringBB/blob/master/chp06/pwm/PWM.h</w:t>
        </w:r>
      </w:hyperlink>
    </w:p>
    <w:p w14:paraId="223EDB1C" w14:textId="77777777" w:rsidR="00AA3495" w:rsidRDefault="00AA3495" w:rsidP="00443347"/>
    <w:p w14:paraId="13D6C8DA" w14:textId="77777777" w:rsidR="009E56EB" w:rsidRDefault="009E56EB">
      <w:pPr>
        <w:jc w:val="left"/>
        <w:rPr>
          <w:b/>
          <w:sz w:val="32"/>
          <w:szCs w:val="28"/>
        </w:rPr>
      </w:pPr>
      <w:bookmarkStart w:id="194" w:name="_Toc433570101"/>
      <w:bookmarkStart w:id="195" w:name="_Toc433571669"/>
      <w:bookmarkStart w:id="196" w:name="_Toc433572009"/>
      <w:bookmarkStart w:id="197" w:name="_Toc433573080"/>
      <w:bookmarkStart w:id="198" w:name="_Toc433573568"/>
      <w:bookmarkStart w:id="199" w:name="_Toc433570102"/>
      <w:bookmarkStart w:id="200" w:name="_Toc433571670"/>
      <w:bookmarkStart w:id="201" w:name="_Toc433572010"/>
      <w:bookmarkStart w:id="202" w:name="_Toc433573081"/>
      <w:bookmarkStart w:id="203" w:name="_Toc433573569"/>
      <w:bookmarkStart w:id="204" w:name="_Toc433477849"/>
      <w:bookmarkStart w:id="205" w:name="_Toc433477997"/>
      <w:bookmarkEnd w:id="194"/>
      <w:bookmarkEnd w:id="195"/>
      <w:bookmarkEnd w:id="196"/>
      <w:bookmarkEnd w:id="197"/>
      <w:bookmarkEnd w:id="198"/>
      <w:bookmarkEnd w:id="199"/>
      <w:bookmarkEnd w:id="200"/>
      <w:bookmarkEnd w:id="201"/>
      <w:bookmarkEnd w:id="202"/>
      <w:bookmarkEnd w:id="203"/>
      <w:bookmarkEnd w:id="204"/>
      <w:bookmarkEnd w:id="205"/>
      <w:r>
        <w:br w:type="page"/>
      </w:r>
    </w:p>
    <w:p w14:paraId="7E6C7A56" w14:textId="49386711" w:rsidR="00C833C2" w:rsidRDefault="00C833C2">
      <w:pPr>
        <w:pStyle w:val="Heading2"/>
      </w:pPr>
      <w:bookmarkStart w:id="206" w:name="_Toc434233372"/>
      <w:r>
        <w:lastRenderedPageBreak/>
        <w:t>Cargo Retrieval</w:t>
      </w:r>
      <w:bookmarkEnd w:id="206"/>
      <w:r>
        <w:t xml:space="preserve"> </w:t>
      </w:r>
    </w:p>
    <w:p w14:paraId="29BC43B0" w14:textId="77777777" w:rsidR="007220FC" w:rsidRDefault="007220FC">
      <w:r>
        <w:t xml:space="preserve">The Cargo Retrieval sub-system is an electromechanical integration of custom hardware, </w:t>
      </w:r>
    </w:p>
    <w:p w14:paraId="367D6EE9" w14:textId="77777777" w:rsidR="007220FC" w:rsidRDefault="007220FC">
      <w:r>
        <w:t xml:space="preserve"> hardware system that is comprised of custom hardware, and servos made to function as multiple arms. Cargo Retrieval is specific to the robot and does not have representations beyond the robot, but does have behaviors at specific locations of the Port. </w:t>
      </w:r>
    </w:p>
    <w:p w14:paraId="1CB62D1D" w14:textId="77777777" w:rsidR="00C833C2" w:rsidRDefault="00C833C2" w:rsidP="00C833C2">
      <w:pPr>
        <w:textAlignment w:val="baseline"/>
        <w:rPr>
          <w:color w:val="000000"/>
          <w:szCs w:val="24"/>
        </w:rPr>
      </w:pPr>
    </w:p>
    <w:p w14:paraId="13ED65C3" w14:textId="77777777" w:rsidR="00B10EFF" w:rsidRDefault="00B10EFF">
      <w:pPr>
        <w:pStyle w:val="Heading3"/>
      </w:pPr>
      <w:bookmarkStart w:id="207" w:name="_Toc434233373"/>
      <w:r>
        <w:t>Representational Layer</w:t>
      </w:r>
      <w:bookmarkEnd w:id="207"/>
    </w:p>
    <w:p w14:paraId="1565B479" w14:textId="77777777" w:rsidR="005D5045" w:rsidRDefault="005D5045" w:rsidP="00AA2EB1">
      <w:pPr>
        <w:pStyle w:val="Heading4"/>
      </w:pPr>
      <w:r>
        <w:t xml:space="preserve">Object: </w:t>
      </w:r>
      <w:proofErr w:type="spellStart"/>
      <w:r>
        <w:t>CargoRetrievalController</w:t>
      </w:r>
      <w:proofErr w:type="spellEnd"/>
      <w:r>
        <w:t xml:space="preserve"> </w:t>
      </w:r>
    </w:p>
    <w:p w14:paraId="79C93622" w14:textId="77777777" w:rsidR="005D5045" w:rsidRDefault="005D5045" w:rsidP="0017370C"/>
    <w:p w14:paraId="372EAEB0" w14:textId="07AFB119" w:rsidR="005D5045" w:rsidRDefault="0038291F" w:rsidP="0017370C">
      <w:pPr>
        <w:jc w:val="center"/>
      </w:pPr>
      <w:r w:rsidRPr="0038291F">
        <w:rPr>
          <w:noProof/>
        </w:rPr>
        <w:drawing>
          <wp:inline distT="0" distB="0" distL="0" distR="0" wp14:anchorId="0D0F22F4" wp14:editId="03661E47">
            <wp:extent cx="2457450" cy="2352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57450" cy="2352675"/>
                    </a:xfrm>
                    <a:prstGeom prst="rect">
                      <a:avLst/>
                    </a:prstGeom>
                    <a:noFill/>
                    <a:ln>
                      <a:noFill/>
                    </a:ln>
                  </pic:spPr>
                </pic:pic>
              </a:graphicData>
            </a:graphic>
          </wp:inline>
        </w:drawing>
      </w:r>
    </w:p>
    <w:p w14:paraId="14F064FD" w14:textId="234A156C" w:rsidR="005D5045" w:rsidRPr="0017370C" w:rsidRDefault="005D5045" w:rsidP="0017370C">
      <w:pPr>
        <w:pStyle w:val="Caption"/>
      </w:pPr>
      <w:bookmarkStart w:id="208" w:name="_Toc434233506"/>
      <w:r>
        <w:t xml:space="preserve">Figure </w:t>
      </w:r>
      <w:fldSimple w:instr=" SEQ Figure \* ARABIC ">
        <w:r w:rsidR="006175EC">
          <w:rPr>
            <w:noProof/>
          </w:rPr>
          <w:t>46</w:t>
        </w:r>
      </w:fldSimple>
      <w:r>
        <w:t xml:space="preserve">. Cargo Retrieval </w:t>
      </w:r>
      <w:r w:rsidR="009D3132">
        <w:t>Class</w:t>
      </w:r>
      <w:bookmarkEnd w:id="208"/>
    </w:p>
    <w:p w14:paraId="655F0996" w14:textId="77777777" w:rsidR="005D5045" w:rsidRDefault="005D5045" w:rsidP="005D5045">
      <w:pPr>
        <w:rPr>
          <w:rStyle w:val="Strong"/>
        </w:rPr>
      </w:pPr>
      <w:r w:rsidRPr="00D568E7">
        <w:rPr>
          <w:rStyle w:val="Strong"/>
        </w:rPr>
        <w:t>Properties</w:t>
      </w:r>
    </w:p>
    <w:p w14:paraId="09FFAADE" w14:textId="09DDB6A7" w:rsidR="005D5045" w:rsidRPr="00D568E7" w:rsidRDefault="006C61E8" w:rsidP="0017370C">
      <w:pPr>
        <w:pStyle w:val="Caption"/>
      </w:pPr>
      <w:bookmarkStart w:id="209" w:name="_Toc434232794"/>
      <w:r>
        <w:t xml:space="preserve">Table </w:t>
      </w:r>
      <w:fldSimple w:instr=" SEQ Table \* ARABIC ">
        <w:r w:rsidR="006175EC">
          <w:rPr>
            <w:noProof/>
          </w:rPr>
          <w:t>9</w:t>
        </w:r>
      </w:fldSimple>
      <w:r>
        <w:t>. Cargo Retrieval Controller Properties</w:t>
      </w:r>
      <w:bookmarkEnd w:id="209"/>
    </w:p>
    <w:tbl>
      <w:tblPr>
        <w:tblStyle w:val="GridTable1Light"/>
        <w:tblW w:w="0" w:type="auto"/>
        <w:tblLook w:val="04A0" w:firstRow="1" w:lastRow="0" w:firstColumn="1" w:lastColumn="0" w:noHBand="0" w:noVBand="1"/>
      </w:tblPr>
      <w:tblGrid>
        <w:gridCol w:w="1795"/>
        <w:gridCol w:w="1530"/>
        <w:gridCol w:w="4410"/>
        <w:gridCol w:w="1255"/>
      </w:tblGrid>
      <w:tr w:rsidR="005D5045" w14:paraId="4DD67CCD" w14:textId="77777777" w:rsidTr="00915A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04AC54A" w14:textId="77777777" w:rsidR="005D5045" w:rsidRDefault="005D5045" w:rsidP="00915A4A">
            <w:r>
              <w:t>Name</w:t>
            </w:r>
          </w:p>
        </w:tc>
        <w:tc>
          <w:tcPr>
            <w:tcW w:w="1530" w:type="dxa"/>
          </w:tcPr>
          <w:p w14:paraId="3F7F7C07" w14:textId="77777777" w:rsidR="005D5045" w:rsidRDefault="005D5045" w:rsidP="00915A4A">
            <w:pPr>
              <w:cnfStyle w:val="100000000000" w:firstRow="1" w:lastRow="0" w:firstColumn="0" w:lastColumn="0" w:oddVBand="0" w:evenVBand="0" w:oddHBand="0" w:evenHBand="0" w:firstRowFirstColumn="0" w:firstRowLastColumn="0" w:lastRowFirstColumn="0" w:lastRowLastColumn="0"/>
            </w:pPr>
            <w:r>
              <w:t>Type</w:t>
            </w:r>
          </w:p>
        </w:tc>
        <w:tc>
          <w:tcPr>
            <w:tcW w:w="4410" w:type="dxa"/>
          </w:tcPr>
          <w:p w14:paraId="18C5F1B6" w14:textId="77777777" w:rsidR="005D5045" w:rsidRDefault="005D5045" w:rsidP="00915A4A">
            <w:pPr>
              <w:cnfStyle w:val="100000000000" w:firstRow="1" w:lastRow="0" w:firstColumn="0" w:lastColumn="0" w:oddVBand="0" w:evenVBand="0" w:oddHBand="0" w:evenHBand="0" w:firstRowFirstColumn="0" w:firstRowLastColumn="0" w:lastRowFirstColumn="0" w:lastRowLastColumn="0"/>
            </w:pPr>
            <w:r>
              <w:t>Description</w:t>
            </w:r>
          </w:p>
        </w:tc>
        <w:tc>
          <w:tcPr>
            <w:tcW w:w="1255" w:type="dxa"/>
          </w:tcPr>
          <w:p w14:paraId="7CD68C6F" w14:textId="77777777" w:rsidR="005D5045" w:rsidRDefault="005D5045" w:rsidP="00915A4A">
            <w:pPr>
              <w:cnfStyle w:val="100000000000" w:firstRow="1" w:lastRow="0" w:firstColumn="0" w:lastColumn="0" w:oddVBand="0" w:evenVBand="0" w:oddHBand="0" w:evenHBand="0" w:firstRowFirstColumn="0" w:firstRowLastColumn="0" w:lastRowFirstColumn="0" w:lastRowLastColumn="0"/>
            </w:pPr>
            <w:r>
              <w:t>Required</w:t>
            </w:r>
          </w:p>
        </w:tc>
      </w:tr>
      <w:tr w:rsidR="005D5045" w14:paraId="376F1902" w14:textId="77777777" w:rsidTr="00915A4A">
        <w:tc>
          <w:tcPr>
            <w:cnfStyle w:val="001000000000" w:firstRow="0" w:lastRow="0" w:firstColumn="1" w:lastColumn="0" w:oddVBand="0" w:evenVBand="0" w:oddHBand="0" w:evenHBand="0" w:firstRowFirstColumn="0" w:firstRowLastColumn="0" w:lastRowFirstColumn="0" w:lastRowLastColumn="0"/>
            <w:tcW w:w="1795" w:type="dxa"/>
          </w:tcPr>
          <w:p w14:paraId="387EB5B1" w14:textId="77777777" w:rsidR="005D5045" w:rsidRDefault="005D5045" w:rsidP="00915A4A"/>
        </w:tc>
        <w:tc>
          <w:tcPr>
            <w:tcW w:w="1530" w:type="dxa"/>
          </w:tcPr>
          <w:p w14:paraId="700D0C62"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4410" w:type="dxa"/>
          </w:tcPr>
          <w:p w14:paraId="3FA0F793"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1255" w:type="dxa"/>
          </w:tcPr>
          <w:p w14:paraId="1D469281"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r>
      <w:tr w:rsidR="005D5045" w14:paraId="7A571638" w14:textId="77777777" w:rsidTr="00915A4A">
        <w:tc>
          <w:tcPr>
            <w:cnfStyle w:val="001000000000" w:firstRow="0" w:lastRow="0" w:firstColumn="1" w:lastColumn="0" w:oddVBand="0" w:evenVBand="0" w:oddHBand="0" w:evenHBand="0" w:firstRowFirstColumn="0" w:firstRowLastColumn="0" w:lastRowFirstColumn="0" w:lastRowLastColumn="0"/>
            <w:tcW w:w="1795" w:type="dxa"/>
          </w:tcPr>
          <w:p w14:paraId="3C1F39C5" w14:textId="77777777" w:rsidR="005D5045" w:rsidRDefault="005D5045" w:rsidP="00915A4A"/>
        </w:tc>
        <w:tc>
          <w:tcPr>
            <w:tcW w:w="1530" w:type="dxa"/>
          </w:tcPr>
          <w:p w14:paraId="14F7FE74"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4410" w:type="dxa"/>
          </w:tcPr>
          <w:p w14:paraId="08E97159"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1255" w:type="dxa"/>
          </w:tcPr>
          <w:p w14:paraId="7EAE2890"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r>
      <w:tr w:rsidR="005D5045" w14:paraId="354FE888" w14:textId="77777777" w:rsidTr="00915A4A">
        <w:tc>
          <w:tcPr>
            <w:cnfStyle w:val="001000000000" w:firstRow="0" w:lastRow="0" w:firstColumn="1" w:lastColumn="0" w:oddVBand="0" w:evenVBand="0" w:oddHBand="0" w:evenHBand="0" w:firstRowFirstColumn="0" w:firstRowLastColumn="0" w:lastRowFirstColumn="0" w:lastRowLastColumn="0"/>
            <w:tcW w:w="1795" w:type="dxa"/>
          </w:tcPr>
          <w:p w14:paraId="79FC508F" w14:textId="77777777" w:rsidR="005D5045" w:rsidRDefault="005D5045" w:rsidP="00915A4A"/>
        </w:tc>
        <w:tc>
          <w:tcPr>
            <w:tcW w:w="1530" w:type="dxa"/>
          </w:tcPr>
          <w:p w14:paraId="5FAB85A5"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4410" w:type="dxa"/>
          </w:tcPr>
          <w:p w14:paraId="5232E2FB"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1255" w:type="dxa"/>
          </w:tcPr>
          <w:p w14:paraId="053AA170"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r>
      <w:tr w:rsidR="005D5045" w14:paraId="2F3E73A9" w14:textId="77777777" w:rsidTr="00915A4A">
        <w:tc>
          <w:tcPr>
            <w:cnfStyle w:val="001000000000" w:firstRow="0" w:lastRow="0" w:firstColumn="1" w:lastColumn="0" w:oddVBand="0" w:evenVBand="0" w:oddHBand="0" w:evenHBand="0" w:firstRowFirstColumn="0" w:firstRowLastColumn="0" w:lastRowFirstColumn="0" w:lastRowLastColumn="0"/>
            <w:tcW w:w="1795" w:type="dxa"/>
          </w:tcPr>
          <w:p w14:paraId="55986EA4" w14:textId="77777777" w:rsidR="005D5045" w:rsidRDefault="005D5045" w:rsidP="00915A4A"/>
        </w:tc>
        <w:tc>
          <w:tcPr>
            <w:tcW w:w="1530" w:type="dxa"/>
          </w:tcPr>
          <w:p w14:paraId="53D95D1F"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4410" w:type="dxa"/>
          </w:tcPr>
          <w:p w14:paraId="54D65C68"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1255" w:type="dxa"/>
          </w:tcPr>
          <w:p w14:paraId="3EA3DC12"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r>
      <w:tr w:rsidR="005D5045" w14:paraId="1C5C2BB4" w14:textId="77777777" w:rsidTr="00915A4A">
        <w:tc>
          <w:tcPr>
            <w:cnfStyle w:val="001000000000" w:firstRow="0" w:lastRow="0" w:firstColumn="1" w:lastColumn="0" w:oddVBand="0" w:evenVBand="0" w:oddHBand="0" w:evenHBand="0" w:firstRowFirstColumn="0" w:firstRowLastColumn="0" w:lastRowFirstColumn="0" w:lastRowLastColumn="0"/>
            <w:tcW w:w="1795" w:type="dxa"/>
          </w:tcPr>
          <w:p w14:paraId="09E7DB10" w14:textId="77777777" w:rsidR="005D5045" w:rsidRDefault="005D5045" w:rsidP="00915A4A"/>
        </w:tc>
        <w:tc>
          <w:tcPr>
            <w:tcW w:w="1530" w:type="dxa"/>
          </w:tcPr>
          <w:p w14:paraId="1ECB9EED"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4410" w:type="dxa"/>
          </w:tcPr>
          <w:p w14:paraId="049CA0B9"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1255" w:type="dxa"/>
          </w:tcPr>
          <w:p w14:paraId="07CE9CA5"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r>
      <w:tr w:rsidR="005D5045" w14:paraId="347BD650" w14:textId="77777777" w:rsidTr="00915A4A">
        <w:tc>
          <w:tcPr>
            <w:cnfStyle w:val="001000000000" w:firstRow="0" w:lastRow="0" w:firstColumn="1" w:lastColumn="0" w:oddVBand="0" w:evenVBand="0" w:oddHBand="0" w:evenHBand="0" w:firstRowFirstColumn="0" w:firstRowLastColumn="0" w:lastRowFirstColumn="0" w:lastRowLastColumn="0"/>
            <w:tcW w:w="1795" w:type="dxa"/>
          </w:tcPr>
          <w:p w14:paraId="17054FFE" w14:textId="77777777" w:rsidR="005D5045" w:rsidRDefault="005D5045" w:rsidP="00915A4A"/>
        </w:tc>
        <w:tc>
          <w:tcPr>
            <w:tcW w:w="1530" w:type="dxa"/>
          </w:tcPr>
          <w:p w14:paraId="41DA6E35"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4410" w:type="dxa"/>
          </w:tcPr>
          <w:p w14:paraId="73C2C42A"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1255" w:type="dxa"/>
          </w:tcPr>
          <w:p w14:paraId="11EC6217"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r>
    </w:tbl>
    <w:p w14:paraId="2B9C73B8" w14:textId="46CC0DF4" w:rsidR="009B4701" w:rsidRDefault="009B4701" w:rsidP="005D5045"/>
    <w:p w14:paraId="1D403517" w14:textId="410AF0D9" w:rsidR="009B4701" w:rsidRDefault="009B4701" w:rsidP="005D5045">
      <w:pPr>
        <w:rPr>
          <w:b/>
        </w:rPr>
      </w:pPr>
      <w:r w:rsidRPr="00AA2EB1">
        <w:rPr>
          <w:b/>
        </w:rPr>
        <w:t>Behavior</w:t>
      </w:r>
      <w:r>
        <w:rPr>
          <w:b/>
        </w:rPr>
        <w:t>s</w:t>
      </w:r>
    </w:p>
    <w:p w14:paraId="5BC69D48" w14:textId="265D4EA8" w:rsidR="009B4701" w:rsidRPr="00AA2EB1" w:rsidRDefault="00065ADA" w:rsidP="00AA2EB1">
      <w:pPr>
        <w:pStyle w:val="Caption"/>
        <w:rPr>
          <w:b/>
        </w:rPr>
      </w:pPr>
      <w:bookmarkStart w:id="210" w:name="_Toc434232795"/>
      <w:r>
        <w:t xml:space="preserve">Table </w:t>
      </w:r>
      <w:fldSimple w:instr=" SEQ Table \* ARABIC ">
        <w:r w:rsidR="006175EC">
          <w:rPr>
            <w:noProof/>
          </w:rPr>
          <w:t>10</w:t>
        </w:r>
      </w:fldSimple>
      <w:r>
        <w:t xml:space="preserve">. Cargo Retrieval Controller Behavior: </w:t>
      </w:r>
      <w:proofErr w:type="spellStart"/>
      <w:r>
        <w:t>getBlock</w:t>
      </w:r>
      <w:bookmarkEnd w:id="210"/>
      <w:proofErr w:type="spellEnd"/>
    </w:p>
    <w:tbl>
      <w:tblPr>
        <w:tblStyle w:val="GridTable1Light"/>
        <w:tblW w:w="9043" w:type="dxa"/>
        <w:tblLook w:val="04A0" w:firstRow="1" w:lastRow="0" w:firstColumn="1" w:lastColumn="0" w:noHBand="0" w:noVBand="1"/>
      </w:tblPr>
      <w:tblGrid>
        <w:gridCol w:w="1975"/>
        <w:gridCol w:w="7068"/>
      </w:tblGrid>
      <w:tr w:rsidR="009B4701" w14:paraId="273E9876" w14:textId="77777777" w:rsidTr="00C133D2">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8D1735F" w14:textId="77777777" w:rsidR="009B4701" w:rsidRDefault="009B4701" w:rsidP="00C133D2">
            <w:r>
              <w:t>Function</w:t>
            </w:r>
          </w:p>
        </w:tc>
        <w:tc>
          <w:tcPr>
            <w:tcW w:w="7068" w:type="dxa"/>
          </w:tcPr>
          <w:p w14:paraId="7643EF41" w14:textId="34BD192E" w:rsidR="009B4701" w:rsidRDefault="009B4701" w:rsidP="00C133D2">
            <w:pPr>
              <w:cnfStyle w:val="100000000000" w:firstRow="1" w:lastRow="0" w:firstColumn="0" w:lastColumn="0" w:oddVBand="0" w:evenVBand="0" w:oddHBand="0" w:evenHBand="0" w:firstRowFirstColumn="0" w:firstRowLastColumn="0" w:lastRowFirstColumn="0" w:lastRowLastColumn="0"/>
            </w:pPr>
            <w:proofErr w:type="spellStart"/>
            <w:r>
              <w:t>getBlock</w:t>
            </w:r>
            <w:proofErr w:type="spellEnd"/>
            <w:r>
              <w:t>(</w:t>
            </w:r>
            <w:proofErr w:type="spellStart"/>
            <w:r>
              <w:t>int</w:t>
            </w:r>
            <w:proofErr w:type="spellEnd"/>
            <w:r>
              <w:t xml:space="preserve"> </w:t>
            </w:r>
            <w:proofErr w:type="spellStart"/>
            <w:r>
              <w:t>armIndex</w:t>
            </w:r>
            <w:proofErr w:type="spellEnd"/>
            <w:r>
              <w:t>)</w:t>
            </w:r>
          </w:p>
        </w:tc>
      </w:tr>
      <w:tr w:rsidR="009B4701" w14:paraId="627AB641"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276BA67C" w14:textId="77777777" w:rsidR="009B4701" w:rsidRDefault="009B4701" w:rsidP="00C133D2">
            <w:r>
              <w:t>Description</w:t>
            </w:r>
          </w:p>
        </w:tc>
        <w:tc>
          <w:tcPr>
            <w:tcW w:w="7068" w:type="dxa"/>
          </w:tcPr>
          <w:p w14:paraId="67DE9EB0" w14:textId="4A7FCD80" w:rsidR="009B4701" w:rsidRDefault="009B4701" w:rsidP="00C133D2">
            <w:pPr>
              <w:cnfStyle w:val="000000000000" w:firstRow="0" w:lastRow="0" w:firstColumn="0" w:lastColumn="0" w:oddVBand="0" w:evenVBand="0" w:oddHBand="0" w:evenHBand="0" w:firstRowFirstColumn="0" w:firstRowLastColumn="0" w:lastRowFirstColumn="0" w:lastRowLastColumn="0"/>
            </w:pPr>
            <w:r>
              <w:t>Function used to retrieve a block from a zone, and place into storage</w:t>
            </w:r>
          </w:p>
        </w:tc>
      </w:tr>
      <w:tr w:rsidR="009B4701" w14:paraId="71D8CF50"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8AEC02B" w14:textId="77777777" w:rsidR="009B4701" w:rsidRDefault="009B4701" w:rsidP="00C133D2">
            <w:r>
              <w:t>Accessibility</w:t>
            </w:r>
          </w:p>
        </w:tc>
        <w:tc>
          <w:tcPr>
            <w:tcW w:w="7068" w:type="dxa"/>
          </w:tcPr>
          <w:p w14:paraId="030F0253" w14:textId="77777777" w:rsidR="009B4701" w:rsidRDefault="009B4701" w:rsidP="00C133D2">
            <w:pPr>
              <w:cnfStyle w:val="000000000000" w:firstRow="0" w:lastRow="0" w:firstColumn="0" w:lastColumn="0" w:oddVBand="0" w:evenVBand="0" w:oddHBand="0" w:evenHBand="0" w:firstRowFirstColumn="0" w:firstRowLastColumn="0" w:lastRowFirstColumn="0" w:lastRowLastColumn="0"/>
            </w:pPr>
            <w:r>
              <w:t>Public</w:t>
            </w:r>
          </w:p>
        </w:tc>
      </w:tr>
      <w:tr w:rsidR="009B4701" w14:paraId="41C4F950" w14:textId="77777777" w:rsidTr="00C133D2">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259633DE" w14:textId="77777777" w:rsidR="009B4701" w:rsidRDefault="009B4701" w:rsidP="00C133D2">
            <w:r>
              <w:t>Return Type</w:t>
            </w:r>
          </w:p>
        </w:tc>
        <w:tc>
          <w:tcPr>
            <w:tcW w:w="7068" w:type="dxa"/>
          </w:tcPr>
          <w:p w14:paraId="0E50832C" w14:textId="77777777" w:rsidR="009B4701" w:rsidRDefault="009B4701" w:rsidP="00C133D2">
            <w:pPr>
              <w:cnfStyle w:val="000000000000" w:firstRow="0" w:lastRow="0" w:firstColumn="0" w:lastColumn="0" w:oddVBand="0" w:evenVBand="0" w:oddHBand="0" w:evenHBand="0" w:firstRowFirstColumn="0" w:firstRowLastColumn="0" w:lastRowFirstColumn="0" w:lastRowLastColumn="0"/>
            </w:pPr>
            <w:r>
              <w:t>Void</w:t>
            </w:r>
          </w:p>
        </w:tc>
      </w:tr>
      <w:tr w:rsidR="009B4701" w14:paraId="0D1F65C1"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C9D5318" w14:textId="77777777" w:rsidR="009B4701" w:rsidRDefault="009B4701" w:rsidP="00C133D2">
            <w:r>
              <w:t>Arguments</w:t>
            </w:r>
          </w:p>
        </w:tc>
        <w:tc>
          <w:tcPr>
            <w:tcW w:w="7068" w:type="dxa"/>
          </w:tcPr>
          <w:p w14:paraId="7A89A22C" w14:textId="4374D810" w:rsidR="009B4701" w:rsidRDefault="009B4701" w:rsidP="00C133D2">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r>
              <w:t xml:space="preserve"> </w:t>
            </w:r>
            <w:proofErr w:type="spellStart"/>
            <w:r>
              <w:t>armIndex</w:t>
            </w:r>
            <w:proofErr w:type="spellEnd"/>
            <w:r>
              <w:t xml:space="preserve"> – the number of the arm that should pick-up the block.</w:t>
            </w:r>
          </w:p>
        </w:tc>
      </w:tr>
      <w:tr w:rsidR="009B4701" w14:paraId="515A5EC5"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088F42A8" w14:textId="77777777" w:rsidR="009B4701" w:rsidRDefault="009B4701" w:rsidP="00C133D2"/>
        </w:tc>
        <w:tc>
          <w:tcPr>
            <w:tcW w:w="7068" w:type="dxa"/>
          </w:tcPr>
          <w:p w14:paraId="7AFCDA94" w14:textId="77777777" w:rsidR="009B4701" w:rsidRDefault="009B4701" w:rsidP="00C133D2">
            <w:pPr>
              <w:cnfStyle w:val="000000000000" w:firstRow="0" w:lastRow="0" w:firstColumn="0" w:lastColumn="0" w:oddVBand="0" w:evenVBand="0" w:oddHBand="0" w:evenHBand="0" w:firstRowFirstColumn="0" w:firstRowLastColumn="0" w:lastRowFirstColumn="0" w:lastRowLastColumn="0"/>
            </w:pPr>
          </w:p>
        </w:tc>
      </w:tr>
    </w:tbl>
    <w:p w14:paraId="153D93A3" w14:textId="77777777" w:rsidR="00065ADA" w:rsidRDefault="00065ADA" w:rsidP="00AA2EB1">
      <w:pPr>
        <w:pStyle w:val="Caption"/>
      </w:pPr>
    </w:p>
    <w:p w14:paraId="2383F2F0" w14:textId="6BE20FC9" w:rsidR="009B4701" w:rsidRDefault="00065ADA" w:rsidP="00AA2EB1">
      <w:pPr>
        <w:pStyle w:val="Caption"/>
      </w:pPr>
      <w:bookmarkStart w:id="211" w:name="_Toc434232796"/>
      <w:r>
        <w:t xml:space="preserve">Table </w:t>
      </w:r>
      <w:fldSimple w:instr=" SEQ Table \* ARABIC ">
        <w:r w:rsidR="006175EC">
          <w:rPr>
            <w:noProof/>
          </w:rPr>
          <w:t>11</w:t>
        </w:r>
      </w:fldSimple>
      <w:r>
        <w:t xml:space="preserve">. Cargo Retrieval Controller Behavior: </w:t>
      </w:r>
      <w:proofErr w:type="spellStart"/>
      <w:r>
        <w:t>setPosition</w:t>
      </w:r>
      <w:bookmarkEnd w:id="211"/>
      <w:proofErr w:type="spellEnd"/>
    </w:p>
    <w:tbl>
      <w:tblPr>
        <w:tblStyle w:val="GridTable1Light"/>
        <w:tblW w:w="9043" w:type="dxa"/>
        <w:tblLook w:val="04A0" w:firstRow="1" w:lastRow="0" w:firstColumn="1" w:lastColumn="0" w:noHBand="0" w:noVBand="1"/>
      </w:tblPr>
      <w:tblGrid>
        <w:gridCol w:w="1975"/>
        <w:gridCol w:w="7068"/>
      </w:tblGrid>
      <w:tr w:rsidR="00065ADA" w14:paraId="09477556" w14:textId="77777777" w:rsidTr="001A24A7">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80AA8AC" w14:textId="77777777" w:rsidR="00065ADA" w:rsidRDefault="00065ADA" w:rsidP="001A24A7">
            <w:r>
              <w:t>Function</w:t>
            </w:r>
          </w:p>
        </w:tc>
        <w:tc>
          <w:tcPr>
            <w:tcW w:w="7068" w:type="dxa"/>
          </w:tcPr>
          <w:p w14:paraId="2BF5A1A8" w14:textId="32837953" w:rsidR="00065ADA" w:rsidRDefault="00065ADA" w:rsidP="001A24A7">
            <w:pPr>
              <w:cnfStyle w:val="100000000000" w:firstRow="1" w:lastRow="0" w:firstColumn="0" w:lastColumn="0" w:oddVBand="0" w:evenVBand="0" w:oddHBand="0" w:evenHBand="0" w:firstRowFirstColumn="0" w:firstRowLastColumn="0" w:lastRowFirstColumn="0" w:lastRowLastColumn="0"/>
            </w:pPr>
            <w:proofErr w:type="spellStart"/>
            <w:r>
              <w:t>setPosition</w:t>
            </w:r>
            <w:proofErr w:type="spellEnd"/>
            <w:r>
              <w:t>(</w:t>
            </w:r>
            <w:proofErr w:type="spellStart"/>
            <w:r>
              <w:t>int</w:t>
            </w:r>
            <w:proofErr w:type="spellEnd"/>
            <w:r>
              <w:t xml:space="preserve"> </w:t>
            </w:r>
            <w:proofErr w:type="spellStart"/>
            <w:r>
              <w:t>armIndex</w:t>
            </w:r>
            <w:proofErr w:type="spellEnd"/>
            <w:r>
              <w:t>, point)</w:t>
            </w:r>
          </w:p>
        </w:tc>
      </w:tr>
      <w:tr w:rsidR="00065ADA" w14:paraId="08913F9F"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56D2CC7" w14:textId="77777777" w:rsidR="00065ADA" w:rsidRDefault="00065ADA" w:rsidP="001A24A7">
            <w:r>
              <w:t>Description</w:t>
            </w:r>
          </w:p>
        </w:tc>
        <w:tc>
          <w:tcPr>
            <w:tcW w:w="7068" w:type="dxa"/>
          </w:tcPr>
          <w:p w14:paraId="185B7B2E" w14:textId="47FA65C8" w:rsidR="00065ADA" w:rsidRDefault="00065ADA" w:rsidP="001A24A7">
            <w:pPr>
              <w:cnfStyle w:val="000000000000" w:firstRow="0" w:lastRow="0" w:firstColumn="0" w:lastColumn="0" w:oddVBand="0" w:evenVBand="0" w:oddHBand="0" w:evenHBand="0" w:firstRowFirstColumn="0" w:firstRowLastColumn="0" w:lastRowFirstColumn="0" w:lastRowLastColumn="0"/>
            </w:pPr>
            <w:r>
              <w:t>Function used set the point in space the arm extends to</w:t>
            </w:r>
          </w:p>
        </w:tc>
      </w:tr>
      <w:tr w:rsidR="00065ADA" w14:paraId="20157B0F"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7427B2C" w14:textId="77777777" w:rsidR="00065ADA" w:rsidRDefault="00065ADA" w:rsidP="001A24A7">
            <w:r>
              <w:t>Accessibility</w:t>
            </w:r>
          </w:p>
        </w:tc>
        <w:tc>
          <w:tcPr>
            <w:tcW w:w="7068" w:type="dxa"/>
          </w:tcPr>
          <w:p w14:paraId="5C7C1A9A" w14:textId="77777777" w:rsidR="00065ADA" w:rsidRDefault="00065ADA" w:rsidP="001A24A7">
            <w:pPr>
              <w:cnfStyle w:val="000000000000" w:firstRow="0" w:lastRow="0" w:firstColumn="0" w:lastColumn="0" w:oddVBand="0" w:evenVBand="0" w:oddHBand="0" w:evenHBand="0" w:firstRowFirstColumn="0" w:firstRowLastColumn="0" w:lastRowFirstColumn="0" w:lastRowLastColumn="0"/>
            </w:pPr>
            <w:r>
              <w:t>Public</w:t>
            </w:r>
          </w:p>
        </w:tc>
      </w:tr>
      <w:tr w:rsidR="00065ADA" w14:paraId="389A2C69" w14:textId="77777777" w:rsidTr="001A24A7">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731EC49D" w14:textId="77777777" w:rsidR="00065ADA" w:rsidRDefault="00065ADA" w:rsidP="001A24A7">
            <w:r>
              <w:t>Return Type</w:t>
            </w:r>
          </w:p>
        </w:tc>
        <w:tc>
          <w:tcPr>
            <w:tcW w:w="7068" w:type="dxa"/>
          </w:tcPr>
          <w:p w14:paraId="7E69B6E3" w14:textId="77777777" w:rsidR="00065ADA" w:rsidRDefault="00065ADA" w:rsidP="001A24A7">
            <w:pPr>
              <w:cnfStyle w:val="000000000000" w:firstRow="0" w:lastRow="0" w:firstColumn="0" w:lastColumn="0" w:oddVBand="0" w:evenVBand="0" w:oddHBand="0" w:evenHBand="0" w:firstRowFirstColumn="0" w:firstRowLastColumn="0" w:lastRowFirstColumn="0" w:lastRowLastColumn="0"/>
            </w:pPr>
            <w:r>
              <w:t>Void</w:t>
            </w:r>
          </w:p>
        </w:tc>
      </w:tr>
      <w:tr w:rsidR="00065ADA" w14:paraId="0E3DA532"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0DA67B0F" w14:textId="77777777" w:rsidR="00065ADA" w:rsidRDefault="00065ADA" w:rsidP="001A24A7">
            <w:r>
              <w:t>Arguments</w:t>
            </w:r>
          </w:p>
        </w:tc>
        <w:tc>
          <w:tcPr>
            <w:tcW w:w="7068" w:type="dxa"/>
          </w:tcPr>
          <w:p w14:paraId="46CBA9CB" w14:textId="77777777" w:rsidR="00065ADA" w:rsidRDefault="00065ADA" w:rsidP="001A24A7">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r>
              <w:t xml:space="preserve"> </w:t>
            </w:r>
            <w:proofErr w:type="spellStart"/>
            <w:r>
              <w:t>armIndex</w:t>
            </w:r>
            <w:proofErr w:type="spellEnd"/>
            <w:r>
              <w:t xml:space="preserve"> – the number of the arm that should pick-up the block.</w:t>
            </w:r>
          </w:p>
        </w:tc>
      </w:tr>
      <w:tr w:rsidR="00065ADA" w14:paraId="7ED23201"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DF71779" w14:textId="77777777" w:rsidR="00065ADA" w:rsidRDefault="00065ADA" w:rsidP="001A24A7"/>
        </w:tc>
        <w:tc>
          <w:tcPr>
            <w:tcW w:w="7068" w:type="dxa"/>
          </w:tcPr>
          <w:p w14:paraId="3B4C7285" w14:textId="5E352FE5" w:rsidR="00065ADA" w:rsidRDefault="00065ADA" w:rsidP="001A24A7">
            <w:pPr>
              <w:cnfStyle w:val="000000000000" w:firstRow="0" w:lastRow="0" w:firstColumn="0" w:lastColumn="0" w:oddVBand="0" w:evenVBand="0" w:oddHBand="0" w:evenHBand="0" w:firstRowFirstColumn="0" w:firstRowLastColumn="0" w:lastRowFirstColumn="0" w:lastRowLastColumn="0"/>
            </w:pPr>
            <w:r>
              <w:t xml:space="preserve">Point – position in space </w:t>
            </w:r>
          </w:p>
        </w:tc>
      </w:tr>
    </w:tbl>
    <w:p w14:paraId="6143B3EC" w14:textId="4B9D5AD8" w:rsidR="00065ADA" w:rsidRDefault="00065ADA" w:rsidP="005D5045"/>
    <w:p w14:paraId="6EB2F672" w14:textId="20C96843" w:rsidR="00065ADA" w:rsidRDefault="00065ADA" w:rsidP="00AA2EB1">
      <w:pPr>
        <w:pStyle w:val="Caption"/>
      </w:pPr>
      <w:bookmarkStart w:id="212" w:name="_Toc434232797"/>
      <w:r>
        <w:t xml:space="preserve">Table </w:t>
      </w:r>
      <w:fldSimple w:instr=" SEQ Table \* ARABIC ">
        <w:r w:rsidR="006175EC">
          <w:rPr>
            <w:noProof/>
          </w:rPr>
          <w:t>12</w:t>
        </w:r>
      </w:fldSimple>
      <w:r>
        <w:t>. Cargo Retrieval Controller Behavior: open</w:t>
      </w:r>
      <w:bookmarkEnd w:id="212"/>
    </w:p>
    <w:tbl>
      <w:tblPr>
        <w:tblStyle w:val="GridTable1Light"/>
        <w:tblW w:w="9043" w:type="dxa"/>
        <w:tblLook w:val="04A0" w:firstRow="1" w:lastRow="0" w:firstColumn="1" w:lastColumn="0" w:noHBand="0" w:noVBand="1"/>
      </w:tblPr>
      <w:tblGrid>
        <w:gridCol w:w="1975"/>
        <w:gridCol w:w="7068"/>
      </w:tblGrid>
      <w:tr w:rsidR="00065ADA" w14:paraId="0097A000" w14:textId="77777777" w:rsidTr="001A24A7">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96C3EBE" w14:textId="77777777" w:rsidR="00065ADA" w:rsidRDefault="00065ADA" w:rsidP="001A24A7">
            <w:r>
              <w:t>Function</w:t>
            </w:r>
          </w:p>
        </w:tc>
        <w:tc>
          <w:tcPr>
            <w:tcW w:w="7068" w:type="dxa"/>
          </w:tcPr>
          <w:p w14:paraId="28AFF004" w14:textId="3C4460A9" w:rsidR="00065ADA" w:rsidRDefault="00065ADA" w:rsidP="001A24A7">
            <w:pPr>
              <w:cnfStyle w:val="100000000000" w:firstRow="1" w:lastRow="0" w:firstColumn="0" w:lastColumn="0" w:oddVBand="0" w:evenVBand="0" w:oddHBand="0" w:evenHBand="0" w:firstRowFirstColumn="0" w:firstRowLastColumn="0" w:lastRowFirstColumn="0" w:lastRowLastColumn="0"/>
            </w:pPr>
            <w:r>
              <w:t>open(</w:t>
            </w:r>
            <w:proofErr w:type="spellStart"/>
            <w:r>
              <w:t>int</w:t>
            </w:r>
            <w:proofErr w:type="spellEnd"/>
            <w:r>
              <w:t xml:space="preserve"> </w:t>
            </w:r>
            <w:proofErr w:type="spellStart"/>
            <w:r>
              <w:t>armIndex</w:t>
            </w:r>
            <w:proofErr w:type="spellEnd"/>
            <w:r>
              <w:t xml:space="preserve">, </w:t>
            </w:r>
            <w:proofErr w:type="spellStart"/>
            <w:r>
              <w:t>int</w:t>
            </w:r>
            <w:proofErr w:type="spellEnd"/>
            <w:r>
              <w:t xml:space="preserve"> width)</w:t>
            </w:r>
          </w:p>
        </w:tc>
      </w:tr>
      <w:tr w:rsidR="00065ADA" w14:paraId="5A69469B"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3E1CB9B" w14:textId="77777777" w:rsidR="00065ADA" w:rsidRDefault="00065ADA" w:rsidP="001A24A7">
            <w:r>
              <w:t>Description</w:t>
            </w:r>
          </w:p>
        </w:tc>
        <w:tc>
          <w:tcPr>
            <w:tcW w:w="7068" w:type="dxa"/>
          </w:tcPr>
          <w:p w14:paraId="184CEE93" w14:textId="62C184EE" w:rsidR="00065ADA" w:rsidRDefault="00065ADA" w:rsidP="001A24A7">
            <w:pPr>
              <w:cnfStyle w:val="000000000000" w:firstRow="0" w:lastRow="0" w:firstColumn="0" w:lastColumn="0" w:oddVBand="0" w:evenVBand="0" w:oddHBand="0" w:evenHBand="0" w:firstRowFirstColumn="0" w:firstRowLastColumn="0" w:lastRowFirstColumn="0" w:lastRowLastColumn="0"/>
            </w:pPr>
            <w:r>
              <w:t>Function used to open the arm’s gripper</w:t>
            </w:r>
          </w:p>
        </w:tc>
      </w:tr>
      <w:tr w:rsidR="00065ADA" w14:paraId="5A50D2CC"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3C693E9" w14:textId="77777777" w:rsidR="00065ADA" w:rsidRDefault="00065ADA" w:rsidP="001A24A7">
            <w:r>
              <w:t>Accessibility</w:t>
            </w:r>
          </w:p>
        </w:tc>
        <w:tc>
          <w:tcPr>
            <w:tcW w:w="7068" w:type="dxa"/>
          </w:tcPr>
          <w:p w14:paraId="4424FED4" w14:textId="77777777" w:rsidR="00065ADA" w:rsidRDefault="00065ADA" w:rsidP="001A24A7">
            <w:pPr>
              <w:cnfStyle w:val="000000000000" w:firstRow="0" w:lastRow="0" w:firstColumn="0" w:lastColumn="0" w:oddVBand="0" w:evenVBand="0" w:oddHBand="0" w:evenHBand="0" w:firstRowFirstColumn="0" w:firstRowLastColumn="0" w:lastRowFirstColumn="0" w:lastRowLastColumn="0"/>
            </w:pPr>
            <w:r>
              <w:t>Public</w:t>
            </w:r>
          </w:p>
        </w:tc>
      </w:tr>
      <w:tr w:rsidR="00065ADA" w14:paraId="16364B03" w14:textId="77777777" w:rsidTr="001A24A7">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69B3B665" w14:textId="77777777" w:rsidR="00065ADA" w:rsidRDefault="00065ADA" w:rsidP="001A24A7">
            <w:r>
              <w:t>Return Type</w:t>
            </w:r>
          </w:p>
        </w:tc>
        <w:tc>
          <w:tcPr>
            <w:tcW w:w="7068" w:type="dxa"/>
          </w:tcPr>
          <w:p w14:paraId="2E693C2D" w14:textId="77777777" w:rsidR="00065ADA" w:rsidRDefault="00065ADA" w:rsidP="001A24A7">
            <w:pPr>
              <w:cnfStyle w:val="000000000000" w:firstRow="0" w:lastRow="0" w:firstColumn="0" w:lastColumn="0" w:oddVBand="0" w:evenVBand="0" w:oddHBand="0" w:evenHBand="0" w:firstRowFirstColumn="0" w:firstRowLastColumn="0" w:lastRowFirstColumn="0" w:lastRowLastColumn="0"/>
            </w:pPr>
            <w:r>
              <w:t>Void</w:t>
            </w:r>
          </w:p>
        </w:tc>
      </w:tr>
      <w:tr w:rsidR="00065ADA" w14:paraId="42E96C69"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BE88290" w14:textId="77777777" w:rsidR="00065ADA" w:rsidRDefault="00065ADA" w:rsidP="001A24A7">
            <w:r>
              <w:t>Arguments</w:t>
            </w:r>
          </w:p>
        </w:tc>
        <w:tc>
          <w:tcPr>
            <w:tcW w:w="7068" w:type="dxa"/>
          </w:tcPr>
          <w:p w14:paraId="61E5AB4C" w14:textId="77777777" w:rsidR="00065ADA" w:rsidRDefault="00065ADA" w:rsidP="001A24A7">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r>
              <w:t xml:space="preserve"> </w:t>
            </w:r>
            <w:proofErr w:type="spellStart"/>
            <w:r>
              <w:t>armIndex</w:t>
            </w:r>
            <w:proofErr w:type="spellEnd"/>
            <w:r>
              <w:t xml:space="preserve"> – the number of the arm that should pick-up the block.</w:t>
            </w:r>
          </w:p>
        </w:tc>
      </w:tr>
      <w:tr w:rsidR="00065ADA" w14:paraId="4A3D9D09"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0FF0BDE8" w14:textId="77777777" w:rsidR="00065ADA" w:rsidRDefault="00065ADA" w:rsidP="001A24A7"/>
        </w:tc>
        <w:tc>
          <w:tcPr>
            <w:tcW w:w="7068" w:type="dxa"/>
          </w:tcPr>
          <w:p w14:paraId="21B224E1" w14:textId="41EA0B4E" w:rsidR="00065ADA" w:rsidRDefault="00065ADA" w:rsidP="001A24A7">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r>
              <w:t xml:space="preserve"> width – the width to open the gripper to</w:t>
            </w:r>
          </w:p>
        </w:tc>
      </w:tr>
    </w:tbl>
    <w:p w14:paraId="6AA75BC7" w14:textId="2F9B06A6" w:rsidR="00065ADA" w:rsidRDefault="00065ADA" w:rsidP="005D5045"/>
    <w:p w14:paraId="695ACA2C" w14:textId="539A5527" w:rsidR="00065ADA" w:rsidRDefault="00065ADA" w:rsidP="00AA2EB1">
      <w:pPr>
        <w:pStyle w:val="Caption"/>
      </w:pPr>
      <w:bookmarkStart w:id="213" w:name="_Toc434232798"/>
      <w:r>
        <w:t xml:space="preserve">Table </w:t>
      </w:r>
      <w:fldSimple w:instr=" SEQ Table \* ARABIC ">
        <w:r w:rsidR="006175EC">
          <w:rPr>
            <w:noProof/>
          </w:rPr>
          <w:t>13</w:t>
        </w:r>
      </w:fldSimple>
      <w:r>
        <w:t>. Cargo Retrieval Controller Behavior: close</w:t>
      </w:r>
      <w:bookmarkEnd w:id="213"/>
    </w:p>
    <w:tbl>
      <w:tblPr>
        <w:tblStyle w:val="GridTable1Light"/>
        <w:tblW w:w="9043" w:type="dxa"/>
        <w:tblLook w:val="04A0" w:firstRow="1" w:lastRow="0" w:firstColumn="1" w:lastColumn="0" w:noHBand="0" w:noVBand="1"/>
      </w:tblPr>
      <w:tblGrid>
        <w:gridCol w:w="1975"/>
        <w:gridCol w:w="7068"/>
      </w:tblGrid>
      <w:tr w:rsidR="00065ADA" w14:paraId="46835D5E" w14:textId="77777777" w:rsidTr="001A24A7">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7A9F78C3" w14:textId="77777777" w:rsidR="00065ADA" w:rsidRDefault="00065ADA" w:rsidP="001A24A7">
            <w:r>
              <w:t>Function</w:t>
            </w:r>
          </w:p>
        </w:tc>
        <w:tc>
          <w:tcPr>
            <w:tcW w:w="7068" w:type="dxa"/>
          </w:tcPr>
          <w:p w14:paraId="52E8C2BB" w14:textId="147BF589" w:rsidR="00065ADA" w:rsidRDefault="00065ADA" w:rsidP="001A24A7">
            <w:pPr>
              <w:cnfStyle w:val="100000000000" w:firstRow="1" w:lastRow="0" w:firstColumn="0" w:lastColumn="0" w:oddVBand="0" w:evenVBand="0" w:oddHBand="0" w:evenHBand="0" w:firstRowFirstColumn="0" w:firstRowLastColumn="0" w:lastRowFirstColumn="0" w:lastRowLastColumn="0"/>
            </w:pPr>
            <w:r>
              <w:t>close(</w:t>
            </w:r>
            <w:proofErr w:type="spellStart"/>
            <w:r>
              <w:t>int</w:t>
            </w:r>
            <w:proofErr w:type="spellEnd"/>
            <w:r>
              <w:t xml:space="preserve"> </w:t>
            </w:r>
            <w:proofErr w:type="spellStart"/>
            <w:r>
              <w:t>armIndex</w:t>
            </w:r>
            <w:proofErr w:type="spellEnd"/>
            <w:r>
              <w:t xml:space="preserve">, </w:t>
            </w:r>
            <w:proofErr w:type="spellStart"/>
            <w:r>
              <w:t>int</w:t>
            </w:r>
            <w:proofErr w:type="spellEnd"/>
            <w:r>
              <w:t xml:space="preserve"> width)</w:t>
            </w:r>
          </w:p>
        </w:tc>
      </w:tr>
      <w:tr w:rsidR="00065ADA" w14:paraId="3961B633"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8A1CC65" w14:textId="77777777" w:rsidR="00065ADA" w:rsidRDefault="00065ADA" w:rsidP="001A24A7">
            <w:r>
              <w:t>Description</w:t>
            </w:r>
          </w:p>
        </w:tc>
        <w:tc>
          <w:tcPr>
            <w:tcW w:w="7068" w:type="dxa"/>
          </w:tcPr>
          <w:p w14:paraId="322B1216" w14:textId="3C8E0150" w:rsidR="00065ADA" w:rsidRDefault="00065ADA" w:rsidP="001A24A7">
            <w:pPr>
              <w:cnfStyle w:val="000000000000" w:firstRow="0" w:lastRow="0" w:firstColumn="0" w:lastColumn="0" w:oddVBand="0" w:evenVBand="0" w:oddHBand="0" w:evenHBand="0" w:firstRowFirstColumn="0" w:firstRowLastColumn="0" w:lastRowFirstColumn="0" w:lastRowLastColumn="0"/>
            </w:pPr>
            <w:r>
              <w:t>Function used to close the gripper of the arm</w:t>
            </w:r>
          </w:p>
        </w:tc>
      </w:tr>
      <w:tr w:rsidR="00065ADA" w14:paraId="4759B425"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7497A50E" w14:textId="77777777" w:rsidR="00065ADA" w:rsidRDefault="00065ADA" w:rsidP="001A24A7">
            <w:r>
              <w:t>Accessibility</w:t>
            </w:r>
          </w:p>
        </w:tc>
        <w:tc>
          <w:tcPr>
            <w:tcW w:w="7068" w:type="dxa"/>
          </w:tcPr>
          <w:p w14:paraId="78A404D1" w14:textId="77777777" w:rsidR="00065ADA" w:rsidRDefault="00065ADA" w:rsidP="001A24A7">
            <w:pPr>
              <w:cnfStyle w:val="000000000000" w:firstRow="0" w:lastRow="0" w:firstColumn="0" w:lastColumn="0" w:oddVBand="0" w:evenVBand="0" w:oddHBand="0" w:evenHBand="0" w:firstRowFirstColumn="0" w:firstRowLastColumn="0" w:lastRowFirstColumn="0" w:lastRowLastColumn="0"/>
            </w:pPr>
            <w:r>
              <w:t>Public</w:t>
            </w:r>
          </w:p>
        </w:tc>
      </w:tr>
      <w:tr w:rsidR="00065ADA" w14:paraId="0DA61B7A" w14:textId="77777777" w:rsidTr="001A24A7">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5760D0C6" w14:textId="77777777" w:rsidR="00065ADA" w:rsidRDefault="00065ADA" w:rsidP="001A24A7">
            <w:r>
              <w:t>Return Type</w:t>
            </w:r>
          </w:p>
        </w:tc>
        <w:tc>
          <w:tcPr>
            <w:tcW w:w="7068" w:type="dxa"/>
          </w:tcPr>
          <w:p w14:paraId="383613E5" w14:textId="77777777" w:rsidR="00065ADA" w:rsidRDefault="00065ADA" w:rsidP="001A24A7">
            <w:pPr>
              <w:cnfStyle w:val="000000000000" w:firstRow="0" w:lastRow="0" w:firstColumn="0" w:lastColumn="0" w:oddVBand="0" w:evenVBand="0" w:oddHBand="0" w:evenHBand="0" w:firstRowFirstColumn="0" w:firstRowLastColumn="0" w:lastRowFirstColumn="0" w:lastRowLastColumn="0"/>
            </w:pPr>
            <w:r>
              <w:t>Void</w:t>
            </w:r>
          </w:p>
        </w:tc>
      </w:tr>
      <w:tr w:rsidR="00065ADA" w14:paraId="34A94F4E"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878BE49" w14:textId="77777777" w:rsidR="00065ADA" w:rsidRDefault="00065ADA" w:rsidP="001A24A7">
            <w:r>
              <w:t>Arguments</w:t>
            </w:r>
          </w:p>
        </w:tc>
        <w:tc>
          <w:tcPr>
            <w:tcW w:w="7068" w:type="dxa"/>
          </w:tcPr>
          <w:p w14:paraId="0B28BB62" w14:textId="568ACAE0" w:rsidR="00065ADA" w:rsidRDefault="00065ADA" w:rsidP="001A24A7">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r>
              <w:t xml:space="preserve"> </w:t>
            </w:r>
            <w:proofErr w:type="spellStart"/>
            <w:r>
              <w:t>armIndex</w:t>
            </w:r>
            <w:proofErr w:type="spellEnd"/>
            <w:r>
              <w:t xml:space="preserve"> – the number of the arm </w:t>
            </w:r>
          </w:p>
        </w:tc>
      </w:tr>
      <w:tr w:rsidR="00065ADA" w14:paraId="420FDE7D"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E543FB9" w14:textId="77777777" w:rsidR="00065ADA" w:rsidRDefault="00065ADA" w:rsidP="001A24A7"/>
        </w:tc>
        <w:tc>
          <w:tcPr>
            <w:tcW w:w="7068" w:type="dxa"/>
          </w:tcPr>
          <w:p w14:paraId="611D749F" w14:textId="45E14B01" w:rsidR="00065ADA" w:rsidRDefault="00065ADA" w:rsidP="001A24A7">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r>
              <w:t xml:space="preserve"> width – the width to close the gripper to</w:t>
            </w:r>
          </w:p>
        </w:tc>
      </w:tr>
    </w:tbl>
    <w:p w14:paraId="47B754BF" w14:textId="0A9AF115" w:rsidR="00065ADA" w:rsidRDefault="00065ADA" w:rsidP="005D5045"/>
    <w:p w14:paraId="751F65E0" w14:textId="2960C49D" w:rsidR="00065ADA" w:rsidRDefault="00065ADA" w:rsidP="00AA2EB1">
      <w:pPr>
        <w:pStyle w:val="Caption"/>
      </w:pPr>
      <w:bookmarkStart w:id="214" w:name="_Toc434232799"/>
      <w:r>
        <w:t xml:space="preserve">Table </w:t>
      </w:r>
      <w:fldSimple w:instr=" SEQ Table \* ARABIC ">
        <w:r w:rsidR="006175EC">
          <w:rPr>
            <w:noProof/>
          </w:rPr>
          <w:t>14</w:t>
        </w:r>
      </w:fldSimple>
      <w:r>
        <w:t xml:space="preserve">. Cargo Retrieval Controller Behavior: </w:t>
      </w:r>
      <w:proofErr w:type="spellStart"/>
      <w:r>
        <w:t>moveArm</w:t>
      </w:r>
      <w:bookmarkEnd w:id="214"/>
      <w:proofErr w:type="spellEnd"/>
    </w:p>
    <w:tbl>
      <w:tblPr>
        <w:tblStyle w:val="GridTable1Light"/>
        <w:tblW w:w="9043" w:type="dxa"/>
        <w:tblLook w:val="04A0" w:firstRow="1" w:lastRow="0" w:firstColumn="1" w:lastColumn="0" w:noHBand="0" w:noVBand="1"/>
      </w:tblPr>
      <w:tblGrid>
        <w:gridCol w:w="1975"/>
        <w:gridCol w:w="7068"/>
      </w:tblGrid>
      <w:tr w:rsidR="00065ADA" w14:paraId="73CE3605" w14:textId="77777777" w:rsidTr="001A24A7">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4F6438A" w14:textId="77777777" w:rsidR="00065ADA" w:rsidRDefault="00065ADA" w:rsidP="001A24A7">
            <w:r>
              <w:t>Function</w:t>
            </w:r>
          </w:p>
        </w:tc>
        <w:tc>
          <w:tcPr>
            <w:tcW w:w="7068" w:type="dxa"/>
          </w:tcPr>
          <w:p w14:paraId="0689E977" w14:textId="6A285AB6" w:rsidR="00065ADA" w:rsidRDefault="00065ADA" w:rsidP="001A24A7">
            <w:pPr>
              <w:cnfStyle w:val="100000000000" w:firstRow="1" w:lastRow="0" w:firstColumn="0" w:lastColumn="0" w:oddVBand="0" w:evenVBand="0" w:oddHBand="0" w:evenHBand="0" w:firstRowFirstColumn="0" w:firstRowLastColumn="0" w:lastRowFirstColumn="0" w:lastRowLastColumn="0"/>
            </w:pPr>
            <w:proofErr w:type="spellStart"/>
            <w:r>
              <w:t>moveArm</w:t>
            </w:r>
            <w:proofErr w:type="spellEnd"/>
            <w:r>
              <w:t>(</w:t>
            </w:r>
            <w:proofErr w:type="spellStart"/>
            <w:r>
              <w:t>int</w:t>
            </w:r>
            <w:proofErr w:type="spellEnd"/>
            <w:r>
              <w:t xml:space="preserve"> </w:t>
            </w:r>
            <w:proofErr w:type="spellStart"/>
            <w:r>
              <w:t>armIndex</w:t>
            </w:r>
            <w:proofErr w:type="spellEnd"/>
            <w:r>
              <w:t>, point)</w:t>
            </w:r>
          </w:p>
        </w:tc>
      </w:tr>
      <w:tr w:rsidR="00065ADA" w14:paraId="43322E83"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8FB5C12" w14:textId="77777777" w:rsidR="00065ADA" w:rsidRDefault="00065ADA" w:rsidP="001A24A7">
            <w:r>
              <w:t>Description</w:t>
            </w:r>
          </w:p>
        </w:tc>
        <w:tc>
          <w:tcPr>
            <w:tcW w:w="7068" w:type="dxa"/>
          </w:tcPr>
          <w:p w14:paraId="6E07FAEC" w14:textId="49DFCB68" w:rsidR="00065ADA" w:rsidRDefault="00065ADA" w:rsidP="001A24A7">
            <w:pPr>
              <w:cnfStyle w:val="000000000000" w:firstRow="0" w:lastRow="0" w:firstColumn="0" w:lastColumn="0" w:oddVBand="0" w:evenVBand="0" w:oddHBand="0" w:evenHBand="0" w:firstRowFirstColumn="0" w:firstRowLastColumn="0" w:lastRowFirstColumn="0" w:lastRowLastColumn="0"/>
            </w:pPr>
            <w:r>
              <w:t>Function used to move arm to a specific point in space</w:t>
            </w:r>
          </w:p>
        </w:tc>
      </w:tr>
      <w:tr w:rsidR="00065ADA" w14:paraId="5FC1B795"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772F3E50" w14:textId="77777777" w:rsidR="00065ADA" w:rsidRDefault="00065ADA" w:rsidP="001A24A7">
            <w:r>
              <w:t>Accessibility</w:t>
            </w:r>
          </w:p>
        </w:tc>
        <w:tc>
          <w:tcPr>
            <w:tcW w:w="7068" w:type="dxa"/>
          </w:tcPr>
          <w:p w14:paraId="6A768463" w14:textId="77777777" w:rsidR="00065ADA" w:rsidRDefault="00065ADA" w:rsidP="001A24A7">
            <w:pPr>
              <w:cnfStyle w:val="000000000000" w:firstRow="0" w:lastRow="0" w:firstColumn="0" w:lastColumn="0" w:oddVBand="0" w:evenVBand="0" w:oddHBand="0" w:evenHBand="0" w:firstRowFirstColumn="0" w:firstRowLastColumn="0" w:lastRowFirstColumn="0" w:lastRowLastColumn="0"/>
            </w:pPr>
            <w:r>
              <w:t>Public</w:t>
            </w:r>
          </w:p>
        </w:tc>
      </w:tr>
      <w:tr w:rsidR="00065ADA" w14:paraId="0E6B1428" w14:textId="77777777" w:rsidTr="001A24A7">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25ACC55E" w14:textId="77777777" w:rsidR="00065ADA" w:rsidRDefault="00065ADA" w:rsidP="001A24A7">
            <w:r>
              <w:t>Return Type</w:t>
            </w:r>
          </w:p>
        </w:tc>
        <w:tc>
          <w:tcPr>
            <w:tcW w:w="7068" w:type="dxa"/>
          </w:tcPr>
          <w:p w14:paraId="701C72C0" w14:textId="77777777" w:rsidR="00065ADA" w:rsidRDefault="00065ADA" w:rsidP="001A24A7">
            <w:pPr>
              <w:cnfStyle w:val="000000000000" w:firstRow="0" w:lastRow="0" w:firstColumn="0" w:lastColumn="0" w:oddVBand="0" w:evenVBand="0" w:oddHBand="0" w:evenHBand="0" w:firstRowFirstColumn="0" w:firstRowLastColumn="0" w:lastRowFirstColumn="0" w:lastRowLastColumn="0"/>
            </w:pPr>
            <w:r>
              <w:t>Void</w:t>
            </w:r>
          </w:p>
        </w:tc>
      </w:tr>
      <w:tr w:rsidR="00065ADA" w14:paraId="0A3F9025"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CF1054B" w14:textId="77777777" w:rsidR="00065ADA" w:rsidRDefault="00065ADA" w:rsidP="001A24A7">
            <w:r>
              <w:t>Arguments</w:t>
            </w:r>
          </w:p>
        </w:tc>
        <w:tc>
          <w:tcPr>
            <w:tcW w:w="7068" w:type="dxa"/>
          </w:tcPr>
          <w:p w14:paraId="0564E205" w14:textId="77777777" w:rsidR="00065ADA" w:rsidRDefault="00065ADA" w:rsidP="001A24A7">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r>
              <w:t xml:space="preserve"> </w:t>
            </w:r>
            <w:proofErr w:type="spellStart"/>
            <w:r>
              <w:t>armIndex</w:t>
            </w:r>
            <w:proofErr w:type="spellEnd"/>
            <w:r>
              <w:t xml:space="preserve"> – the number of the arm that should pick-up the block.</w:t>
            </w:r>
          </w:p>
        </w:tc>
      </w:tr>
      <w:tr w:rsidR="00065ADA" w14:paraId="25F27DC6"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3898301" w14:textId="77777777" w:rsidR="00065ADA" w:rsidRDefault="00065ADA" w:rsidP="001A24A7"/>
        </w:tc>
        <w:tc>
          <w:tcPr>
            <w:tcW w:w="7068" w:type="dxa"/>
          </w:tcPr>
          <w:p w14:paraId="0D73939C" w14:textId="38D4B817" w:rsidR="00065ADA" w:rsidRDefault="00065ADA" w:rsidP="001A24A7">
            <w:pPr>
              <w:cnfStyle w:val="000000000000" w:firstRow="0" w:lastRow="0" w:firstColumn="0" w:lastColumn="0" w:oddVBand="0" w:evenVBand="0" w:oddHBand="0" w:evenHBand="0" w:firstRowFirstColumn="0" w:firstRowLastColumn="0" w:lastRowFirstColumn="0" w:lastRowLastColumn="0"/>
            </w:pPr>
            <w:r>
              <w:t>Point point – the point in space to move arm to</w:t>
            </w:r>
          </w:p>
        </w:tc>
      </w:tr>
    </w:tbl>
    <w:p w14:paraId="3EEB0B08" w14:textId="77777777" w:rsidR="00065ADA" w:rsidRDefault="00065ADA" w:rsidP="005D5045"/>
    <w:p w14:paraId="00735F98" w14:textId="77777777" w:rsidR="00B10EFF" w:rsidRDefault="00B10EFF" w:rsidP="00B10EFF"/>
    <w:p w14:paraId="6527014A" w14:textId="77777777" w:rsidR="00B10EFF" w:rsidRDefault="00B10EFF">
      <w:pPr>
        <w:pStyle w:val="Heading3"/>
      </w:pPr>
      <w:bookmarkStart w:id="215" w:name="_Toc434233374"/>
      <w:r>
        <w:t>Link Layer</w:t>
      </w:r>
      <w:bookmarkEnd w:id="215"/>
    </w:p>
    <w:p w14:paraId="6612CE9F" w14:textId="13AF8C96" w:rsidR="00857536" w:rsidRDefault="00F46580" w:rsidP="00857536">
      <w:pPr>
        <w:textAlignment w:val="baseline"/>
        <w:rPr>
          <w:color w:val="000000"/>
          <w:szCs w:val="24"/>
        </w:rPr>
      </w:pPr>
      <w:r>
        <w:rPr>
          <w:color w:val="000000"/>
          <w:szCs w:val="24"/>
        </w:rPr>
        <w:t>The arm uses a set of smart servo to control movements of the arm. The servos have defined SDK for the Linux operating system that can be used with the BBB.  The Link Layer communications will take advantage of these predefined APIs.</w:t>
      </w:r>
    </w:p>
    <w:p w14:paraId="72866D07" w14:textId="77777777" w:rsidR="00F46580" w:rsidRDefault="00F46580" w:rsidP="00857536">
      <w:pPr>
        <w:textAlignment w:val="baseline"/>
        <w:rPr>
          <w:color w:val="000000"/>
          <w:szCs w:val="24"/>
        </w:rPr>
      </w:pPr>
    </w:p>
    <w:p w14:paraId="53561FAC" w14:textId="5F98055E" w:rsidR="00857536" w:rsidRDefault="00857536" w:rsidP="00857536">
      <w:pPr>
        <w:textAlignment w:val="baseline"/>
        <w:rPr>
          <w:color w:val="000000"/>
          <w:szCs w:val="24"/>
        </w:rPr>
      </w:pPr>
      <w:r>
        <w:rPr>
          <w:color w:val="000000"/>
          <w:szCs w:val="24"/>
        </w:rPr>
        <w:t>Dynamixel SDK for Linux</w:t>
      </w:r>
    </w:p>
    <w:p w14:paraId="2A09E858" w14:textId="77777777" w:rsidR="00857536" w:rsidRDefault="002F75B4" w:rsidP="00857536">
      <w:pPr>
        <w:textAlignment w:val="baseline"/>
        <w:rPr>
          <w:color w:val="000000"/>
          <w:szCs w:val="24"/>
        </w:rPr>
      </w:pPr>
      <w:hyperlink r:id="rId69" w:history="1">
        <w:r w:rsidR="00857536" w:rsidRPr="00A341CD">
          <w:rPr>
            <w:rStyle w:val="Hyperlink"/>
            <w:szCs w:val="24"/>
          </w:rPr>
          <w:t>http://support.robotis.com/en/software/dynamixel_sdk/usb2dynamixel/usb2dxl_linux.htm</w:t>
        </w:r>
      </w:hyperlink>
    </w:p>
    <w:p w14:paraId="59235028" w14:textId="77777777" w:rsidR="00857536" w:rsidRDefault="00857536" w:rsidP="00857536">
      <w:pPr>
        <w:textAlignment w:val="baseline"/>
        <w:rPr>
          <w:color w:val="000000"/>
          <w:szCs w:val="24"/>
        </w:rPr>
      </w:pPr>
    </w:p>
    <w:p w14:paraId="3AC706B8" w14:textId="77777777" w:rsidR="00857536" w:rsidRDefault="00857536" w:rsidP="00857536">
      <w:pPr>
        <w:textAlignment w:val="baseline"/>
        <w:rPr>
          <w:color w:val="000000"/>
          <w:szCs w:val="24"/>
        </w:rPr>
      </w:pPr>
      <w:r>
        <w:rPr>
          <w:color w:val="000000"/>
          <w:szCs w:val="24"/>
        </w:rPr>
        <w:t xml:space="preserve">Dynamixel Linux </w:t>
      </w:r>
      <w:proofErr w:type="spellStart"/>
      <w:r>
        <w:rPr>
          <w:color w:val="000000"/>
          <w:szCs w:val="24"/>
        </w:rPr>
        <w:t>gcc</w:t>
      </w:r>
      <w:proofErr w:type="spellEnd"/>
      <w:r>
        <w:rPr>
          <w:color w:val="000000"/>
          <w:szCs w:val="24"/>
        </w:rPr>
        <w:t xml:space="preserve"> </w:t>
      </w:r>
    </w:p>
    <w:p w14:paraId="005981D0" w14:textId="77777777" w:rsidR="00857536" w:rsidRDefault="002F75B4" w:rsidP="00857536">
      <w:pPr>
        <w:textAlignment w:val="baseline"/>
        <w:rPr>
          <w:color w:val="000000"/>
          <w:szCs w:val="24"/>
        </w:rPr>
      </w:pPr>
      <w:hyperlink r:id="rId70" w:history="1">
        <w:r w:rsidR="00857536" w:rsidRPr="00A341CD">
          <w:rPr>
            <w:rStyle w:val="Hyperlink"/>
            <w:szCs w:val="24"/>
          </w:rPr>
          <w:t>http://support.robotis.com/en/software/dynamixel_sdk/usb2dynamixel/linux/gcc.htm</w:t>
        </w:r>
      </w:hyperlink>
    </w:p>
    <w:p w14:paraId="04D5A830" w14:textId="77777777" w:rsidR="00857536" w:rsidRDefault="00857536" w:rsidP="00857536">
      <w:pPr>
        <w:textAlignment w:val="baseline"/>
        <w:rPr>
          <w:color w:val="000000"/>
          <w:szCs w:val="24"/>
        </w:rPr>
      </w:pPr>
    </w:p>
    <w:p w14:paraId="13A1DF95" w14:textId="77777777" w:rsidR="00857536" w:rsidRDefault="00857536" w:rsidP="00857536">
      <w:pPr>
        <w:textAlignment w:val="baseline"/>
        <w:rPr>
          <w:color w:val="000000"/>
          <w:szCs w:val="24"/>
        </w:rPr>
      </w:pPr>
      <w:r>
        <w:rPr>
          <w:color w:val="000000"/>
          <w:szCs w:val="24"/>
        </w:rPr>
        <w:t xml:space="preserve">Dynamixel API Reference </w:t>
      </w:r>
    </w:p>
    <w:p w14:paraId="440B0412" w14:textId="77777777" w:rsidR="00857536" w:rsidRDefault="002F75B4" w:rsidP="00857536">
      <w:pPr>
        <w:textAlignment w:val="baseline"/>
        <w:rPr>
          <w:color w:val="000000"/>
          <w:szCs w:val="24"/>
        </w:rPr>
      </w:pPr>
      <w:hyperlink r:id="rId71" w:history="1">
        <w:r w:rsidR="00857536" w:rsidRPr="00A341CD">
          <w:rPr>
            <w:rStyle w:val="Hyperlink"/>
            <w:szCs w:val="24"/>
          </w:rPr>
          <w:t>http://support.robotis.com/en/software/dynamixel_sdk/api_reference.htm</w:t>
        </w:r>
      </w:hyperlink>
    </w:p>
    <w:p w14:paraId="24696122" w14:textId="3110D5B3" w:rsidR="00B10EFF" w:rsidRDefault="00B10EFF" w:rsidP="00C833C2">
      <w:pPr>
        <w:textAlignment w:val="baseline"/>
        <w:rPr>
          <w:color w:val="000000"/>
          <w:szCs w:val="24"/>
        </w:rPr>
      </w:pPr>
    </w:p>
    <w:p w14:paraId="6DE3052C" w14:textId="77777777" w:rsidR="00857536" w:rsidRDefault="00857536" w:rsidP="00C833C2">
      <w:pPr>
        <w:textAlignment w:val="baseline"/>
        <w:rPr>
          <w:color w:val="000000"/>
          <w:szCs w:val="24"/>
        </w:rPr>
      </w:pPr>
    </w:p>
    <w:p w14:paraId="13CF86EF" w14:textId="77777777" w:rsidR="009E56EB" w:rsidRDefault="009E56EB">
      <w:pPr>
        <w:jc w:val="left"/>
        <w:rPr>
          <w:b/>
          <w:sz w:val="32"/>
          <w:szCs w:val="28"/>
        </w:rPr>
      </w:pPr>
      <w:bookmarkStart w:id="216" w:name="_Toc433565959"/>
      <w:bookmarkStart w:id="217" w:name="_Toc433570106"/>
      <w:bookmarkStart w:id="218" w:name="_Toc433571674"/>
      <w:bookmarkStart w:id="219" w:name="_Toc433572014"/>
      <w:bookmarkStart w:id="220" w:name="_Toc433573085"/>
      <w:bookmarkStart w:id="221" w:name="_Toc433573573"/>
      <w:bookmarkStart w:id="222" w:name="_Toc433477853"/>
      <w:bookmarkStart w:id="223" w:name="_Toc433478001"/>
      <w:bookmarkEnd w:id="216"/>
      <w:bookmarkEnd w:id="217"/>
      <w:bookmarkEnd w:id="218"/>
      <w:bookmarkEnd w:id="219"/>
      <w:bookmarkEnd w:id="220"/>
      <w:bookmarkEnd w:id="221"/>
      <w:bookmarkEnd w:id="222"/>
      <w:bookmarkEnd w:id="223"/>
      <w:r>
        <w:br w:type="page"/>
      </w:r>
    </w:p>
    <w:p w14:paraId="4AB9B613" w14:textId="31E40639" w:rsidR="00C833C2" w:rsidRDefault="00C833C2">
      <w:pPr>
        <w:pStyle w:val="Heading2"/>
      </w:pPr>
      <w:bookmarkStart w:id="224" w:name="_Toc434233375"/>
      <w:r>
        <w:lastRenderedPageBreak/>
        <w:t>Image Processing &amp; Lighting</w:t>
      </w:r>
      <w:bookmarkEnd w:id="224"/>
      <w:r>
        <w:t xml:space="preserve"> </w:t>
      </w:r>
    </w:p>
    <w:p w14:paraId="518AE532" w14:textId="77777777" w:rsidR="0099723E" w:rsidRDefault="0099723E" w:rsidP="0099723E">
      <w:pPr>
        <w:textAlignment w:val="baseline"/>
        <w:rPr>
          <w:color w:val="000000"/>
          <w:szCs w:val="24"/>
        </w:rPr>
      </w:pPr>
      <w:r>
        <w:rPr>
          <w:color w:val="000000"/>
          <w:szCs w:val="24"/>
        </w:rPr>
        <w:t xml:space="preserve">The </w:t>
      </w:r>
      <w:r w:rsidR="003F1319">
        <w:rPr>
          <w:color w:val="000000"/>
          <w:szCs w:val="24"/>
        </w:rPr>
        <w:t>Image Processing &amp; Lighting</w:t>
      </w:r>
      <w:r>
        <w:rPr>
          <w:color w:val="000000"/>
          <w:szCs w:val="24"/>
        </w:rPr>
        <w:t xml:space="preserve"> sub-system is a hardware system that is comprised of </w:t>
      </w:r>
      <w:r w:rsidR="003F1319">
        <w:rPr>
          <w:color w:val="000000"/>
          <w:szCs w:val="24"/>
        </w:rPr>
        <w:t>multiple cameras and LED lighting</w:t>
      </w:r>
      <w:r>
        <w:rPr>
          <w:color w:val="000000"/>
          <w:szCs w:val="24"/>
        </w:rPr>
        <w:t xml:space="preserve">. </w:t>
      </w:r>
      <w:r w:rsidR="003F1319">
        <w:rPr>
          <w:color w:val="000000"/>
          <w:szCs w:val="24"/>
        </w:rPr>
        <w:t>Image Processing &amp; Lighting</w:t>
      </w:r>
      <w:r>
        <w:rPr>
          <w:color w:val="000000"/>
          <w:szCs w:val="24"/>
        </w:rPr>
        <w:t xml:space="preserve"> is specific to the robot and does not have representations beyond the robot, but does have behaviors at specific locations of the Port. </w:t>
      </w:r>
    </w:p>
    <w:p w14:paraId="64C7A434" w14:textId="77777777" w:rsidR="00C833C2" w:rsidRDefault="00C833C2" w:rsidP="00C833C2">
      <w:pPr>
        <w:textAlignment w:val="baseline"/>
        <w:rPr>
          <w:color w:val="000000"/>
          <w:szCs w:val="24"/>
        </w:rPr>
      </w:pPr>
    </w:p>
    <w:p w14:paraId="59F346AA" w14:textId="77777777" w:rsidR="00B10EFF" w:rsidRDefault="00B10EFF">
      <w:pPr>
        <w:pStyle w:val="Heading3"/>
      </w:pPr>
      <w:bookmarkStart w:id="225" w:name="_Toc434233376"/>
      <w:r>
        <w:t>Representational Layer</w:t>
      </w:r>
      <w:bookmarkEnd w:id="225"/>
    </w:p>
    <w:p w14:paraId="205C165D" w14:textId="77777777" w:rsidR="00D123F2" w:rsidRDefault="00D123F2" w:rsidP="00D123F2">
      <w:pPr>
        <w:pStyle w:val="NormalWeb"/>
        <w:spacing w:before="0" w:beforeAutospacing="0" w:after="0" w:afterAutospacing="0"/>
        <w:rPr>
          <w:color w:val="000000"/>
        </w:rPr>
      </w:pPr>
      <w:r>
        <w:rPr>
          <w:color w:val="000000"/>
        </w:rPr>
        <w:t xml:space="preserve">The lighting controller and the camera controller will simply return an ON/OFF state. The image controller will receive and input of the image taken from the camera controller and return color, size, QR code, position, and the identification of the order of the rail bins. </w:t>
      </w:r>
    </w:p>
    <w:p w14:paraId="07D2B4F9" w14:textId="77777777" w:rsidR="00D123F2" w:rsidRDefault="00D123F2" w:rsidP="00D123F2">
      <w:pPr>
        <w:pStyle w:val="NormalWeb"/>
        <w:spacing w:before="0" w:beforeAutospacing="0" w:after="0" w:afterAutospacing="0"/>
      </w:pPr>
    </w:p>
    <w:p w14:paraId="39755700" w14:textId="77777777" w:rsidR="00D123F2" w:rsidRDefault="00D123F2" w:rsidP="0017370C">
      <w:r>
        <w:rPr>
          <w:noProof/>
        </w:rPr>
        <w:drawing>
          <wp:inline distT="0" distB="0" distL="0" distR="0" wp14:anchorId="2274AA67" wp14:editId="70B9E5F1">
            <wp:extent cx="5943600" cy="1943100"/>
            <wp:effectExtent l="0" t="0" r="0" b="0"/>
            <wp:docPr id="2" name="Picture 2" descr="https://lh5.googleusercontent.com/hyIj4jZeS80_QhbCB0Fooyft-INttfWBgiagFOoFDMGhJYTzXaOdhrEwIngpHBM3htWvttqua-yF0xWUI2J4wTURk3nKvbHkdlslxUKVPJKvv-uEFNt_tjliZ5wEU3P3ngRhPv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hyIj4jZeS80_QhbCB0Fooyft-INttfWBgiagFOoFDMGhJYTzXaOdhrEwIngpHBM3htWvttqua-yF0xWUI2J4wTURk3nKvbHkdlslxUKVPJKvv-uEFNt_tjliZ5wEU3P3ngRhPveB"/>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5976AB9" w14:textId="366F8A87" w:rsidR="00D123F2" w:rsidRDefault="00D123F2" w:rsidP="00D123F2">
      <w:pPr>
        <w:pStyle w:val="Caption"/>
      </w:pPr>
      <w:bookmarkStart w:id="226" w:name="_Toc434233507"/>
      <w:r>
        <w:t xml:space="preserve">Figure </w:t>
      </w:r>
      <w:fldSimple w:instr=" SEQ Figure \* ARABIC ">
        <w:r w:rsidR="006175EC">
          <w:rPr>
            <w:noProof/>
          </w:rPr>
          <w:t>47</w:t>
        </w:r>
      </w:fldSimple>
      <w:r>
        <w:t xml:space="preserve">. Image Processing &amp; Lighting </w:t>
      </w:r>
      <w:r w:rsidR="009D3132">
        <w:t>Class</w:t>
      </w:r>
      <w:bookmarkEnd w:id="226"/>
    </w:p>
    <w:p w14:paraId="3F59D55B" w14:textId="42737686" w:rsidR="00D36471" w:rsidRDefault="00D36471" w:rsidP="0016123D">
      <w:pPr>
        <w:pStyle w:val="Caption"/>
      </w:pPr>
      <w:bookmarkStart w:id="227" w:name="_Toc434232800"/>
      <w:r>
        <w:t xml:space="preserve">Table </w:t>
      </w:r>
      <w:fldSimple w:instr=" SEQ Table \* ARABIC ">
        <w:r w:rsidR="006175EC">
          <w:rPr>
            <w:noProof/>
          </w:rPr>
          <w:t>15</w:t>
        </w:r>
      </w:fldSimple>
      <w:r>
        <w:t xml:space="preserve">. </w:t>
      </w:r>
      <w:r w:rsidRPr="00D36471">
        <w:t>Lighting Controller Properties</w:t>
      </w:r>
      <w:bookmarkEnd w:id="227"/>
      <w:r w:rsidRPr="00D36471">
        <w:t xml:space="preserve"> </w:t>
      </w:r>
    </w:p>
    <w:p w14:paraId="115A150B" w14:textId="77777777" w:rsidR="00D36471" w:rsidRPr="00D36471" w:rsidRDefault="00D36471" w:rsidP="00D36471"/>
    <w:tbl>
      <w:tblPr>
        <w:tblW w:w="8990" w:type="dxa"/>
        <w:tblInd w:w="-11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795"/>
        <w:gridCol w:w="1530"/>
        <w:gridCol w:w="4410"/>
        <w:gridCol w:w="1255"/>
      </w:tblGrid>
      <w:tr w:rsidR="00D36471" w:rsidRPr="00D36471" w14:paraId="6DF0C3DC" w14:textId="77777777" w:rsidTr="009E56EB">
        <w:tc>
          <w:tcPr>
            <w:tcW w:w="1795" w:type="dxa"/>
          </w:tcPr>
          <w:p w14:paraId="745ACCBC" w14:textId="77777777" w:rsidR="00D36471" w:rsidRPr="00D36471" w:rsidRDefault="00D36471" w:rsidP="00D36471">
            <w:pPr>
              <w:rPr>
                <w:b/>
              </w:rPr>
            </w:pPr>
            <w:r w:rsidRPr="00D36471">
              <w:rPr>
                <w:b/>
              </w:rPr>
              <w:t>Name</w:t>
            </w:r>
          </w:p>
        </w:tc>
        <w:tc>
          <w:tcPr>
            <w:tcW w:w="1530" w:type="dxa"/>
          </w:tcPr>
          <w:p w14:paraId="5A6D4FD7" w14:textId="77777777" w:rsidR="00D36471" w:rsidRPr="00D36471" w:rsidRDefault="00D36471" w:rsidP="00D36471">
            <w:pPr>
              <w:rPr>
                <w:b/>
              </w:rPr>
            </w:pPr>
            <w:r w:rsidRPr="00D36471">
              <w:rPr>
                <w:b/>
              </w:rPr>
              <w:t>Type</w:t>
            </w:r>
          </w:p>
        </w:tc>
        <w:tc>
          <w:tcPr>
            <w:tcW w:w="4410" w:type="dxa"/>
          </w:tcPr>
          <w:p w14:paraId="2E9CDB93" w14:textId="77777777" w:rsidR="00D36471" w:rsidRPr="00D36471" w:rsidRDefault="00D36471" w:rsidP="00D36471">
            <w:pPr>
              <w:rPr>
                <w:b/>
              </w:rPr>
            </w:pPr>
            <w:r w:rsidRPr="00D36471">
              <w:rPr>
                <w:b/>
              </w:rPr>
              <w:t>Description</w:t>
            </w:r>
          </w:p>
        </w:tc>
        <w:tc>
          <w:tcPr>
            <w:tcW w:w="1255" w:type="dxa"/>
          </w:tcPr>
          <w:p w14:paraId="52A06287" w14:textId="77777777" w:rsidR="00D36471" w:rsidRPr="00D36471" w:rsidRDefault="00D36471" w:rsidP="00D36471">
            <w:pPr>
              <w:rPr>
                <w:b/>
              </w:rPr>
            </w:pPr>
            <w:r w:rsidRPr="00D36471">
              <w:rPr>
                <w:b/>
              </w:rPr>
              <w:t>Required</w:t>
            </w:r>
          </w:p>
        </w:tc>
      </w:tr>
      <w:tr w:rsidR="00D36471" w:rsidRPr="00D36471" w14:paraId="5BA9A270" w14:textId="77777777" w:rsidTr="009E56EB">
        <w:tc>
          <w:tcPr>
            <w:tcW w:w="1795" w:type="dxa"/>
          </w:tcPr>
          <w:p w14:paraId="4896C190" w14:textId="77777777" w:rsidR="00D36471" w:rsidRPr="00D36471" w:rsidRDefault="00D36471" w:rsidP="00D36471">
            <w:pPr>
              <w:rPr>
                <w:b/>
              </w:rPr>
            </w:pPr>
            <w:r w:rsidRPr="00D36471">
              <w:rPr>
                <w:b/>
              </w:rPr>
              <w:t>State</w:t>
            </w:r>
          </w:p>
        </w:tc>
        <w:tc>
          <w:tcPr>
            <w:tcW w:w="1530" w:type="dxa"/>
          </w:tcPr>
          <w:p w14:paraId="5A8C87DA" w14:textId="77777777" w:rsidR="00D36471" w:rsidRPr="00D36471" w:rsidRDefault="00D36471" w:rsidP="00D36471">
            <w:r w:rsidRPr="00D36471">
              <w:t>State</w:t>
            </w:r>
          </w:p>
        </w:tc>
        <w:tc>
          <w:tcPr>
            <w:tcW w:w="4410" w:type="dxa"/>
          </w:tcPr>
          <w:p w14:paraId="5C44AE87" w14:textId="77777777" w:rsidR="00D36471" w:rsidRPr="00D36471" w:rsidRDefault="00D36471" w:rsidP="00D36471">
            <w:r w:rsidRPr="00D36471">
              <w:t>State that will determine the functionality of the lighting source.</w:t>
            </w:r>
          </w:p>
        </w:tc>
        <w:tc>
          <w:tcPr>
            <w:tcW w:w="1255" w:type="dxa"/>
          </w:tcPr>
          <w:p w14:paraId="51E8664E" w14:textId="77777777" w:rsidR="00D36471" w:rsidRPr="00D36471" w:rsidRDefault="00D36471" w:rsidP="00D36471">
            <w:r w:rsidRPr="00D36471">
              <w:t>True</w:t>
            </w:r>
          </w:p>
        </w:tc>
      </w:tr>
    </w:tbl>
    <w:p w14:paraId="15C9964E" w14:textId="77777777" w:rsidR="00D36471" w:rsidRPr="00D36471" w:rsidRDefault="00D36471" w:rsidP="00D36471"/>
    <w:p w14:paraId="7197EC39" w14:textId="77777777" w:rsidR="00D36471" w:rsidRPr="00D36471" w:rsidRDefault="00D36471" w:rsidP="00D36471">
      <w:r w:rsidRPr="00D36471">
        <w:t xml:space="preserve">Table Camera Controller Properties </w:t>
      </w:r>
    </w:p>
    <w:tbl>
      <w:tblPr>
        <w:tblW w:w="8990" w:type="dxa"/>
        <w:tblInd w:w="-11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795"/>
        <w:gridCol w:w="1530"/>
        <w:gridCol w:w="4410"/>
        <w:gridCol w:w="1255"/>
      </w:tblGrid>
      <w:tr w:rsidR="00D36471" w:rsidRPr="00D36471" w14:paraId="1D45D0A9" w14:textId="77777777" w:rsidTr="009E56EB">
        <w:tc>
          <w:tcPr>
            <w:tcW w:w="1795" w:type="dxa"/>
          </w:tcPr>
          <w:p w14:paraId="6C4E4841" w14:textId="77777777" w:rsidR="00D36471" w:rsidRPr="00D36471" w:rsidRDefault="00D36471" w:rsidP="00D36471">
            <w:pPr>
              <w:rPr>
                <w:b/>
              </w:rPr>
            </w:pPr>
            <w:r w:rsidRPr="00D36471">
              <w:rPr>
                <w:b/>
              </w:rPr>
              <w:t>Name</w:t>
            </w:r>
          </w:p>
        </w:tc>
        <w:tc>
          <w:tcPr>
            <w:tcW w:w="1530" w:type="dxa"/>
          </w:tcPr>
          <w:p w14:paraId="1236E811" w14:textId="77777777" w:rsidR="00D36471" w:rsidRPr="00D36471" w:rsidRDefault="00D36471" w:rsidP="00D36471">
            <w:pPr>
              <w:rPr>
                <w:b/>
              </w:rPr>
            </w:pPr>
            <w:r w:rsidRPr="00D36471">
              <w:rPr>
                <w:b/>
              </w:rPr>
              <w:t>Type</w:t>
            </w:r>
          </w:p>
        </w:tc>
        <w:tc>
          <w:tcPr>
            <w:tcW w:w="4410" w:type="dxa"/>
          </w:tcPr>
          <w:p w14:paraId="5F7190CB" w14:textId="77777777" w:rsidR="00D36471" w:rsidRPr="00D36471" w:rsidRDefault="00D36471" w:rsidP="00D36471">
            <w:pPr>
              <w:rPr>
                <w:b/>
              </w:rPr>
            </w:pPr>
            <w:r w:rsidRPr="00D36471">
              <w:rPr>
                <w:b/>
              </w:rPr>
              <w:t>Description</w:t>
            </w:r>
          </w:p>
        </w:tc>
        <w:tc>
          <w:tcPr>
            <w:tcW w:w="1255" w:type="dxa"/>
          </w:tcPr>
          <w:p w14:paraId="22CC9390" w14:textId="77777777" w:rsidR="00D36471" w:rsidRPr="00D36471" w:rsidRDefault="00D36471" w:rsidP="00D36471">
            <w:pPr>
              <w:rPr>
                <w:b/>
              </w:rPr>
            </w:pPr>
            <w:r w:rsidRPr="00D36471">
              <w:rPr>
                <w:b/>
              </w:rPr>
              <w:t>Required</w:t>
            </w:r>
          </w:p>
        </w:tc>
      </w:tr>
      <w:tr w:rsidR="00D36471" w:rsidRPr="00D36471" w14:paraId="0F153FBA" w14:textId="77777777" w:rsidTr="009E56EB">
        <w:tc>
          <w:tcPr>
            <w:tcW w:w="1795" w:type="dxa"/>
          </w:tcPr>
          <w:p w14:paraId="1A62929A" w14:textId="77777777" w:rsidR="00D36471" w:rsidRPr="00D36471" w:rsidRDefault="00D36471" w:rsidP="00D36471">
            <w:pPr>
              <w:rPr>
                <w:b/>
              </w:rPr>
            </w:pPr>
            <w:r w:rsidRPr="00D36471">
              <w:rPr>
                <w:b/>
              </w:rPr>
              <w:t>State</w:t>
            </w:r>
          </w:p>
        </w:tc>
        <w:tc>
          <w:tcPr>
            <w:tcW w:w="1530" w:type="dxa"/>
          </w:tcPr>
          <w:p w14:paraId="529EE20E" w14:textId="77777777" w:rsidR="00D36471" w:rsidRPr="00D36471" w:rsidRDefault="00D36471" w:rsidP="00D36471">
            <w:r w:rsidRPr="00D36471">
              <w:t>State</w:t>
            </w:r>
          </w:p>
        </w:tc>
        <w:tc>
          <w:tcPr>
            <w:tcW w:w="4410" w:type="dxa"/>
          </w:tcPr>
          <w:p w14:paraId="34531132" w14:textId="77777777" w:rsidR="00D36471" w:rsidRPr="00D36471" w:rsidRDefault="00D36471" w:rsidP="00D36471">
            <w:r w:rsidRPr="00D36471">
              <w:t xml:space="preserve">State that will return the camera’s functionality. </w:t>
            </w:r>
          </w:p>
        </w:tc>
        <w:tc>
          <w:tcPr>
            <w:tcW w:w="1255" w:type="dxa"/>
          </w:tcPr>
          <w:p w14:paraId="71C78A65" w14:textId="77777777" w:rsidR="00D36471" w:rsidRPr="00D36471" w:rsidRDefault="00D36471" w:rsidP="00D36471">
            <w:r w:rsidRPr="00D36471">
              <w:t>True</w:t>
            </w:r>
          </w:p>
        </w:tc>
      </w:tr>
    </w:tbl>
    <w:p w14:paraId="3D3A7FF0" w14:textId="77777777" w:rsidR="00D36471" w:rsidRPr="00D36471" w:rsidRDefault="00D36471" w:rsidP="00D36471"/>
    <w:p w14:paraId="084AEAF7" w14:textId="77777777" w:rsidR="00D36471" w:rsidRPr="00D36471" w:rsidRDefault="00D36471" w:rsidP="00D36471">
      <w:r w:rsidRPr="00D36471">
        <w:rPr>
          <w:b/>
        </w:rPr>
        <w:t>Behavior</w:t>
      </w:r>
    </w:p>
    <w:p w14:paraId="7327F6E9" w14:textId="6205EAC6" w:rsidR="00D36471" w:rsidRPr="00D36471" w:rsidRDefault="00D36471" w:rsidP="0016123D">
      <w:pPr>
        <w:pStyle w:val="Caption"/>
      </w:pPr>
      <w:bookmarkStart w:id="228" w:name="_Toc434232801"/>
      <w:r>
        <w:t xml:space="preserve">Table </w:t>
      </w:r>
      <w:fldSimple w:instr=" SEQ Table \* ARABIC ">
        <w:r w:rsidR="006175EC">
          <w:rPr>
            <w:noProof/>
          </w:rPr>
          <w:t>16</w:t>
        </w:r>
      </w:fldSimple>
      <w:r>
        <w:t xml:space="preserve">. </w:t>
      </w:r>
      <w:r w:rsidRPr="00D36471">
        <w:t>Lighting Controller Properties: ON</w:t>
      </w:r>
      <w:bookmarkEnd w:id="228"/>
    </w:p>
    <w:tbl>
      <w:tblPr>
        <w:tblW w:w="9043" w:type="dxa"/>
        <w:tblInd w:w="-11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975"/>
        <w:gridCol w:w="7068"/>
      </w:tblGrid>
      <w:tr w:rsidR="00D36471" w:rsidRPr="00D36471" w14:paraId="180E8DC4" w14:textId="77777777" w:rsidTr="009E56EB">
        <w:trPr>
          <w:trHeight w:val="240"/>
        </w:trPr>
        <w:tc>
          <w:tcPr>
            <w:tcW w:w="1975" w:type="dxa"/>
          </w:tcPr>
          <w:p w14:paraId="43C8449A" w14:textId="77777777" w:rsidR="00D36471" w:rsidRPr="00D36471" w:rsidRDefault="00D36471" w:rsidP="00D36471">
            <w:pPr>
              <w:rPr>
                <w:b/>
              </w:rPr>
            </w:pPr>
            <w:r w:rsidRPr="00D36471">
              <w:rPr>
                <w:b/>
              </w:rPr>
              <w:t>Function</w:t>
            </w:r>
          </w:p>
        </w:tc>
        <w:tc>
          <w:tcPr>
            <w:tcW w:w="7068" w:type="dxa"/>
          </w:tcPr>
          <w:p w14:paraId="74FC8F33" w14:textId="77777777" w:rsidR="00D36471" w:rsidRPr="00D36471" w:rsidRDefault="00D36471" w:rsidP="00D36471">
            <w:pPr>
              <w:rPr>
                <w:b/>
              </w:rPr>
            </w:pPr>
            <w:proofErr w:type="spellStart"/>
            <w:r w:rsidRPr="00D36471">
              <w:rPr>
                <w:b/>
              </w:rPr>
              <w:t>switchOn</w:t>
            </w:r>
            <w:proofErr w:type="spellEnd"/>
            <w:r w:rsidRPr="00D36471">
              <w:rPr>
                <w:b/>
              </w:rPr>
              <w:t>(</w:t>
            </w:r>
            <w:proofErr w:type="spellStart"/>
            <w:r w:rsidRPr="00D36471">
              <w:rPr>
                <w:b/>
              </w:rPr>
              <w:t>int</w:t>
            </w:r>
            <w:proofErr w:type="spellEnd"/>
            <w:r w:rsidRPr="00D36471">
              <w:rPr>
                <w:b/>
              </w:rPr>
              <w:t xml:space="preserve"> switch)</w:t>
            </w:r>
          </w:p>
        </w:tc>
      </w:tr>
      <w:tr w:rsidR="00D36471" w:rsidRPr="00D36471" w14:paraId="2E087312" w14:textId="77777777" w:rsidTr="009E56EB">
        <w:trPr>
          <w:trHeight w:val="240"/>
        </w:trPr>
        <w:tc>
          <w:tcPr>
            <w:tcW w:w="1975" w:type="dxa"/>
          </w:tcPr>
          <w:p w14:paraId="016163F6" w14:textId="77777777" w:rsidR="00D36471" w:rsidRPr="00D36471" w:rsidRDefault="00D36471" w:rsidP="00D36471">
            <w:pPr>
              <w:rPr>
                <w:b/>
              </w:rPr>
            </w:pPr>
            <w:r w:rsidRPr="00D36471">
              <w:rPr>
                <w:b/>
              </w:rPr>
              <w:t>Description</w:t>
            </w:r>
          </w:p>
        </w:tc>
        <w:tc>
          <w:tcPr>
            <w:tcW w:w="7068" w:type="dxa"/>
          </w:tcPr>
          <w:p w14:paraId="104479FC" w14:textId="77777777" w:rsidR="00D36471" w:rsidRPr="00D36471" w:rsidRDefault="00D36471" w:rsidP="00D36471">
            <w:r w:rsidRPr="00D36471">
              <w:t>Boolean value to control electronic switch</w:t>
            </w:r>
          </w:p>
        </w:tc>
      </w:tr>
      <w:tr w:rsidR="00D36471" w:rsidRPr="00D36471" w14:paraId="76EBF8FE" w14:textId="77777777" w:rsidTr="009E56EB">
        <w:trPr>
          <w:trHeight w:val="240"/>
        </w:trPr>
        <w:tc>
          <w:tcPr>
            <w:tcW w:w="1975" w:type="dxa"/>
          </w:tcPr>
          <w:p w14:paraId="15333333" w14:textId="77777777" w:rsidR="00D36471" w:rsidRPr="00D36471" w:rsidRDefault="00D36471" w:rsidP="00D36471">
            <w:pPr>
              <w:rPr>
                <w:b/>
              </w:rPr>
            </w:pPr>
            <w:r w:rsidRPr="00D36471">
              <w:rPr>
                <w:b/>
              </w:rPr>
              <w:t>Accessibility</w:t>
            </w:r>
          </w:p>
        </w:tc>
        <w:tc>
          <w:tcPr>
            <w:tcW w:w="7068" w:type="dxa"/>
          </w:tcPr>
          <w:p w14:paraId="683FE974" w14:textId="77777777" w:rsidR="00D36471" w:rsidRPr="00D36471" w:rsidRDefault="00D36471" w:rsidP="00D36471">
            <w:r w:rsidRPr="00D36471">
              <w:t>Public</w:t>
            </w:r>
          </w:p>
        </w:tc>
      </w:tr>
      <w:tr w:rsidR="00D36471" w:rsidRPr="00D36471" w14:paraId="4D54EC8B" w14:textId="77777777" w:rsidTr="009E56EB">
        <w:trPr>
          <w:trHeight w:val="260"/>
        </w:trPr>
        <w:tc>
          <w:tcPr>
            <w:tcW w:w="1975" w:type="dxa"/>
          </w:tcPr>
          <w:p w14:paraId="55BC155E" w14:textId="77777777" w:rsidR="00D36471" w:rsidRPr="00D36471" w:rsidRDefault="00D36471" w:rsidP="00D36471">
            <w:pPr>
              <w:rPr>
                <w:b/>
              </w:rPr>
            </w:pPr>
            <w:r w:rsidRPr="00D36471">
              <w:rPr>
                <w:b/>
              </w:rPr>
              <w:t>Return Type</w:t>
            </w:r>
          </w:p>
        </w:tc>
        <w:tc>
          <w:tcPr>
            <w:tcW w:w="7068" w:type="dxa"/>
          </w:tcPr>
          <w:p w14:paraId="2B8CA2F9" w14:textId="77777777" w:rsidR="00D36471" w:rsidRPr="00D36471" w:rsidRDefault="00D36471" w:rsidP="00D36471">
            <w:r w:rsidRPr="00D36471">
              <w:t>void</w:t>
            </w:r>
          </w:p>
        </w:tc>
      </w:tr>
      <w:tr w:rsidR="00D36471" w:rsidRPr="00D36471" w14:paraId="495660CF" w14:textId="77777777" w:rsidTr="009E56EB">
        <w:trPr>
          <w:trHeight w:val="240"/>
        </w:trPr>
        <w:tc>
          <w:tcPr>
            <w:tcW w:w="1975" w:type="dxa"/>
          </w:tcPr>
          <w:p w14:paraId="4E037247" w14:textId="77777777" w:rsidR="00D36471" w:rsidRPr="00D36471" w:rsidRDefault="00D36471" w:rsidP="00D36471">
            <w:pPr>
              <w:rPr>
                <w:b/>
              </w:rPr>
            </w:pPr>
            <w:r w:rsidRPr="00D36471">
              <w:rPr>
                <w:b/>
              </w:rPr>
              <w:t>Arguments</w:t>
            </w:r>
          </w:p>
        </w:tc>
        <w:tc>
          <w:tcPr>
            <w:tcW w:w="7068" w:type="dxa"/>
          </w:tcPr>
          <w:p w14:paraId="7543E934" w14:textId="77777777" w:rsidR="00D36471" w:rsidRPr="00D36471" w:rsidRDefault="00D36471" w:rsidP="00D36471">
            <w:proofErr w:type="spellStart"/>
            <w:r w:rsidRPr="00D36471">
              <w:t>Int</w:t>
            </w:r>
            <w:proofErr w:type="spellEnd"/>
            <w:r w:rsidRPr="00D36471">
              <w:t xml:space="preserve"> switch – Boolean variable (when true light is on)</w:t>
            </w:r>
          </w:p>
        </w:tc>
      </w:tr>
    </w:tbl>
    <w:p w14:paraId="11CCB4DA" w14:textId="77777777" w:rsidR="00D36471" w:rsidRPr="00D36471" w:rsidRDefault="00D36471" w:rsidP="00D36471"/>
    <w:p w14:paraId="7542C5E4" w14:textId="6A0039EF" w:rsidR="00D36471" w:rsidRPr="00D36471" w:rsidRDefault="00D36471" w:rsidP="0016123D">
      <w:pPr>
        <w:pStyle w:val="Caption"/>
      </w:pPr>
      <w:bookmarkStart w:id="229" w:name="_Toc434232802"/>
      <w:r>
        <w:lastRenderedPageBreak/>
        <w:t xml:space="preserve">Table </w:t>
      </w:r>
      <w:fldSimple w:instr=" SEQ Table \* ARABIC ">
        <w:r w:rsidR="006175EC">
          <w:rPr>
            <w:noProof/>
          </w:rPr>
          <w:t>17</w:t>
        </w:r>
      </w:fldSimple>
      <w:r>
        <w:t xml:space="preserve">. </w:t>
      </w:r>
      <w:r w:rsidRPr="00D36471">
        <w:t xml:space="preserve">Camera Controller Properties: </w:t>
      </w:r>
      <w:proofErr w:type="spellStart"/>
      <w:r w:rsidRPr="00D36471">
        <w:t>takeImage</w:t>
      </w:r>
      <w:bookmarkEnd w:id="229"/>
      <w:proofErr w:type="spellEnd"/>
    </w:p>
    <w:tbl>
      <w:tblPr>
        <w:tblW w:w="9043" w:type="dxa"/>
        <w:tblInd w:w="-11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975"/>
        <w:gridCol w:w="7068"/>
      </w:tblGrid>
      <w:tr w:rsidR="00D36471" w:rsidRPr="00D36471" w14:paraId="5A29C18C" w14:textId="77777777" w:rsidTr="009E56EB">
        <w:trPr>
          <w:trHeight w:val="240"/>
        </w:trPr>
        <w:tc>
          <w:tcPr>
            <w:tcW w:w="1975" w:type="dxa"/>
          </w:tcPr>
          <w:p w14:paraId="1DAEAC99" w14:textId="77777777" w:rsidR="00D36471" w:rsidRPr="00D36471" w:rsidRDefault="00D36471" w:rsidP="00D36471">
            <w:pPr>
              <w:rPr>
                <w:b/>
              </w:rPr>
            </w:pPr>
            <w:r w:rsidRPr="00D36471">
              <w:rPr>
                <w:b/>
              </w:rPr>
              <w:t>Function</w:t>
            </w:r>
          </w:p>
        </w:tc>
        <w:tc>
          <w:tcPr>
            <w:tcW w:w="7068" w:type="dxa"/>
          </w:tcPr>
          <w:p w14:paraId="51202B4B" w14:textId="77777777" w:rsidR="00D36471" w:rsidRPr="00D36471" w:rsidRDefault="00D36471" w:rsidP="00D36471">
            <w:pPr>
              <w:rPr>
                <w:b/>
              </w:rPr>
            </w:pPr>
            <w:proofErr w:type="spellStart"/>
            <w:r w:rsidRPr="00D36471">
              <w:rPr>
                <w:b/>
              </w:rPr>
              <w:t>takeImage</w:t>
            </w:r>
            <w:proofErr w:type="spellEnd"/>
            <w:r w:rsidRPr="00D36471">
              <w:rPr>
                <w:b/>
              </w:rPr>
              <w:t>(</w:t>
            </w:r>
            <w:proofErr w:type="spellStart"/>
            <w:r w:rsidRPr="00D36471">
              <w:rPr>
                <w:b/>
              </w:rPr>
              <w:t>int</w:t>
            </w:r>
            <w:proofErr w:type="spellEnd"/>
            <w:r w:rsidRPr="00D36471">
              <w:rPr>
                <w:b/>
              </w:rPr>
              <w:t xml:space="preserve"> </w:t>
            </w:r>
            <w:proofErr w:type="spellStart"/>
            <w:r w:rsidRPr="00D36471">
              <w:rPr>
                <w:b/>
              </w:rPr>
              <w:t>click,image</w:t>
            </w:r>
            <w:proofErr w:type="spellEnd"/>
            <w:r w:rsidRPr="00D36471">
              <w:rPr>
                <w:b/>
              </w:rPr>
              <w:t xml:space="preserve"> Picture)</w:t>
            </w:r>
          </w:p>
        </w:tc>
      </w:tr>
      <w:tr w:rsidR="00D36471" w:rsidRPr="00D36471" w14:paraId="43FCE90E" w14:textId="77777777" w:rsidTr="009E56EB">
        <w:trPr>
          <w:trHeight w:val="240"/>
        </w:trPr>
        <w:tc>
          <w:tcPr>
            <w:tcW w:w="1975" w:type="dxa"/>
          </w:tcPr>
          <w:p w14:paraId="0EF307E1" w14:textId="77777777" w:rsidR="00D36471" w:rsidRPr="00D36471" w:rsidRDefault="00D36471" w:rsidP="00D36471">
            <w:pPr>
              <w:rPr>
                <w:b/>
              </w:rPr>
            </w:pPr>
            <w:r w:rsidRPr="00D36471">
              <w:rPr>
                <w:b/>
              </w:rPr>
              <w:t>Description</w:t>
            </w:r>
          </w:p>
        </w:tc>
        <w:tc>
          <w:tcPr>
            <w:tcW w:w="7068" w:type="dxa"/>
          </w:tcPr>
          <w:p w14:paraId="1C820B6C" w14:textId="77777777" w:rsidR="00D36471" w:rsidRPr="00D36471" w:rsidRDefault="00D36471" w:rsidP="00D36471">
            <w:r w:rsidRPr="00D36471">
              <w:t>Function used to control camera</w:t>
            </w:r>
          </w:p>
        </w:tc>
      </w:tr>
      <w:tr w:rsidR="00D36471" w:rsidRPr="00D36471" w14:paraId="0EAC8807" w14:textId="77777777" w:rsidTr="009E56EB">
        <w:trPr>
          <w:trHeight w:val="240"/>
        </w:trPr>
        <w:tc>
          <w:tcPr>
            <w:tcW w:w="1975" w:type="dxa"/>
          </w:tcPr>
          <w:p w14:paraId="5885881D" w14:textId="77777777" w:rsidR="00D36471" w:rsidRPr="00D36471" w:rsidRDefault="00D36471" w:rsidP="00D36471">
            <w:pPr>
              <w:rPr>
                <w:b/>
              </w:rPr>
            </w:pPr>
            <w:r w:rsidRPr="00D36471">
              <w:rPr>
                <w:b/>
              </w:rPr>
              <w:t>Accessibility</w:t>
            </w:r>
          </w:p>
        </w:tc>
        <w:tc>
          <w:tcPr>
            <w:tcW w:w="7068" w:type="dxa"/>
          </w:tcPr>
          <w:p w14:paraId="15C3AC0F" w14:textId="77777777" w:rsidR="00D36471" w:rsidRPr="00D36471" w:rsidRDefault="00D36471" w:rsidP="00D36471">
            <w:r w:rsidRPr="00D36471">
              <w:t>Public</w:t>
            </w:r>
          </w:p>
        </w:tc>
      </w:tr>
      <w:tr w:rsidR="00D36471" w:rsidRPr="00D36471" w14:paraId="30688228" w14:textId="77777777" w:rsidTr="009E56EB">
        <w:trPr>
          <w:trHeight w:val="260"/>
        </w:trPr>
        <w:tc>
          <w:tcPr>
            <w:tcW w:w="1975" w:type="dxa"/>
          </w:tcPr>
          <w:p w14:paraId="0BEB4073" w14:textId="77777777" w:rsidR="00D36471" w:rsidRPr="00D36471" w:rsidRDefault="00D36471" w:rsidP="00D36471">
            <w:pPr>
              <w:rPr>
                <w:b/>
              </w:rPr>
            </w:pPr>
            <w:r w:rsidRPr="00D36471">
              <w:rPr>
                <w:b/>
              </w:rPr>
              <w:t>Return Type</w:t>
            </w:r>
          </w:p>
        </w:tc>
        <w:tc>
          <w:tcPr>
            <w:tcW w:w="7068" w:type="dxa"/>
          </w:tcPr>
          <w:p w14:paraId="5B142F54" w14:textId="77777777" w:rsidR="00D36471" w:rsidRPr="00D36471" w:rsidRDefault="00D36471" w:rsidP="00D36471">
            <w:r w:rsidRPr="00D36471">
              <w:t>image</w:t>
            </w:r>
          </w:p>
        </w:tc>
      </w:tr>
      <w:tr w:rsidR="00D36471" w:rsidRPr="00D36471" w14:paraId="6953B316" w14:textId="77777777" w:rsidTr="009E56EB">
        <w:trPr>
          <w:trHeight w:val="240"/>
        </w:trPr>
        <w:tc>
          <w:tcPr>
            <w:tcW w:w="1975" w:type="dxa"/>
          </w:tcPr>
          <w:p w14:paraId="34560DCD" w14:textId="77777777" w:rsidR="00D36471" w:rsidRPr="00D36471" w:rsidRDefault="00D36471" w:rsidP="00D36471">
            <w:pPr>
              <w:rPr>
                <w:b/>
              </w:rPr>
            </w:pPr>
            <w:r w:rsidRPr="00D36471">
              <w:rPr>
                <w:b/>
              </w:rPr>
              <w:t>Arguments</w:t>
            </w:r>
          </w:p>
        </w:tc>
        <w:tc>
          <w:tcPr>
            <w:tcW w:w="7068" w:type="dxa"/>
          </w:tcPr>
          <w:p w14:paraId="645C4012" w14:textId="77777777" w:rsidR="00D36471" w:rsidRPr="00D36471" w:rsidRDefault="00D36471" w:rsidP="00D36471">
            <w:proofErr w:type="spellStart"/>
            <w:r w:rsidRPr="00D36471">
              <w:t>int</w:t>
            </w:r>
            <w:proofErr w:type="spellEnd"/>
            <w:r w:rsidRPr="00D36471">
              <w:t xml:space="preserve"> click - Boolean variable (when true, takes picture)</w:t>
            </w:r>
          </w:p>
          <w:p w14:paraId="4212E122" w14:textId="77777777" w:rsidR="00D36471" w:rsidRPr="00D36471" w:rsidRDefault="00D36471" w:rsidP="00D36471">
            <w:r w:rsidRPr="00D36471">
              <w:t>image Picture - returns image taken</w:t>
            </w:r>
          </w:p>
        </w:tc>
      </w:tr>
    </w:tbl>
    <w:p w14:paraId="4B0A35BF" w14:textId="77777777" w:rsidR="00D36471" w:rsidRPr="00D36471" w:rsidRDefault="00D36471" w:rsidP="00D36471"/>
    <w:p w14:paraId="61BCC9A9" w14:textId="3E1B7987" w:rsidR="00D36471" w:rsidRPr="00D36471" w:rsidRDefault="00D36471" w:rsidP="0016123D">
      <w:pPr>
        <w:pStyle w:val="Caption"/>
      </w:pPr>
      <w:bookmarkStart w:id="230" w:name="_Toc434232803"/>
      <w:r>
        <w:t xml:space="preserve">Table </w:t>
      </w:r>
      <w:fldSimple w:instr=" SEQ Table \* ARABIC ">
        <w:r w:rsidR="006175EC">
          <w:rPr>
            <w:noProof/>
          </w:rPr>
          <w:t>18</w:t>
        </w:r>
      </w:fldSimple>
      <w:r>
        <w:t xml:space="preserve">. </w:t>
      </w:r>
      <w:r w:rsidRPr="00D36471">
        <w:t xml:space="preserve">Image Controller: </w:t>
      </w:r>
      <w:proofErr w:type="spellStart"/>
      <w:r w:rsidRPr="00D36471">
        <w:t>getColor</w:t>
      </w:r>
      <w:bookmarkEnd w:id="230"/>
      <w:proofErr w:type="spellEnd"/>
    </w:p>
    <w:tbl>
      <w:tblPr>
        <w:tblW w:w="9043" w:type="dxa"/>
        <w:tblInd w:w="-11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975"/>
        <w:gridCol w:w="7068"/>
      </w:tblGrid>
      <w:tr w:rsidR="00D36471" w:rsidRPr="00D36471" w14:paraId="0D90B882" w14:textId="77777777" w:rsidTr="009E56EB">
        <w:trPr>
          <w:trHeight w:val="240"/>
        </w:trPr>
        <w:tc>
          <w:tcPr>
            <w:tcW w:w="1975" w:type="dxa"/>
          </w:tcPr>
          <w:p w14:paraId="22913A1A" w14:textId="77777777" w:rsidR="00D36471" w:rsidRPr="00D36471" w:rsidRDefault="00D36471" w:rsidP="00D36471">
            <w:pPr>
              <w:rPr>
                <w:b/>
              </w:rPr>
            </w:pPr>
            <w:r w:rsidRPr="00D36471">
              <w:rPr>
                <w:b/>
              </w:rPr>
              <w:t>Function</w:t>
            </w:r>
          </w:p>
        </w:tc>
        <w:tc>
          <w:tcPr>
            <w:tcW w:w="7068" w:type="dxa"/>
          </w:tcPr>
          <w:p w14:paraId="386ECBE4" w14:textId="77777777" w:rsidR="00D36471" w:rsidRPr="00D36471" w:rsidRDefault="00D36471" w:rsidP="00D36471">
            <w:pPr>
              <w:rPr>
                <w:b/>
              </w:rPr>
            </w:pPr>
            <w:proofErr w:type="spellStart"/>
            <w:r w:rsidRPr="00D36471">
              <w:rPr>
                <w:b/>
              </w:rPr>
              <w:t>getColor</w:t>
            </w:r>
            <w:proofErr w:type="spellEnd"/>
            <w:r w:rsidRPr="00D36471">
              <w:rPr>
                <w:b/>
              </w:rPr>
              <w:t xml:space="preserve">(image Picture, </w:t>
            </w:r>
            <w:proofErr w:type="spellStart"/>
            <w:r w:rsidRPr="00D36471">
              <w:rPr>
                <w:b/>
              </w:rPr>
              <w:t>int</w:t>
            </w:r>
            <w:proofErr w:type="spellEnd"/>
            <w:r w:rsidRPr="00D36471">
              <w:rPr>
                <w:b/>
              </w:rPr>
              <w:t xml:space="preserve"> </w:t>
            </w:r>
            <w:proofErr w:type="spellStart"/>
            <w:r w:rsidRPr="00D36471">
              <w:rPr>
                <w:b/>
              </w:rPr>
              <w:t>colorType</w:t>
            </w:r>
            <w:proofErr w:type="spellEnd"/>
            <w:r w:rsidRPr="00D36471">
              <w:rPr>
                <w:b/>
              </w:rPr>
              <w:t>)</w:t>
            </w:r>
          </w:p>
        </w:tc>
      </w:tr>
      <w:tr w:rsidR="00D36471" w:rsidRPr="00D36471" w14:paraId="1164F7BB" w14:textId="77777777" w:rsidTr="009E56EB">
        <w:trPr>
          <w:trHeight w:val="240"/>
        </w:trPr>
        <w:tc>
          <w:tcPr>
            <w:tcW w:w="1975" w:type="dxa"/>
          </w:tcPr>
          <w:p w14:paraId="0402FC11" w14:textId="77777777" w:rsidR="00D36471" w:rsidRPr="00D36471" w:rsidRDefault="00D36471" w:rsidP="00D36471">
            <w:pPr>
              <w:rPr>
                <w:b/>
              </w:rPr>
            </w:pPr>
            <w:r w:rsidRPr="00D36471">
              <w:rPr>
                <w:b/>
              </w:rPr>
              <w:t>Description</w:t>
            </w:r>
          </w:p>
        </w:tc>
        <w:tc>
          <w:tcPr>
            <w:tcW w:w="7068" w:type="dxa"/>
          </w:tcPr>
          <w:p w14:paraId="018CCB6E" w14:textId="77777777" w:rsidR="00D36471" w:rsidRPr="00D36471" w:rsidRDefault="00D36471" w:rsidP="00D36471">
            <w:r w:rsidRPr="00D36471">
              <w:t xml:space="preserve">Function used to obtain each desired color </w:t>
            </w:r>
          </w:p>
        </w:tc>
      </w:tr>
      <w:tr w:rsidR="00D36471" w:rsidRPr="00D36471" w14:paraId="686D791D" w14:textId="77777777" w:rsidTr="009E56EB">
        <w:trPr>
          <w:trHeight w:val="240"/>
        </w:trPr>
        <w:tc>
          <w:tcPr>
            <w:tcW w:w="1975" w:type="dxa"/>
          </w:tcPr>
          <w:p w14:paraId="69808052" w14:textId="77777777" w:rsidR="00D36471" w:rsidRPr="00D36471" w:rsidRDefault="00D36471" w:rsidP="00D36471">
            <w:pPr>
              <w:rPr>
                <w:b/>
              </w:rPr>
            </w:pPr>
            <w:r w:rsidRPr="00D36471">
              <w:rPr>
                <w:b/>
              </w:rPr>
              <w:t>Accessibility</w:t>
            </w:r>
          </w:p>
        </w:tc>
        <w:tc>
          <w:tcPr>
            <w:tcW w:w="7068" w:type="dxa"/>
          </w:tcPr>
          <w:p w14:paraId="01C7C8C2" w14:textId="77777777" w:rsidR="00D36471" w:rsidRPr="00D36471" w:rsidRDefault="00D36471" w:rsidP="00D36471">
            <w:r w:rsidRPr="00D36471">
              <w:t>Public</w:t>
            </w:r>
          </w:p>
        </w:tc>
      </w:tr>
      <w:tr w:rsidR="00D36471" w:rsidRPr="00D36471" w14:paraId="5D3027E0" w14:textId="77777777" w:rsidTr="009E56EB">
        <w:trPr>
          <w:trHeight w:val="260"/>
        </w:trPr>
        <w:tc>
          <w:tcPr>
            <w:tcW w:w="1975" w:type="dxa"/>
          </w:tcPr>
          <w:p w14:paraId="4ACC480B" w14:textId="77777777" w:rsidR="00D36471" w:rsidRPr="00D36471" w:rsidRDefault="00D36471" w:rsidP="00D36471">
            <w:pPr>
              <w:rPr>
                <w:b/>
              </w:rPr>
            </w:pPr>
            <w:r w:rsidRPr="00D36471">
              <w:rPr>
                <w:b/>
              </w:rPr>
              <w:t>Return Type</w:t>
            </w:r>
          </w:p>
        </w:tc>
        <w:tc>
          <w:tcPr>
            <w:tcW w:w="7068" w:type="dxa"/>
          </w:tcPr>
          <w:p w14:paraId="19F4BE2B" w14:textId="77777777" w:rsidR="00D36471" w:rsidRPr="00D36471" w:rsidRDefault="00D36471" w:rsidP="00D36471">
            <w:proofErr w:type="spellStart"/>
            <w:r w:rsidRPr="00D36471">
              <w:t>int</w:t>
            </w:r>
            <w:proofErr w:type="spellEnd"/>
          </w:p>
        </w:tc>
      </w:tr>
      <w:tr w:rsidR="00D36471" w:rsidRPr="00D36471" w14:paraId="6D93225E" w14:textId="77777777" w:rsidTr="009E56EB">
        <w:trPr>
          <w:trHeight w:val="240"/>
        </w:trPr>
        <w:tc>
          <w:tcPr>
            <w:tcW w:w="1975" w:type="dxa"/>
          </w:tcPr>
          <w:p w14:paraId="1B769551" w14:textId="77777777" w:rsidR="00D36471" w:rsidRPr="00D36471" w:rsidRDefault="00D36471" w:rsidP="00D36471">
            <w:pPr>
              <w:rPr>
                <w:b/>
              </w:rPr>
            </w:pPr>
            <w:r w:rsidRPr="00D36471">
              <w:rPr>
                <w:b/>
              </w:rPr>
              <w:t>Arguments</w:t>
            </w:r>
          </w:p>
        </w:tc>
        <w:tc>
          <w:tcPr>
            <w:tcW w:w="7068" w:type="dxa"/>
          </w:tcPr>
          <w:p w14:paraId="2F4B0F35" w14:textId="77777777" w:rsidR="00D36471" w:rsidRPr="00D36471" w:rsidRDefault="00D36471" w:rsidP="00D36471">
            <w:proofErr w:type="spellStart"/>
            <w:r w:rsidRPr="00D36471">
              <w:t>int</w:t>
            </w:r>
            <w:proofErr w:type="spellEnd"/>
            <w:r w:rsidRPr="00D36471">
              <w:t xml:space="preserve"> </w:t>
            </w:r>
            <w:proofErr w:type="spellStart"/>
            <w:r w:rsidRPr="00D36471">
              <w:t>colorType</w:t>
            </w:r>
            <w:proofErr w:type="spellEnd"/>
            <w:r w:rsidRPr="00D36471">
              <w:t xml:space="preserve">- returns type of color  </w:t>
            </w:r>
          </w:p>
        </w:tc>
      </w:tr>
    </w:tbl>
    <w:p w14:paraId="409A603E" w14:textId="77777777" w:rsidR="00D36471" w:rsidRPr="00D36471" w:rsidRDefault="00D36471" w:rsidP="00D36471"/>
    <w:p w14:paraId="7D6AFA2B" w14:textId="16A98973" w:rsidR="00D36471" w:rsidRPr="00D36471" w:rsidRDefault="00D36471" w:rsidP="0016123D">
      <w:pPr>
        <w:pStyle w:val="Caption"/>
        <w:keepNext/>
      </w:pPr>
      <w:bookmarkStart w:id="231" w:name="_Toc434232804"/>
      <w:r>
        <w:t xml:space="preserve">Table </w:t>
      </w:r>
      <w:fldSimple w:instr=" SEQ Table \* ARABIC ">
        <w:r w:rsidR="006175EC">
          <w:rPr>
            <w:noProof/>
          </w:rPr>
          <w:t>19</w:t>
        </w:r>
      </w:fldSimple>
      <w:r>
        <w:t xml:space="preserve">. </w:t>
      </w:r>
      <w:r w:rsidRPr="00D36471">
        <w:t xml:space="preserve">Image Controller: </w:t>
      </w:r>
      <w:proofErr w:type="spellStart"/>
      <w:r w:rsidRPr="00D36471">
        <w:t>getSize</w:t>
      </w:r>
      <w:bookmarkEnd w:id="231"/>
      <w:proofErr w:type="spellEnd"/>
    </w:p>
    <w:tbl>
      <w:tblPr>
        <w:tblW w:w="9043" w:type="dxa"/>
        <w:tblInd w:w="-11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975"/>
        <w:gridCol w:w="7068"/>
      </w:tblGrid>
      <w:tr w:rsidR="00D36471" w:rsidRPr="00D36471" w14:paraId="18CF1D96" w14:textId="77777777" w:rsidTr="009E56EB">
        <w:trPr>
          <w:trHeight w:val="240"/>
        </w:trPr>
        <w:tc>
          <w:tcPr>
            <w:tcW w:w="1975" w:type="dxa"/>
          </w:tcPr>
          <w:p w14:paraId="0C0C470C" w14:textId="77777777" w:rsidR="00D36471" w:rsidRPr="00D36471" w:rsidRDefault="00D36471" w:rsidP="00D36471">
            <w:pPr>
              <w:rPr>
                <w:b/>
              </w:rPr>
            </w:pPr>
            <w:r w:rsidRPr="00D36471">
              <w:rPr>
                <w:b/>
              </w:rPr>
              <w:t>Function</w:t>
            </w:r>
          </w:p>
        </w:tc>
        <w:tc>
          <w:tcPr>
            <w:tcW w:w="7068" w:type="dxa"/>
          </w:tcPr>
          <w:p w14:paraId="4E0E61EA" w14:textId="77777777" w:rsidR="00D36471" w:rsidRPr="00D36471" w:rsidRDefault="00D36471" w:rsidP="00D36471">
            <w:pPr>
              <w:rPr>
                <w:b/>
              </w:rPr>
            </w:pPr>
            <w:proofErr w:type="spellStart"/>
            <w:r w:rsidRPr="00D36471">
              <w:rPr>
                <w:b/>
              </w:rPr>
              <w:t>getSize</w:t>
            </w:r>
            <w:proofErr w:type="spellEnd"/>
            <w:r w:rsidRPr="00D36471">
              <w:rPr>
                <w:b/>
              </w:rPr>
              <w:t xml:space="preserve">(image Picture, </w:t>
            </w:r>
            <w:proofErr w:type="spellStart"/>
            <w:r w:rsidRPr="00D36471">
              <w:rPr>
                <w:b/>
              </w:rPr>
              <w:t>int</w:t>
            </w:r>
            <w:proofErr w:type="spellEnd"/>
            <w:r w:rsidRPr="00D36471">
              <w:rPr>
                <w:b/>
              </w:rPr>
              <w:t xml:space="preserve"> size)</w:t>
            </w:r>
          </w:p>
        </w:tc>
      </w:tr>
      <w:tr w:rsidR="00D36471" w:rsidRPr="00D36471" w14:paraId="695E9F0F" w14:textId="77777777" w:rsidTr="009E56EB">
        <w:trPr>
          <w:trHeight w:val="240"/>
        </w:trPr>
        <w:tc>
          <w:tcPr>
            <w:tcW w:w="1975" w:type="dxa"/>
          </w:tcPr>
          <w:p w14:paraId="5CAEB338" w14:textId="77777777" w:rsidR="00D36471" w:rsidRPr="00D36471" w:rsidRDefault="00D36471" w:rsidP="00D36471">
            <w:pPr>
              <w:rPr>
                <w:b/>
              </w:rPr>
            </w:pPr>
            <w:r w:rsidRPr="00D36471">
              <w:rPr>
                <w:b/>
              </w:rPr>
              <w:t>Description</w:t>
            </w:r>
          </w:p>
        </w:tc>
        <w:tc>
          <w:tcPr>
            <w:tcW w:w="7068" w:type="dxa"/>
          </w:tcPr>
          <w:p w14:paraId="351E603C" w14:textId="77777777" w:rsidR="00D36471" w:rsidRPr="00D36471" w:rsidRDefault="00D36471" w:rsidP="00D36471">
            <w:r w:rsidRPr="00D36471">
              <w:t>Function used to obtain size of block</w:t>
            </w:r>
          </w:p>
        </w:tc>
      </w:tr>
      <w:tr w:rsidR="00D36471" w:rsidRPr="00D36471" w14:paraId="2A10675A" w14:textId="77777777" w:rsidTr="009E56EB">
        <w:trPr>
          <w:trHeight w:val="240"/>
        </w:trPr>
        <w:tc>
          <w:tcPr>
            <w:tcW w:w="1975" w:type="dxa"/>
          </w:tcPr>
          <w:p w14:paraId="6E08E44E" w14:textId="77777777" w:rsidR="00D36471" w:rsidRPr="00D36471" w:rsidRDefault="00D36471" w:rsidP="00D36471">
            <w:pPr>
              <w:rPr>
                <w:b/>
              </w:rPr>
            </w:pPr>
            <w:r w:rsidRPr="00D36471">
              <w:rPr>
                <w:b/>
              </w:rPr>
              <w:t>Accessibility</w:t>
            </w:r>
          </w:p>
        </w:tc>
        <w:tc>
          <w:tcPr>
            <w:tcW w:w="7068" w:type="dxa"/>
          </w:tcPr>
          <w:p w14:paraId="662B66B7" w14:textId="77777777" w:rsidR="00D36471" w:rsidRPr="00D36471" w:rsidRDefault="00D36471" w:rsidP="00D36471">
            <w:r w:rsidRPr="00D36471">
              <w:t>Public</w:t>
            </w:r>
          </w:p>
        </w:tc>
      </w:tr>
      <w:tr w:rsidR="00D36471" w:rsidRPr="00D36471" w14:paraId="07AC84B5" w14:textId="77777777" w:rsidTr="009E56EB">
        <w:trPr>
          <w:trHeight w:val="260"/>
        </w:trPr>
        <w:tc>
          <w:tcPr>
            <w:tcW w:w="1975" w:type="dxa"/>
          </w:tcPr>
          <w:p w14:paraId="5259BE9D" w14:textId="77777777" w:rsidR="00D36471" w:rsidRPr="00D36471" w:rsidRDefault="00D36471" w:rsidP="00D36471">
            <w:pPr>
              <w:rPr>
                <w:b/>
              </w:rPr>
            </w:pPr>
            <w:r w:rsidRPr="00D36471">
              <w:rPr>
                <w:b/>
              </w:rPr>
              <w:t>Return Type</w:t>
            </w:r>
          </w:p>
        </w:tc>
        <w:tc>
          <w:tcPr>
            <w:tcW w:w="7068" w:type="dxa"/>
          </w:tcPr>
          <w:p w14:paraId="57F25B7C" w14:textId="77777777" w:rsidR="00D36471" w:rsidRPr="00D36471" w:rsidRDefault="00D36471" w:rsidP="00D36471">
            <w:proofErr w:type="spellStart"/>
            <w:r w:rsidRPr="00D36471">
              <w:t>int</w:t>
            </w:r>
            <w:proofErr w:type="spellEnd"/>
          </w:p>
        </w:tc>
      </w:tr>
      <w:tr w:rsidR="00D36471" w:rsidRPr="00D36471" w14:paraId="511E8B7C" w14:textId="77777777" w:rsidTr="009E56EB">
        <w:trPr>
          <w:trHeight w:val="240"/>
        </w:trPr>
        <w:tc>
          <w:tcPr>
            <w:tcW w:w="1975" w:type="dxa"/>
          </w:tcPr>
          <w:p w14:paraId="006BD35F" w14:textId="77777777" w:rsidR="00D36471" w:rsidRPr="00D36471" w:rsidRDefault="00D36471" w:rsidP="00D36471">
            <w:pPr>
              <w:rPr>
                <w:b/>
              </w:rPr>
            </w:pPr>
            <w:r w:rsidRPr="00D36471">
              <w:rPr>
                <w:b/>
              </w:rPr>
              <w:t>Arguments</w:t>
            </w:r>
          </w:p>
        </w:tc>
        <w:tc>
          <w:tcPr>
            <w:tcW w:w="7068" w:type="dxa"/>
          </w:tcPr>
          <w:p w14:paraId="43989F28" w14:textId="77777777" w:rsidR="00D36471" w:rsidRPr="00D36471" w:rsidRDefault="00D36471" w:rsidP="00D36471">
            <w:proofErr w:type="spellStart"/>
            <w:r w:rsidRPr="00D36471">
              <w:t>int</w:t>
            </w:r>
            <w:proofErr w:type="spellEnd"/>
            <w:r w:rsidRPr="00D36471">
              <w:t xml:space="preserve"> size - returns size of block</w:t>
            </w:r>
          </w:p>
        </w:tc>
      </w:tr>
    </w:tbl>
    <w:p w14:paraId="1BDA0411" w14:textId="77777777" w:rsidR="00D36471" w:rsidRPr="00D36471" w:rsidRDefault="00D36471" w:rsidP="00D36471"/>
    <w:p w14:paraId="15DAC8DC" w14:textId="2B704438" w:rsidR="00D36471" w:rsidRPr="00D36471" w:rsidRDefault="00D36471" w:rsidP="0016123D">
      <w:pPr>
        <w:pStyle w:val="Caption"/>
        <w:keepNext/>
      </w:pPr>
      <w:bookmarkStart w:id="232" w:name="_Toc434232805"/>
      <w:r>
        <w:t xml:space="preserve">Table </w:t>
      </w:r>
      <w:fldSimple w:instr=" SEQ Table \* ARABIC ">
        <w:r w:rsidR="006175EC">
          <w:rPr>
            <w:noProof/>
          </w:rPr>
          <w:t>20</w:t>
        </w:r>
      </w:fldSimple>
      <w:r>
        <w:t xml:space="preserve">. </w:t>
      </w:r>
      <w:r w:rsidRPr="00D36471">
        <w:t xml:space="preserve">Image Controller: </w:t>
      </w:r>
      <w:proofErr w:type="spellStart"/>
      <w:r w:rsidRPr="00D36471">
        <w:t>getQR</w:t>
      </w:r>
      <w:bookmarkEnd w:id="232"/>
      <w:proofErr w:type="spellEnd"/>
    </w:p>
    <w:tbl>
      <w:tblPr>
        <w:tblW w:w="9043" w:type="dxa"/>
        <w:tblInd w:w="-11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975"/>
        <w:gridCol w:w="7068"/>
      </w:tblGrid>
      <w:tr w:rsidR="00D36471" w:rsidRPr="00D36471" w14:paraId="2BCEDF3F" w14:textId="77777777" w:rsidTr="009E56EB">
        <w:trPr>
          <w:trHeight w:val="240"/>
        </w:trPr>
        <w:tc>
          <w:tcPr>
            <w:tcW w:w="1975" w:type="dxa"/>
          </w:tcPr>
          <w:p w14:paraId="05585ABF" w14:textId="77777777" w:rsidR="00D36471" w:rsidRPr="00D36471" w:rsidRDefault="00D36471" w:rsidP="00D36471">
            <w:pPr>
              <w:rPr>
                <w:b/>
              </w:rPr>
            </w:pPr>
            <w:r w:rsidRPr="00D36471">
              <w:rPr>
                <w:b/>
              </w:rPr>
              <w:t>Function</w:t>
            </w:r>
          </w:p>
        </w:tc>
        <w:tc>
          <w:tcPr>
            <w:tcW w:w="7068" w:type="dxa"/>
          </w:tcPr>
          <w:p w14:paraId="299DF50E" w14:textId="77777777" w:rsidR="00D36471" w:rsidRPr="00D36471" w:rsidRDefault="00D36471" w:rsidP="00D36471">
            <w:pPr>
              <w:rPr>
                <w:b/>
              </w:rPr>
            </w:pPr>
            <w:proofErr w:type="spellStart"/>
            <w:r w:rsidRPr="00D36471">
              <w:rPr>
                <w:b/>
              </w:rPr>
              <w:t>getQR</w:t>
            </w:r>
            <w:proofErr w:type="spellEnd"/>
            <w:r w:rsidRPr="00D36471">
              <w:rPr>
                <w:b/>
              </w:rPr>
              <w:t xml:space="preserve">(image Picture, </w:t>
            </w:r>
            <w:proofErr w:type="spellStart"/>
            <w:r w:rsidRPr="00D36471">
              <w:rPr>
                <w:b/>
              </w:rPr>
              <w:t>int</w:t>
            </w:r>
            <w:proofErr w:type="spellEnd"/>
            <w:r w:rsidRPr="00D36471">
              <w:rPr>
                <w:b/>
              </w:rPr>
              <w:t xml:space="preserve"> QR)</w:t>
            </w:r>
          </w:p>
        </w:tc>
      </w:tr>
      <w:tr w:rsidR="00D36471" w:rsidRPr="00D36471" w14:paraId="79D9AF43" w14:textId="77777777" w:rsidTr="009E56EB">
        <w:trPr>
          <w:trHeight w:val="240"/>
        </w:trPr>
        <w:tc>
          <w:tcPr>
            <w:tcW w:w="1975" w:type="dxa"/>
          </w:tcPr>
          <w:p w14:paraId="3A574077" w14:textId="77777777" w:rsidR="00D36471" w:rsidRPr="00D36471" w:rsidRDefault="00D36471" w:rsidP="00D36471">
            <w:pPr>
              <w:rPr>
                <w:b/>
              </w:rPr>
            </w:pPr>
            <w:r w:rsidRPr="00D36471">
              <w:rPr>
                <w:b/>
              </w:rPr>
              <w:t>Description</w:t>
            </w:r>
          </w:p>
        </w:tc>
        <w:tc>
          <w:tcPr>
            <w:tcW w:w="7068" w:type="dxa"/>
          </w:tcPr>
          <w:p w14:paraId="4050E122" w14:textId="77777777" w:rsidR="00D36471" w:rsidRPr="00D36471" w:rsidRDefault="00D36471" w:rsidP="00D36471">
            <w:r w:rsidRPr="00D36471">
              <w:t>Function used to obtain QR code</w:t>
            </w:r>
          </w:p>
        </w:tc>
      </w:tr>
      <w:tr w:rsidR="00D36471" w:rsidRPr="00D36471" w14:paraId="7CFE1FA1" w14:textId="77777777" w:rsidTr="009E56EB">
        <w:trPr>
          <w:trHeight w:val="240"/>
        </w:trPr>
        <w:tc>
          <w:tcPr>
            <w:tcW w:w="1975" w:type="dxa"/>
          </w:tcPr>
          <w:p w14:paraId="2F259C58" w14:textId="77777777" w:rsidR="00D36471" w:rsidRPr="00D36471" w:rsidRDefault="00D36471" w:rsidP="00D36471">
            <w:pPr>
              <w:rPr>
                <w:b/>
              </w:rPr>
            </w:pPr>
            <w:r w:rsidRPr="00D36471">
              <w:rPr>
                <w:b/>
              </w:rPr>
              <w:t>Accessibility</w:t>
            </w:r>
          </w:p>
        </w:tc>
        <w:tc>
          <w:tcPr>
            <w:tcW w:w="7068" w:type="dxa"/>
          </w:tcPr>
          <w:p w14:paraId="50EBB150" w14:textId="77777777" w:rsidR="00D36471" w:rsidRPr="00D36471" w:rsidRDefault="00D36471" w:rsidP="00D36471">
            <w:r w:rsidRPr="00D36471">
              <w:t>Public</w:t>
            </w:r>
          </w:p>
        </w:tc>
      </w:tr>
      <w:tr w:rsidR="00D36471" w:rsidRPr="00D36471" w14:paraId="029A6B6E" w14:textId="77777777" w:rsidTr="009E56EB">
        <w:trPr>
          <w:trHeight w:val="260"/>
        </w:trPr>
        <w:tc>
          <w:tcPr>
            <w:tcW w:w="1975" w:type="dxa"/>
          </w:tcPr>
          <w:p w14:paraId="3C104DF6" w14:textId="77777777" w:rsidR="00D36471" w:rsidRPr="00D36471" w:rsidRDefault="00D36471" w:rsidP="00D36471">
            <w:pPr>
              <w:rPr>
                <w:b/>
              </w:rPr>
            </w:pPr>
            <w:r w:rsidRPr="00D36471">
              <w:rPr>
                <w:b/>
              </w:rPr>
              <w:t>Return Type</w:t>
            </w:r>
          </w:p>
        </w:tc>
        <w:tc>
          <w:tcPr>
            <w:tcW w:w="7068" w:type="dxa"/>
          </w:tcPr>
          <w:p w14:paraId="588BB48D" w14:textId="77777777" w:rsidR="00D36471" w:rsidRPr="00D36471" w:rsidRDefault="00D36471" w:rsidP="00D36471">
            <w:proofErr w:type="spellStart"/>
            <w:r w:rsidRPr="00D36471">
              <w:t>int</w:t>
            </w:r>
            <w:proofErr w:type="spellEnd"/>
          </w:p>
        </w:tc>
      </w:tr>
      <w:tr w:rsidR="00D36471" w:rsidRPr="00D36471" w14:paraId="37D55F73" w14:textId="77777777" w:rsidTr="009E56EB">
        <w:trPr>
          <w:trHeight w:val="240"/>
        </w:trPr>
        <w:tc>
          <w:tcPr>
            <w:tcW w:w="1975" w:type="dxa"/>
          </w:tcPr>
          <w:p w14:paraId="79180524" w14:textId="77777777" w:rsidR="00D36471" w:rsidRPr="00D36471" w:rsidRDefault="00D36471" w:rsidP="00D36471">
            <w:pPr>
              <w:rPr>
                <w:b/>
              </w:rPr>
            </w:pPr>
            <w:r w:rsidRPr="00D36471">
              <w:rPr>
                <w:b/>
              </w:rPr>
              <w:t>Arguments</w:t>
            </w:r>
          </w:p>
        </w:tc>
        <w:tc>
          <w:tcPr>
            <w:tcW w:w="7068" w:type="dxa"/>
          </w:tcPr>
          <w:p w14:paraId="298A4066" w14:textId="77777777" w:rsidR="00D36471" w:rsidRPr="00D36471" w:rsidRDefault="00D36471" w:rsidP="00D36471">
            <w:proofErr w:type="spellStart"/>
            <w:r w:rsidRPr="00D36471">
              <w:t>Int</w:t>
            </w:r>
            <w:proofErr w:type="spellEnd"/>
            <w:r w:rsidRPr="00D36471">
              <w:t xml:space="preserve"> QR - returns color affiliated to QR code</w:t>
            </w:r>
          </w:p>
        </w:tc>
      </w:tr>
    </w:tbl>
    <w:p w14:paraId="0FBB82D1" w14:textId="77777777" w:rsidR="00D36471" w:rsidRPr="00D36471" w:rsidRDefault="00D36471" w:rsidP="00D36471"/>
    <w:p w14:paraId="0AFBE270" w14:textId="012F31F3" w:rsidR="00D36471" w:rsidRPr="00D36471" w:rsidRDefault="00D36471" w:rsidP="0016123D">
      <w:pPr>
        <w:pStyle w:val="Caption"/>
      </w:pPr>
      <w:bookmarkStart w:id="233" w:name="_Toc434232806"/>
      <w:r>
        <w:t xml:space="preserve">Table </w:t>
      </w:r>
      <w:fldSimple w:instr=" SEQ Table \* ARABIC ">
        <w:r w:rsidR="006175EC">
          <w:rPr>
            <w:noProof/>
          </w:rPr>
          <w:t>21</w:t>
        </w:r>
      </w:fldSimple>
      <w:r>
        <w:t xml:space="preserve">. </w:t>
      </w:r>
      <w:r w:rsidRPr="00D36471">
        <w:t xml:space="preserve">Image Controller: </w:t>
      </w:r>
      <w:proofErr w:type="spellStart"/>
      <w:r w:rsidRPr="00D36471">
        <w:t>getPosition</w:t>
      </w:r>
      <w:bookmarkEnd w:id="233"/>
      <w:proofErr w:type="spellEnd"/>
    </w:p>
    <w:tbl>
      <w:tblPr>
        <w:tblW w:w="9043" w:type="dxa"/>
        <w:tblInd w:w="-11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975"/>
        <w:gridCol w:w="7068"/>
      </w:tblGrid>
      <w:tr w:rsidR="00D36471" w:rsidRPr="00D36471" w14:paraId="1CCEA951" w14:textId="77777777" w:rsidTr="009E56EB">
        <w:trPr>
          <w:trHeight w:val="240"/>
        </w:trPr>
        <w:tc>
          <w:tcPr>
            <w:tcW w:w="1975" w:type="dxa"/>
          </w:tcPr>
          <w:p w14:paraId="49A3A8BF" w14:textId="77777777" w:rsidR="00D36471" w:rsidRPr="00D36471" w:rsidRDefault="00D36471" w:rsidP="00D36471">
            <w:pPr>
              <w:rPr>
                <w:b/>
              </w:rPr>
            </w:pPr>
            <w:r w:rsidRPr="00D36471">
              <w:rPr>
                <w:b/>
              </w:rPr>
              <w:t>Function</w:t>
            </w:r>
          </w:p>
        </w:tc>
        <w:tc>
          <w:tcPr>
            <w:tcW w:w="7068" w:type="dxa"/>
          </w:tcPr>
          <w:p w14:paraId="268D7BAF" w14:textId="77777777" w:rsidR="00D36471" w:rsidRPr="00D36471" w:rsidRDefault="00D36471" w:rsidP="00D36471">
            <w:pPr>
              <w:rPr>
                <w:b/>
              </w:rPr>
            </w:pPr>
            <w:proofErr w:type="spellStart"/>
            <w:r w:rsidRPr="00D36471">
              <w:rPr>
                <w:b/>
              </w:rPr>
              <w:t>getPosition</w:t>
            </w:r>
            <w:proofErr w:type="spellEnd"/>
            <w:r w:rsidRPr="00D36471">
              <w:rPr>
                <w:b/>
              </w:rPr>
              <w:t xml:space="preserve">(image Picture, </w:t>
            </w:r>
            <w:proofErr w:type="spellStart"/>
            <w:r w:rsidRPr="00D36471">
              <w:rPr>
                <w:b/>
              </w:rPr>
              <w:t>int</w:t>
            </w:r>
            <w:proofErr w:type="spellEnd"/>
            <w:r w:rsidRPr="00D36471">
              <w:rPr>
                <w:b/>
              </w:rPr>
              <w:t xml:space="preserve"> position)</w:t>
            </w:r>
          </w:p>
        </w:tc>
      </w:tr>
      <w:tr w:rsidR="00D36471" w:rsidRPr="00D36471" w14:paraId="529AE3BE" w14:textId="77777777" w:rsidTr="009E56EB">
        <w:trPr>
          <w:trHeight w:val="240"/>
        </w:trPr>
        <w:tc>
          <w:tcPr>
            <w:tcW w:w="1975" w:type="dxa"/>
          </w:tcPr>
          <w:p w14:paraId="3F423981" w14:textId="77777777" w:rsidR="00D36471" w:rsidRPr="00D36471" w:rsidRDefault="00D36471" w:rsidP="00D36471">
            <w:pPr>
              <w:rPr>
                <w:b/>
              </w:rPr>
            </w:pPr>
            <w:r w:rsidRPr="00D36471">
              <w:rPr>
                <w:b/>
              </w:rPr>
              <w:t>Description</w:t>
            </w:r>
          </w:p>
        </w:tc>
        <w:tc>
          <w:tcPr>
            <w:tcW w:w="7068" w:type="dxa"/>
          </w:tcPr>
          <w:p w14:paraId="6AA4E2BA" w14:textId="77777777" w:rsidR="00D36471" w:rsidRPr="00D36471" w:rsidRDefault="00D36471" w:rsidP="00D36471">
            <w:r w:rsidRPr="00D36471">
              <w:t>Function used to obtain location in space of block</w:t>
            </w:r>
          </w:p>
        </w:tc>
      </w:tr>
      <w:tr w:rsidR="00D36471" w:rsidRPr="00D36471" w14:paraId="62E4B0DA" w14:textId="77777777" w:rsidTr="009E56EB">
        <w:trPr>
          <w:trHeight w:val="240"/>
        </w:trPr>
        <w:tc>
          <w:tcPr>
            <w:tcW w:w="1975" w:type="dxa"/>
          </w:tcPr>
          <w:p w14:paraId="1B1FD8A0" w14:textId="77777777" w:rsidR="00D36471" w:rsidRPr="00D36471" w:rsidRDefault="00D36471" w:rsidP="00D36471">
            <w:pPr>
              <w:rPr>
                <w:b/>
              </w:rPr>
            </w:pPr>
            <w:r w:rsidRPr="00D36471">
              <w:rPr>
                <w:b/>
              </w:rPr>
              <w:t>Accessibility</w:t>
            </w:r>
          </w:p>
        </w:tc>
        <w:tc>
          <w:tcPr>
            <w:tcW w:w="7068" w:type="dxa"/>
          </w:tcPr>
          <w:p w14:paraId="2FC63B7B" w14:textId="77777777" w:rsidR="00D36471" w:rsidRPr="00D36471" w:rsidRDefault="00D36471" w:rsidP="00D36471">
            <w:r w:rsidRPr="00D36471">
              <w:t>Public</w:t>
            </w:r>
          </w:p>
        </w:tc>
      </w:tr>
      <w:tr w:rsidR="00D36471" w:rsidRPr="00D36471" w14:paraId="59EF9F2B" w14:textId="77777777" w:rsidTr="009E56EB">
        <w:trPr>
          <w:trHeight w:val="260"/>
        </w:trPr>
        <w:tc>
          <w:tcPr>
            <w:tcW w:w="1975" w:type="dxa"/>
          </w:tcPr>
          <w:p w14:paraId="7A618CDC" w14:textId="77777777" w:rsidR="00D36471" w:rsidRPr="00D36471" w:rsidRDefault="00D36471" w:rsidP="00D36471">
            <w:pPr>
              <w:rPr>
                <w:b/>
              </w:rPr>
            </w:pPr>
            <w:r w:rsidRPr="00D36471">
              <w:rPr>
                <w:b/>
              </w:rPr>
              <w:t>Return Type</w:t>
            </w:r>
          </w:p>
        </w:tc>
        <w:tc>
          <w:tcPr>
            <w:tcW w:w="7068" w:type="dxa"/>
          </w:tcPr>
          <w:p w14:paraId="0B65C2D2" w14:textId="77777777" w:rsidR="00D36471" w:rsidRPr="00D36471" w:rsidRDefault="00D36471" w:rsidP="00D36471">
            <w:proofErr w:type="spellStart"/>
            <w:r w:rsidRPr="00D36471">
              <w:t>int</w:t>
            </w:r>
            <w:proofErr w:type="spellEnd"/>
          </w:p>
        </w:tc>
      </w:tr>
      <w:tr w:rsidR="00D36471" w:rsidRPr="00D36471" w14:paraId="7FAD0695" w14:textId="77777777" w:rsidTr="009E56EB">
        <w:trPr>
          <w:trHeight w:val="240"/>
        </w:trPr>
        <w:tc>
          <w:tcPr>
            <w:tcW w:w="1975" w:type="dxa"/>
          </w:tcPr>
          <w:p w14:paraId="58BA2D41" w14:textId="77777777" w:rsidR="00D36471" w:rsidRPr="00D36471" w:rsidRDefault="00D36471" w:rsidP="00D36471">
            <w:pPr>
              <w:rPr>
                <w:b/>
              </w:rPr>
            </w:pPr>
            <w:r w:rsidRPr="00D36471">
              <w:rPr>
                <w:b/>
              </w:rPr>
              <w:t>Arguments</w:t>
            </w:r>
          </w:p>
        </w:tc>
        <w:tc>
          <w:tcPr>
            <w:tcW w:w="7068" w:type="dxa"/>
          </w:tcPr>
          <w:p w14:paraId="79670162" w14:textId="77777777" w:rsidR="00D36471" w:rsidRPr="00D36471" w:rsidRDefault="00D36471" w:rsidP="00D36471">
            <w:proofErr w:type="spellStart"/>
            <w:r w:rsidRPr="00D36471">
              <w:t>Int</w:t>
            </w:r>
            <w:proofErr w:type="spellEnd"/>
            <w:r w:rsidRPr="00D36471">
              <w:t xml:space="preserve"> position - returns (</w:t>
            </w:r>
            <w:proofErr w:type="spellStart"/>
            <w:r w:rsidRPr="00D36471">
              <w:t>x,y</w:t>
            </w:r>
            <w:proofErr w:type="spellEnd"/>
            <w:r w:rsidRPr="00D36471">
              <w:t>) of block</w:t>
            </w:r>
          </w:p>
        </w:tc>
      </w:tr>
    </w:tbl>
    <w:p w14:paraId="2BE2773E" w14:textId="77777777" w:rsidR="00D36471" w:rsidRPr="00D36471" w:rsidRDefault="00D36471" w:rsidP="00D36471"/>
    <w:p w14:paraId="4F18F86E" w14:textId="78760372" w:rsidR="00D36471" w:rsidRPr="00D36471" w:rsidRDefault="00D36471" w:rsidP="0016123D">
      <w:pPr>
        <w:pStyle w:val="Caption"/>
      </w:pPr>
      <w:bookmarkStart w:id="234" w:name="_Toc434232807"/>
      <w:r>
        <w:t xml:space="preserve">Table </w:t>
      </w:r>
      <w:fldSimple w:instr=" SEQ Table \* ARABIC ">
        <w:r w:rsidR="006175EC">
          <w:rPr>
            <w:noProof/>
          </w:rPr>
          <w:t>22</w:t>
        </w:r>
      </w:fldSimple>
      <w:r>
        <w:t xml:space="preserve">. </w:t>
      </w:r>
      <w:r w:rsidRPr="00D36471">
        <w:t xml:space="preserve">Image Controller: </w:t>
      </w:r>
      <w:proofErr w:type="spellStart"/>
      <w:r w:rsidRPr="00D36471">
        <w:t>idRailColor</w:t>
      </w:r>
      <w:bookmarkEnd w:id="234"/>
      <w:proofErr w:type="spellEnd"/>
    </w:p>
    <w:tbl>
      <w:tblPr>
        <w:tblW w:w="9043" w:type="dxa"/>
        <w:tblInd w:w="-11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975"/>
        <w:gridCol w:w="7068"/>
      </w:tblGrid>
      <w:tr w:rsidR="00D36471" w:rsidRPr="00D36471" w14:paraId="3220B6AF" w14:textId="77777777" w:rsidTr="009E56EB">
        <w:trPr>
          <w:trHeight w:val="240"/>
        </w:trPr>
        <w:tc>
          <w:tcPr>
            <w:tcW w:w="1975" w:type="dxa"/>
          </w:tcPr>
          <w:p w14:paraId="2A9E4AAB" w14:textId="77777777" w:rsidR="00D36471" w:rsidRPr="00D36471" w:rsidRDefault="00D36471" w:rsidP="00D36471">
            <w:pPr>
              <w:rPr>
                <w:b/>
              </w:rPr>
            </w:pPr>
            <w:r w:rsidRPr="00D36471">
              <w:rPr>
                <w:b/>
              </w:rPr>
              <w:t>Function</w:t>
            </w:r>
          </w:p>
        </w:tc>
        <w:tc>
          <w:tcPr>
            <w:tcW w:w="7068" w:type="dxa"/>
          </w:tcPr>
          <w:p w14:paraId="15A33B25" w14:textId="77777777" w:rsidR="00D36471" w:rsidRPr="00D36471" w:rsidRDefault="00D36471" w:rsidP="00D36471">
            <w:pPr>
              <w:rPr>
                <w:b/>
              </w:rPr>
            </w:pPr>
            <w:proofErr w:type="spellStart"/>
            <w:r w:rsidRPr="00D36471">
              <w:rPr>
                <w:b/>
              </w:rPr>
              <w:t>idRailColor</w:t>
            </w:r>
            <w:proofErr w:type="spellEnd"/>
            <w:r w:rsidRPr="00D36471">
              <w:rPr>
                <w:b/>
              </w:rPr>
              <w:t xml:space="preserve">(image Picture, </w:t>
            </w:r>
            <w:proofErr w:type="spellStart"/>
            <w:r w:rsidRPr="00D36471">
              <w:rPr>
                <w:b/>
              </w:rPr>
              <w:t>int</w:t>
            </w:r>
            <w:proofErr w:type="spellEnd"/>
            <w:r w:rsidRPr="00D36471">
              <w:rPr>
                <w:b/>
              </w:rPr>
              <w:t xml:space="preserve"> Colors)</w:t>
            </w:r>
          </w:p>
        </w:tc>
      </w:tr>
      <w:tr w:rsidR="00D36471" w:rsidRPr="00D36471" w14:paraId="3741E0EA" w14:textId="77777777" w:rsidTr="009E56EB">
        <w:trPr>
          <w:trHeight w:val="240"/>
        </w:trPr>
        <w:tc>
          <w:tcPr>
            <w:tcW w:w="1975" w:type="dxa"/>
          </w:tcPr>
          <w:p w14:paraId="2C0D32EA" w14:textId="77777777" w:rsidR="00D36471" w:rsidRPr="00D36471" w:rsidRDefault="00D36471" w:rsidP="00D36471">
            <w:pPr>
              <w:rPr>
                <w:b/>
              </w:rPr>
            </w:pPr>
            <w:r w:rsidRPr="00D36471">
              <w:rPr>
                <w:b/>
              </w:rPr>
              <w:t>Description</w:t>
            </w:r>
          </w:p>
        </w:tc>
        <w:tc>
          <w:tcPr>
            <w:tcW w:w="7068" w:type="dxa"/>
          </w:tcPr>
          <w:p w14:paraId="1166FE99" w14:textId="77777777" w:rsidR="00D36471" w:rsidRPr="00D36471" w:rsidRDefault="00D36471" w:rsidP="00D36471">
            <w:r w:rsidRPr="00D36471">
              <w:t>Function used to obtain bin colors</w:t>
            </w:r>
          </w:p>
        </w:tc>
      </w:tr>
      <w:tr w:rsidR="00D36471" w:rsidRPr="00D36471" w14:paraId="7DE5C656" w14:textId="77777777" w:rsidTr="009E56EB">
        <w:trPr>
          <w:trHeight w:val="240"/>
        </w:trPr>
        <w:tc>
          <w:tcPr>
            <w:tcW w:w="1975" w:type="dxa"/>
          </w:tcPr>
          <w:p w14:paraId="755E46B9" w14:textId="77777777" w:rsidR="00D36471" w:rsidRPr="00D36471" w:rsidRDefault="00D36471" w:rsidP="00D36471">
            <w:pPr>
              <w:rPr>
                <w:b/>
              </w:rPr>
            </w:pPr>
            <w:r w:rsidRPr="00D36471">
              <w:rPr>
                <w:b/>
              </w:rPr>
              <w:t>Accessibility</w:t>
            </w:r>
          </w:p>
        </w:tc>
        <w:tc>
          <w:tcPr>
            <w:tcW w:w="7068" w:type="dxa"/>
          </w:tcPr>
          <w:p w14:paraId="3CCC1F9E" w14:textId="77777777" w:rsidR="00D36471" w:rsidRPr="00D36471" w:rsidRDefault="00D36471" w:rsidP="00D36471">
            <w:r w:rsidRPr="00D36471">
              <w:t>Public</w:t>
            </w:r>
          </w:p>
        </w:tc>
      </w:tr>
      <w:tr w:rsidR="00D36471" w:rsidRPr="00D36471" w14:paraId="32764C11" w14:textId="77777777" w:rsidTr="009E56EB">
        <w:trPr>
          <w:trHeight w:val="260"/>
        </w:trPr>
        <w:tc>
          <w:tcPr>
            <w:tcW w:w="1975" w:type="dxa"/>
          </w:tcPr>
          <w:p w14:paraId="72F6DE8E" w14:textId="77777777" w:rsidR="00D36471" w:rsidRPr="00D36471" w:rsidRDefault="00D36471" w:rsidP="00D36471">
            <w:pPr>
              <w:rPr>
                <w:b/>
              </w:rPr>
            </w:pPr>
            <w:r w:rsidRPr="00D36471">
              <w:rPr>
                <w:b/>
              </w:rPr>
              <w:t>Return Type</w:t>
            </w:r>
          </w:p>
        </w:tc>
        <w:tc>
          <w:tcPr>
            <w:tcW w:w="7068" w:type="dxa"/>
          </w:tcPr>
          <w:p w14:paraId="03C4DD9C" w14:textId="77777777" w:rsidR="00D36471" w:rsidRPr="00D36471" w:rsidRDefault="00D36471" w:rsidP="00D36471">
            <w:r w:rsidRPr="00D36471">
              <w:t>array</w:t>
            </w:r>
          </w:p>
        </w:tc>
      </w:tr>
      <w:tr w:rsidR="00D36471" w:rsidRPr="00D36471" w14:paraId="699D4F2F" w14:textId="77777777" w:rsidTr="009E56EB">
        <w:trPr>
          <w:trHeight w:val="240"/>
        </w:trPr>
        <w:tc>
          <w:tcPr>
            <w:tcW w:w="1975" w:type="dxa"/>
          </w:tcPr>
          <w:p w14:paraId="7F50E9F6" w14:textId="77777777" w:rsidR="00D36471" w:rsidRPr="00D36471" w:rsidRDefault="00D36471" w:rsidP="00D36471">
            <w:pPr>
              <w:rPr>
                <w:b/>
              </w:rPr>
            </w:pPr>
            <w:r w:rsidRPr="00D36471">
              <w:rPr>
                <w:b/>
              </w:rPr>
              <w:lastRenderedPageBreak/>
              <w:t>Arguments</w:t>
            </w:r>
          </w:p>
        </w:tc>
        <w:tc>
          <w:tcPr>
            <w:tcW w:w="7068" w:type="dxa"/>
          </w:tcPr>
          <w:p w14:paraId="5E2C6EA3" w14:textId="77777777" w:rsidR="00D36471" w:rsidRPr="00D36471" w:rsidRDefault="00D36471" w:rsidP="00D36471">
            <w:proofErr w:type="spellStart"/>
            <w:r w:rsidRPr="00D36471">
              <w:t>Int</w:t>
            </w:r>
            <w:proofErr w:type="spellEnd"/>
            <w:r w:rsidRPr="00D36471">
              <w:t xml:space="preserve"> Colors - returns an array of bin colors</w:t>
            </w:r>
          </w:p>
        </w:tc>
      </w:tr>
    </w:tbl>
    <w:p w14:paraId="52F3B476" w14:textId="77777777" w:rsidR="00D36471" w:rsidRPr="00D36471" w:rsidRDefault="00D36471" w:rsidP="00D36471"/>
    <w:p w14:paraId="5D7BE536" w14:textId="77777777" w:rsidR="00D36471" w:rsidRDefault="00D36471" w:rsidP="0017370C"/>
    <w:p w14:paraId="2D266FDA" w14:textId="77777777" w:rsidR="00D36471" w:rsidRDefault="00D36471" w:rsidP="0017370C"/>
    <w:p w14:paraId="369DC42E" w14:textId="77777777" w:rsidR="00D36471" w:rsidRDefault="00D36471" w:rsidP="0017370C"/>
    <w:p w14:paraId="23492D72" w14:textId="77777777" w:rsidR="00B274D4" w:rsidRDefault="00B274D4">
      <w:pPr>
        <w:pStyle w:val="Heading3"/>
        <w:numPr>
          <w:ilvl w:val="2"/>
          <w:numId w:val="38"/>
        </w:numPr>
      </w:pPr>
      <w:bookmarkStart w:id="235" w:name="_Toc434233377"/>
      <w:r>
        <w:t>Link Layer</w:t>
      </w:r>
      <w:bookmarkEnd w:id="235"/>
    </w:p>
    <w:p w14:paraId="4CA5F1E4" w14:textId="56C2A5A8" w:rsidR="00D36471" w:rsidRDefault="00D36471" w:rsidP="00D36471">
      <w:r>
        <w:t xml:space="preserve">The images will be captured by a ffmpeg command. The command ffmpeg will communicate through putty to the BeagleBone and webcam. This ffmpeg command allows the image capture on the BeagleBone. </w:t>
      </w:r>
    </w:p>
    <w:p w14:paraId="153D9B09" w14:textId="77777777" w:rsidR="00D36471" w:rsidRDefault="00D36471" w:rsidP="00D36471"/>
    <w:p w14:paraId="77716EA0" w14:textId="77777777" w:rsidR="00D36471" w:rsidRDefault="00D36471" w:rsidP="00D36471">
      <w:r>
        <w:t>A library with the ffmpeg build can be found here:</w:t>
      </w:r>
    </w:p>
    <w:p w14:paraId="55ADDF78" w14:textId="77777777" w:rsidR="00D36471" w:rsidRDefault="002F75B4" w:rsidP="00D36471">
      <w:hyperlink r:id="rId73">
        <w:r w:rsidR="00D36471">
          <w:rPr>
            <w:color w:val="1155CC"/>
            <w:u w:val="single"/>
          </w:rPr>
          <w:t>https://github.com/derekmolloy/boneCV</w:t>
        </w:r>
      </w:hyperlink>
    </w:p>
    <w:p w14:paraId="54228F75" w14:textId="77777777" w:rsidR="006C4486" w:rsidRPr="0017370C" w:rsidRDefault="006C4486" w:rsidP="0017370C"/>
    <w:p w14:paraId="36933A82" w14:textId="77777777" w:rsidR="009E56EB" w:rsidRDefault="009E56EB">
      <w:pPr>
        <w:jc w:val="left"/>
        <w:rPr>
          <w:b/>
          <w:sz w:val="32"/>
          <w:szCs w:val="28"/>
        </w:rPr>
      </w:pPr>
      <w:r>
        <w:br w:type="page"/>
      </w:r>
    </w:p>
    <w:p w14:paraId="4CE66CCC" w14:textId="3934B868" w:rsidR="00C833C2" w:rsidRDefault="00C833C2">
      <w:pPr>
        <w:pStyle w:val="Heading2"/>
      </w:pPr>
      <w:bookmarkStart w:id="236" w:name="_Toc434233378"/>
      <w:r>
        <w:lastRenderedPageBreak/>
        <w:t>Propulsion</w:t>
      </w:r>
      <w:bookmarkEnd w:id="236"/>
      <w:r>
        <w:t xml:space="preserve"> </w:t>
      </w:r>
    </w:p>
    <w:p w14:paraId="7C6EFEBE" w14:textId="77777777" w:rsidR="00C833C2" w:rsidRDefault="00B274D4" w:rsidP="00C833C2">
      <w:pPr>
        <w:textAlignment w:val="baseline"/>
        <w:rPr>
          <w:color w:val="000000"/>
          <w:szCs w:val="24"/>
        </w:rPr>
      </w:pPr>
      <w:r>
        <w:rPr>
          <w:color w:val="000000"/>
          <w:szCs w:val="24"/>
        </w:rPr>
        <w:t>The propulsion sub-system is a hardware system that is comprised of motors and dual motor controller. Propulsion is specific to the robot and does not have representations beyond the robot.</w:t>
      </w:r>
    </w:p>
    <w:p w14:paraId="492FB5C9" w14:textId="77777777" w:rsidR="00B274D4" w:rsidRDefault="00B274D4" w:rsidP="00C833C2">
      <w:pPr>
        <w:textAlignment w:val="baseline"/>
        <w:rPr>
          <w:color w:val="000000"/>
          <w:szCs w:val="24"/>
        </w:rPr>
      </w:pPr>
    </w:p>
    <w:p w14:paraId="465DB61D" w14:textId="77777777" w:rsidR="00B10EFF" w:rsidRDefault="00B10EFF">
      <w:pPr>
        <w:pStyle w:val="Heading3"/>
      </w:pPr>
      <w:bookmarkStart w:id="237" w:name="_Toc434233379"/>
      <w:r>
        <w:t>Representational Layer</w:t>
      </w:r>
      <w:bookmarkEnd w:id="237"/>
    </w:p>
    <w:p w14:paraId="14204510" w14:textId="77777777" w:rsidR="005D5045" w:rsidRDefault="005D5045" w:rsidP="00AA2EB1">
      <w:pPr>
        <w:pStyle w:val="Heading4"/>
      </w:pPr>
      <w:r>
        <w:t xml:space="preserve">Object: </w:t>
      </w:r>
      <w:proofErr w:type="spellStart"/>
      <w:r>
        <w:t>MotorController</w:t>
      </w:r>
      <w:proofErr w:type="spellEnd"/>
    </w:p>
    <w:p w14:paraId="35063813" w14:textId="1C7B2168" w:rsidR="005D5045" w:rsidRDefault="00FD68AC" w:rsidP="00AA2EB1">
      <w:pPr>
        <w:jc w:val="center"/>
      </w:pPr>
      <w:r w:rsidRPr="00FD68AC">
        <w:rPr>
          <w:noProof/>
        </w:rPr>
        <w:drawing>
          <wp:inline distT="0" distB="0" distL="0" distR="0" wp14:anchorId="7842A3C9" wp14:editId="072ECE55">
            <wp:extent cx="2686050"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86050" cy="2057400"/>
                    </a:xfrm>
                    <a:prstGeom prst="rect">
                      <a:avLst/>
                    </a:prstGeom>
                    <a:noFill/>
                    <a:ln>
                      <a:noFill/>
                    </a:ln>
                  </pic:spPr>
                </pic:pic>
              </a:graphicData>
            </a:graphic>
          </wp:inline>
        </w:drawing>
      </w:r>
    </w:p>
    <w:p w14:paraId="4AA212C2" w14:textId="4282E5C8" w:rsidR="005D5045" w:rsidRDefault="005D5045" w:rsidP="0017370C">
      <w:pPr>
        <w:pStyle w:val="Caption"/>
      </w:pPr>
      <w:bookmarkStart w:id="238" w:name="_Toc434233508"/>
      <w:r>
        <w:t xml:space="preserve">Figure </w:t>
      </w:r>
      <w:fldSimple w:instr=" SEQ Figure \* ARABIC ">
        <w:r w:rsidR="006175EC">
          <w:rPr>
            <w:noProof/>
          </w:rPr>
          <w:t>48</w:t>
        </w:r>
      </w:fldSimple>
      <w:r>
        <w:t xml:space="preserve">. Motor Controller </w:t>
      </w:r>
      <w:r w:rsidR="009D3132">
        <w:t>Class</w:t>
      </w:r>
      <w:bookmarkEnd w:id="238"/>
    </w:p>
    <w:p w14:paraId="46B67EDB" w14:textId="77777777" w:rsidR="005D5045" w:rsidRDefault="005D5045" w:rsidP="005D5045">
      <w:pPr>
        <w:rPr>
          <w:rStyle w:val="Strong"/>
        </w:rPr>
      </w:pPr>
      <w:r w:rsidRPr="00D568E7">
        <w:rPr>
          <w:rStyle w:val="Strong"/>
        </w:rPr>
        <w:t>Properties</w:t>
      </w:r>
    </w:p>
    <w:p w14:paraId="622D845A" w14:textId="5A2A5967" w:rsidR="005D5045" w:rsidRPr="00D568E7" w:rsidRDefault="006C61E8" w:rsidP="0017370C">
      <w:pPr>
        <w:pStyle w:val="Caption"/>
      </w:pPr>
      <w:bookmarkStart w:id="239" w:name="_Toc434232808"/>
      <w:r>
        <w:t xml:space="preserve">Table </w:t>
      </w:r>
      <w:fldSimple w:instr=" SEQ Table \* ARABIC ">
        <w:r w:rsidR="006175EC">
          <w:rPr>
            <w:noProof/>
          </w:rPr>
          <w:t>23</w:t>
        </w:r>
      </w:fldSimple>
      <w:r>
        <w:t>. Motor Controller Properties</w:t>
      </w:r>
      <w:bookmarkEnd w:id="239"/>
    </w:p>
    <w:tbl>
      <w:tblPr>
        <w:tblStyle w:val="GridTable1Light"/>
        <w:tblW w:w="0" w:type="auto"/>
        <w:tblLook w:val="04A0" w:firstRow="1" w:lastRow="0" w:firstColumn="1" w:lastColumn="0" w:noHBand="0" w:noVBand="1"/>
      </w:tblPr>
      <w:tblGrid>
        <w:gridCol w:w="1795"/>
        <w:gridCol w:w="1530"/>
        <w:gridCol w:w="4410"/>
        <w:gridCol w:w="1255"/>
      </w:tblGrid>
      <w:tr w:rsidR="005D5045" w14:paraId="2718F7C4" w14:textId="77777777" w:rsidTr="00915A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73B6703" w14:textId="77777777" w:rsidR="005D5045" w:rsidRDefault="005D5045" w:rsidP="00915A4A">
            <w:r>
              <w:t>Name</w:t>
            </w:r>
          </w:p>
        </w:tc>
        <w:tc>
          <w:tcPr>
            <w:tcW w:w="1530" w:type="dxa"/>
          </w:tcPr>
          <w:p w14:paraId="0CEB8A4D" w14:textId="77777777" w:rsidR="005D5045" w:rsidRDefault="005D5045" w:rsidP="00915A4A">
            <w:pPr>
              <w:cnfStyle w:val="100000000000" w:firstRow="1" w:lastRow="0" w:firstColumn="0" w:lastColumn="0" w:oddVBand="0" w:evenVBand="0" w:oddHBand="0" w:evenHBand="0" w:firstRowFirstColumn="0" w:firstRowLastColumn="0" w:lastRowFirstColumn="0" w:lastRowLastColumn="0"/>
            </w:pPr>
            <w:r>
              <w:t>Type</w:t>
            </w:r>
          </w:p>
        </w:tc>
        <w:tc>
          <w:tcPr>
            <w:tcW w:w="4410" w:type="dxa"/>
          </w:tcPr>
          <w:p w14:paraId="432565E4" w14:textId="77777777" w:rsidR="005D5045" w:rsidRDefault="005D5045" w:rsidP="00915A4A">
            <w:pPr>
              <w:cnfStyle w:val="100000000000" w:firstRow="1" w:lastRow="0" w:firstColumn="0" w:lastColumn="0" w:oddVBand="0" w:evenVBand="0" w:oddHBand="0" w:evenHBand="0" w:firstRowFirstColumn="0" w:firstRowLastColumn="0" w:lastRowFirstColumn="0" w:lastRowLastColumn="0"/>
            </w:pPr>
            <w:r>
              <w:t>Description</w:t>
            </w:r>
          </w:p>
        </w:tc>
        <w:tc>
          <w:tcPr>
            <w:tcW w:w="1255" w:type="dxa"/>
          </w:tcPr>
          <w:p w14:paraId="0CC2C555" w14:textId="77777777" w:rsidR="005D5045" w:rsidRDefault="005D5045" w:rsidP="00915A4A">
            <w:pPr>
              <w:cnfStyle w:val="100000000000" w:firstRow="1" w:lastRow="0" w:firstColumn="0" w:lastColumn="0" w:oddVBand="0" w:evenVBand="0" w:oddHBand="0" w:evenHBand="0" w:firstRowFirstColumn="0" w:firstRowLastColumn="0" w:lastRowFirstColumn="0" w:lastRowLastColumn="0"/>
            </w:pPr>
            <w:r>
              <w:t>Required</w:t>
            </w:r>
          </w:p>
        </w:tc>
      </w:tr>
      <w:tr w:rsidR="005D5045" w14:paraId="4039963A" w14:textId="77777777" w:rsidTr="00915A4A">
        <w:tc>
          <w:tcPr>
            <w:cnfStyle w:val="001000000000" w:firstRow="0" w:lastRow="0" w:firstColumn="1" w:lastColumn="0" w:oddVBand="0" w:evenVBand="0" w:oddHBand="0" w:evenHBand="0" w:firstRowFirstColumn="0" w:firstRowLastColumn="0" w:lastRowFirstColumn="0" w:lastRowLastColumn="0"/>
            <w:tcW w:w="1795" w:type="dxa"/>
          </w:tcPr>
          <w:p w14:paraId="03E5E24A" w14:textId="0CC8AE6D" w:rsidR="005D5045" w:rsidRDefault="00C133D2" w:rsidP="00915A4A">
            <w:r>
              <w:t>Settings</w:t>
            </w:r>
          </w:p>
        </w:tc>
        <w:tc>
          <w:tcPr>
            <w:tcW w:w="1530" w:type="dxa"/>
          </w:tcPr>
          <w:p w14:paraId="2526DA52" w14:textId="4B746F48" w:rsidR="005D5045" w:rsidRDefault="00C133D2" w:rsidP="00915A4A">
            <w:pPr>
              <w:cnfStyle w:val="000000000000" w:firstRow="0" w:lastRow="0" w:firstColumn="0" w:lastColumn="0" w:oddVBand="0" w:evenVBand="0" w:oddHBand="0" w:evenHBand="0" w:firstRowFirstColumn="0" w:firstRowLastColumn="0" w:lastRowFirstColumn="0" w:lastRowLastColumn="0"/>
            </w:pPr>
            <w:r>
              <w:t>Settings</w:t>
            </w:r>
          </w:p>
        </w:tc>
        <w:tc>
          <w:tcPr>
            <w:tcW w:w="4410" w:type="dxa"/>
          </w:tcPr>
          <w:p w14:paraId="5E92406C" w14:textId="7D7C41A1" w:rsidR="005D5045" w:rsidRDefault="00C133D2" w:rsidP="00915A4A">
            <w:pPr>
              <w:cnfStyle w:val="000000000000" w:firstRow="0" w:lastRow="0" w:firstColumn="0" w:lastColumn="0" w:oddVBand="0" w:evenVBand="0" w:oddHBand="0" w:evenHBand="0" w:firstRowFirstColumn="0" w:firstRowLastColumn="0" w:lastRowFirstColumn="0" w:lastRowLastColumn="0"/>
            </w:pPr>
            <w:r>
              <w:t xml:space="preserve">The global settings object that contains the system’s configuration </w:t>
            </w:r>
          </w:p>
        </w:tc>
        <w:tc>
          <w:tcPr>
            <w:tcW w:w="1255" w:type="dxa"/>
          </w:tcPr>
          <w:p w14:paraId="2BBE57C3" w14:textId="0207AD59" w:rsidR="005D5045" w:rsidRDefault="00C133D2" w:rsidP="00915A4A">
            <w:pPr>
              <w:cnfStyle w:val="000000000000" w:firstRow="0" w:lastRow="0" w:firstColumn="0" w:lastColumn="0" w:oddVBand="0" w:evenVBand="0" w:oddHBand="0" w:evenHBand="0" w:firstRowFirstColumn="0" w:firstRowLastColumn="0" w:lastRowFirstColumn="0" w:lastRowLastColumn="0"/>
            </w:pPr>
            <w:r>
              <w:t>True</w:t>
            </w:r>
          </w:p>
        </w:tc>
      </w:tr>
    </w:tbl>
    <w:p w14:paraId="654229F3" w14:textId="6B0523DD" w:rsidR="005D5045" w:rsidRDefault="005D5045" w:rsidP="005D5045"/>
    <w:p w14:paraId="271B2837" w14:textId="7724E5C8" w:rsidR="00B059F2" w:rsidRPr="00AA2EB1" w:rsidRDefault="00C133D2" w:rsidP="005D5045">
      <w:pPr>
        <w:rPr>
          <w:b/>
        </w:rPr>
      </w:pPr>
      <w:r w:rsidRPr="00AA2EB1">
        <w:rPr>
          <w:b/>
        </w:rPr>
        <w:t xml:space="preserve">Behavior </w:t>
      </w:r>
    </w:p>
    <w:p w14:paraId="6D23E2F0" w14:textId="7CE1ECCA" w:rsidR="00C133D2" w:rsidRDefault="00C133D2" w:rsidP="00AA2EB1">
      <w:pPr>
        <w:pStyle w:val="Caption"/>
      </w:pPr>
      <w:bookmarkStart w:id="240" w:name="_Toc434232809"/>
      <w:r>
        <w:t xml:space="preserve">Table </w:t>
      </w:r>
      <w:fldSimple w:instr=" SEQ Table \* ARABIC ">
        <w:r w:rsidR="006175EC">
          <w:rPr>
            <w:noProof/>
          </w:rPr>
          <w:t>24</w:t>
        </w:r>
      </w:fldSimple>
      <w:r>
        <w:t>. Motor Controller Behavior: engage</w:t>
      </w:r>
      <w:bookmarkEnd w:id="240"/>
    </w:p>
    <w:tbl>
      <w:tblPr>
        <w:tblStyle w:val="GridTable1Light"/>
        <w:tblW w:w="9043" w:type="dxa"/>
        <w:tblLook w:val="04A0" w:firstRow="1" w:lastRow="0" w:firstColumn="1" w:lastColumn="0" w:noHBand="0" w:noVBand="1"/>
      </w:tblPr>
      <w:tblGrid>
        <w:gridCol w:w="1975"/>
        <w:gridCol w:w="7068"/>
      </w:tblGrid>
      <w:tr w:rsidR="00C133D2" w14:paraId="53197278" w14:textId="77777777" w:rsidTr="00C133D2">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2A3576D8" w14:textId="77777777" w:rsidR="00C133D2" w:rsidRDefault="00C133D2" w:rsidP="00C133D2">
            <w:r>
              <w:t>Function</w:t>
            </w:r>
          </w:p>
        </w:tc>
        <w:tc>
          <w:tcPr>
            <w:tcW w:w="7068" w:type="dxa"/>
          </w:tcPr>
          <w:p w14:paraId="601CFCC1" w14:textId="719CEAB2" w:rsidR="00C133D2" w:rsidRDefault="00C133D2" w:rsidP="00AA2EB1">
            <w:pPr>
              <w:cnfStyle w:val="100000000000" w:firstRow="1" w:lastRow="0" w:firstColumn="0" w:lastColumn="0" w:oddVBand="0" w:evenVBand="0" w:oddHBand="0" w:evenHBand="0" w:firstRowFirstColumn="0" w:firstRowLastColumn="0" w:lastRowFirstColumn="0" w:lastRowLastColumn="0"/>
            </w:pPr>
            <w:r>
              <w:t>engage(</w:t>
            </w:r>
            <w:proofErr w:type="spellStart"/>
            <w:r>
              <w:t>int</w:t>
            </w:r>
            <w:proofErr w:type="spellEnd"/>
            <w:r>
              <w:t xml:space="preserve"> </w:t>
            </w:r>
            <w:proofErr w:type="spellStart"/>
            <w:r>
              <w:t>motorIndex</w:t>
            </w:r>
            <w:proofErr w:type="spellEnd"/>
            <w:r>
              <w:t xml:space="preserve">, </w:t>
            </w:r>
            <w:proofErr w:type="spellStart"/>
            <w:r>
              <w:t>int</w:t>
            </w:r>
            <w:proofErr w:type="spellEnd"/>
            <w:r>
              <w:t xml:space="preserve"> speed)</w:t>
            </w:r>
          </w:p>
        </w:tc>
      </w:tr>
      <w:tr w:rsidR="00C133D2" w14:paraId="512E6D5E"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2495730" w14:textId="77777777" w:rsidR="00C133D2" w:rsidRDefault="00C133D2" w:rsidP="00C133D2">
            <w:r>
              <w:t>Description</w:t>
            </w:r>
          </w:p>
        </w:tc>
        <w:tc>
          <w:tcPr>
            <w:tcW w:w="7068" w:type="dxa"/>
          </w:tcPr>
          <w:p w14:paraId="22A28E00" w14:textId="2293F393" w:rsidR="00C133D2" w:rsidRDefault="00C133D2" w:rsidP="00C133D2">
            <w:pPr>
              <w:cnfStyle w:val="000000000000" w:firstRow="0" w:lastRow="0" w:firstColumn="0" w:lastColumn="0" w:oddVBand="0" w:evenVBand="0" w:oddHBand="0" w:evenHBand="0" w:firstRowFirstColumn="0" w:firstRowLastColumn="0" w:lastRowFirstColumn="0" w:lastRowLastColumn="0"/>
            </w:pPr>
            <w:r>
              <w:t>Function used to engage the motor at a specific velocity</w:t>
            </w:r>
          </w:p>
        </w:tc>
      </w:tr>
      <w:tr w:rsidR="00C133D2" w14:paraId="08D40C1D"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7D26810B" w14:textId="77777777" w:rsidR="00C133D2" w:rsidRDefault="00C133D2" w:rsidP="00C133D2">
            <w:r>
              <w:t>Accessibility</w:t>
            </w:r>
          </w:p>
        </w:tc>
        <w:tc>
          <w:tcPr>
            <w:tcW w:w="7068" w:type="dxa"/>
          </w:tcPr>
          <w:p w14:paraId="4931714A" w14:textId="77777777" w:rsidR="00C133D2" w:rsidRDefault="00C133D2" w:rsidP="00C133D2">
            <w:pPr>
              <w:cnfStyle w:val="000000000000" w:firstRow="0" w:lastRow="0" w:firstColumn="0" w:lastColumn="0" w:oddVBand="0" w:evenVBand="0" w:oddHBand="0" w:evenHBand="0" w:firstRowFirstColumn="0" w:firstRowLastColumn="0" w:lastRowFirstColumn="0" w:lastRowLastColumn="0"/>
            </w:pPr>
            <w:r>
              <w:t>Public</w:t>
            </w:r>
          </w:p>
        </w:tc>
      </w:tr>
      <w:tr w:rsidR="00C133D2" w14:paraId="6540DF25" w14:textId="77777777" w:rsidTr="00C133D2">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49E15B0C" w14:textId="77777777" w:rsidR="00C133D2" w:rsidRDefault="00C133D2" w:rsidP="00C133D2">
            <w:r>
              <w:t>Return Type</w:t>
            </w:r>
          </w:p>
        </w:tc>
        <w:tc>
          <w:tcPr>
            <w:tcW w:w="7068" w:type="dxa"/>
          </w:tcPr>
          <w:p w14:paraId="656EC322" w14:textId="77777777" w:rsidR="00C133D2" w:rsidRDefault="00C133D2" w:rsidP="00C133D2">
            <w:pPr>
              <w:cnfStyle w:val="000000000000" w:firstRow="0" w:lastRow="0" w:firstColumn="0" w:lastColumn="0" w:oddVBand="0" w:evenVBand="0" w:oddHBand="0" w:evenHBand="0" w:firstRowFirstColumn="0" w:firstRowLastColumn="0" w:lastRowFirstColumn="0" w:lastRowLastColumn="0"/>
            </w:pPr>
            <w:r>
              <w:t>Void</w:t>
            </w:r>
          </w:p>
        </w:tc>
      </w:tr>
      <w:tr w:rsidR="00C133D2" w14:paraId="535A3CF8"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04BD6896" w14:textId="77777777" w:rsidR="00C133D2" w:rsidRDefault="00C133D2" w:rsidP="00C133D2">
            <w:r>
              <w:t>Arguments</w:t>
            </w:r>
          </w:p>
        </w:tc>
        <w:tc>
          <w:tcPr>
            <w:tcW w:w="7068" w:type="dxa"/>
          </w:tcPr>
          <w:p w14:paraId="7161E34F" w14:textId="1F678091" w:rsidR="00C133D2" w:rsidRDefault="00C133D2" w:rsidP="00C133D2">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r>
              <w:t xml:space="preserve"> </w:t>
            </w:r>
            <w:proofErr w:type="spellStart"/>
            <w:r>
              <w:t>motorIndex</w:t>
            </w:r>
            <w:proofErr w:type="spellEnd"/>
            <w:r>
              <w:t xml:space="preserve"> – the index of the motor to engage (1 or 2 for motor 1 or two)</w:t>
            </w:r>
          </w:p>
        </w:tc>
      </w:tr>
      <w:tr w:rsidR="00C133D2" w14:paraId="1219D52E"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7E1C5E4" w14:textId="77777777" w:rsidR="00C133D2" w:rsidRDefault="00C133D2" w:rsidP="00C133D2"/>
        </w:tc>
        <w:tc>
          <w:tcPr>
            <w:tcW w:w="7068" w:type="dxa"/>
          </w:tcPr>
          <w:p w14:paraId="3B71A6D4" w14:textId="268D393C" w:rsidR="00C133D2" w:rsidRDefault="00C133D2" w:rsidP="00AA2EB1">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r>
              <w:t xml:space="preserve"> Speed – 8bit integer value representing the voltage to apply to the motor.  (Max Speed in setting is a threshold value that needs to prevent values applied to motor that is higher)</w:t>
            </w:r>
          </w:p>
        </w:tc>
      </w:tr>
    </w:tbl>
    <w:p w14:paraId="1FEE8A05" w14:textId="0B4AC0DE" w:rsidR="00C133D2" w:rsidRDefault="00C133D2" w:rsidP="005D5045"/>
    <w:p w14:paraId="4DD5C28A" w14:textId="54A8D403" w:rsidR="002A16DF" w:rsidRDefault="002A16DF" w:rsidP="00AA2EB1">
      <w:pPr>
        <w:pStyle w:val="Caption"/>
      </w:pPr>
      <w:bookmarkStart w:id="241" w:name="_Toc434232810"/>
      <w:r>
        <w:t xml:space="preserve">Table </w:t>
      </w:r>
      <w:fldSimple w:instr=" SEQ Table \* ARABIC ">
        <w:r w:rsidR="006175EC">
          <w:rPr>
            <w:noProof/>
          </w:rPr>
          <w:t>25</w:t>
        </w:r>
      </w:fldSimple>
      <w:r>
        <w:t>. Motor Controller Behavior: brake</w:t>
      </w:r>
      <w:bookmarkEnd w:id="241"/>
    </w:p>
    <w:tbl>
      <w:tblPr>
        <w:tblStyle w:val="GridTable1Light"/>
        <w:tblW w:w="9043" w:type="dxa"/>
        <w:tblLook w:val="04A0" w:firstRow="1" w:lastRow="0" w:firstColumn="1" w:lastColumn="0" w:noHBand="0" w:noVBand="1"/>
      </w:tblPr>
      <w:tblGrid>
        <w:gridCol w:w="1975"/>
        <w:gridCol w:w="7068"/>
      </w:tblGrid>
      <w:tr w:rsidR="00C133D2" w14:paraId="15D473DB" w14:textId="77777777" w:rsidTr="00C133D2">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0237C33D" w14:textId="77777777" w:rsidR="00C133D2" w:rsidRDefault="00C133D2" w:rsidP="00C133D2">
            <w:r>
              <w:t>Function</w:t>
            </w:r>
          </w:p>
        </w:tc>
        <w:tc>
          <w:tcPr>
            <w:tcW w:w="7068" w:type="dxa"/>
          </w:tcPr>
          <w:p w14:paraId="3049AF3D" w14:textId="007CFEBA" w:rsidR="00C133D2" w:rsidRDefault="00C133D2" w:rsidP="00C133D2">
            <w:pPr>
              <w:cnfStyle w:val="100000000000" w:firstRow="1" w:lastRow="0" w:firstColumn="0" w:lastColumn="0" w:oddVBand="0" w:evenVBand="0" w:oddHBand="0" w:evenHBand="0" w:firstRowFirstColumn="0" w:firstRowLastColumn="0" w:lastRowFirstColumn="0" w:lastRowLastColumn="0"/>
            </w:pPr>
            <w:r>
              <w:t>brake(</w:t>
            </w:r>
            <w:proofErr w:type="spellStart"/>
            <w:r>
              <w:t>int</w:t>
            </w:r>
            <w:proofErr w:type="spellEnd"/>
            <w:r>
              <w:t xml:space="preserve"> </w:t>
            </w:r>
            <w:proofErr w:type="spellStart"/>
            <w:r>
              <w:t>motorIndex</w:t>
            </w:r>
            <w:proofErr w:type="spellEnd"/>
            <w:r>
              <w:t>)</w:t>
            </w:r>
          </w:p>
        </w:tc>
      </w:tr>
      <w:tr w:rsidR="00C133D2" w14:paraId="13172E29"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26D67FC" w14:textId="77777777" w:rsidR="00C133D2" w:rsidRDefault="00C133D2" w:rsidP="00C133D2">
            <w:r>
              <w:t>Description</w:t>
            </w:r>
          </w:p>
        </w:tc>
        <w:tc>
          <w:tcPr>
            <w:tcW w:w="7068" w:type="dxa"/>
          </w:tcPr>
          <w:p w14:paraId="0A3AF6B5" w14:textId="01D8F4FA" w:rsidR="00C133D2" w:rsidRDefault="00C133D2" w:rsidP="00C133D2">
            <w:pPr>
              <w:cnfStyle w:val="000000000000" w:firstRow="0" w:lastRow="0" w:firstColumn="0" w:lastColumn="0" w:oddVBand="0" w:evenVBand="0" w:oddHBand="0" w:evenHBand="0" w:firstRowFirstColumn="0" w:firstRowLastColumn="0" w:lastRowFirstColumn="0" w:lastRowLastColumn="0"/>
            </w:pPr>
            <w:r>
              <w:t>Function used to slowly decrease the speed of the motor</w:t>
            </w:r>
          </w:p>
        </w:tc>
      </w:tr>
      <w:tr w:rsidR="00C133D2" w14:paraId="247F7171"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7B529B68" w14:textId="77777777" w:rsidR="00C133D2" w:rsidRDefault="00C133D2" w:rsidP="00C133D2">
            <w:r>
              <w:lastRenderedPageBreak/>
              <w:t>Accessibility</w:t>
            </w:r>
          </w:p>
        </w:tc>
        <w:tc>
          <w:tcPr>
            <w:tcW w:w="7068" w:type="dxa"/>
          </w:tcPr>
          <w:p w14:paraId="2B20CDAF" w14:textId="77777777" w:rsidR="00C133D2" w:rsidRDefault="00C133D2" w:rsidP="00C133D2">
            <w:pPr>
              <w:cnfStyle w:val="000000000000" w:firstRow="0" w:lastRow="0" w:firstColumn="0" w:lastColumn="0" w:oddVBand="0" w:evenVBand="0" w:oddHBand="0" w:evenHBand="0" w:firstRowFirstColumn="0" w:firstRowLastColumn="0" w:lastRowFirstColumn="0" w:lastRowLastColumn="0"/>
            </w:pPr>
            <w:r>
              <w:t>Public</w:t>
            </w:r>
          </w:p>
        </w:tc>
      </w:tr>
      <w:tr w:rsidR="00C133D2" w14:paraId="426B00AD" w14:textId="77777777" w:rsidTr="00C133D2">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482FBEBD" w14:textId="77777777" w:rsidR="00C133D2" w:rsidRDefault="00C133D2" w:rsidP="00C133D2">
            <w:r>
              <w:t>Return Type</w:t>
            </w:r>
          </w:p>
        </w:tc>
        <w:tc>
          <w:tcPr>
            <w:tcW w:w="7068" w:type="dxa"/>
          </w:tcPr>
          <w:p w14:paraId="6AB52576" w14:textId="77777777" w:rsidR="00C133D2" w:rsidRDefault="00C133D2" w:rsidP="00C133D2">
            <w:pPr>
              <w:cnfStyle w:val="000000000000" w:firstRow="0" w:lastRow="0" w:firstColumn="0" w:lastColumn="0" w:oddVBand="0" w:evenVBand="0" w:oddHBand="0" w:evenHBand="0" w:firstRowFirstColumn="0" w:firstRowLastColumn="0" w:lastRowFirstColumn="0" w:lastRowLastColumn="0"/>
            </w:pPr>
            <w:r>
              <w:t>Void</w:t>
            </w:r>
          </w:p>
        </w:tc>
      </w:tr>
      <w:tr w:rsidR="00C133D2" w14:paraId="3441A6FE"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E05BA67" w14:textId="77777777" w:rsidR="00C133D2" w:rsidRDefault="00C133D2" w:rsidP="00C133D2">
            <w:r>
              <w:t>Arguments</w:t>
            </w:r>
          </w:p>
        </w:tc>
        <w:tc>
          <w:tcPr>
            <w:tcW w:w="7068" w:type="dxa"/>
          </w:tcPr>
          <w:p w14:paraId="5CCCB4D1" w14:textId="06CEAB34" w:rsidR="00C133D2" w:rsidRDefault="00C133D2" w:rsidP="00C133D2">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r>
              <w:t xml:space="preserve"> </w:t>
            </w:r>
            <w:proofErr w:type="spellStart"/>
            <w:r>
              <w:t>motorIndex</w:t>
            </w:r>
            <w:proofErr w:type="spellEnd"/>
            <w:r>
              <w:t xml:space="preserve"> – the index of the motor to engage (1 or 2 for motor 1 or two)</w:t>
            </w:r>
          </w:p>
        </w:tc>
      </w:tr>
      <w:tr w:rsidR="00C133D2" w14:paraId="40BB4949"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5B03BC8" w14:textId="77777777" w:rsidR="00C133D2" w:rsidRDefault="00C133D2" w:rsidP="00C133D2"/>
        </w:tc>
        <w:tc>
          <w:tcPr>
            <w:tcW w:w="7068" w:type="dxa"/>
          </w:tcPr>
          <w:p w14:paraId="64F25BDE" w14:textId="77777777" w:rsidR="00C133D2" w:rsidRDefault="00C133D2" w:rsidP="00C133D2">
            <w:pPr>
              <w:cnfStyle w:val="000000000000" w:firstRow="0" w:lastRow="0" w:firstColumn="0" w:lastColumn="0" w:oddVBand="0" w:evenVBand="0" w:oddHBand="0" w:evenHBand="0" w:firstRowFirstColumn="0" w:firstRowLastColumn="0" w:lastRowFirstColumn="0" w:lastRowLastColumn="0"/>
            </w:pPr>
          </w:p>
        </w:tc>
      </w:tr>
    </w:tbl>
    <w:p w14:paraId="00F38F52" w14:textId="3CD5FFF9" w:rsidR="00C133D2" w:rsidRDefault="00C133D2" w:rsidP="005D5045"/>
    <w:p w14:paraId="78C9BFBB" w14:textId="0DD8E6F7" w:rsidR="002A16DF" w:rsidRDefault="002A16DF" w:rsidP="00AA2EB1">
      <w:pPr>
        <w:pStyle w:val="Caption"/>
      </w:pPr>
      <w:bookmarkStart w:id="242" w:name="_Toc434232811"/>
      <w:r>
        <w:t xml:space="preserve">Table </w:t>
      </w:r>
      <w:fldSimple w:instr=" SEQ Table \* ARABIC ">
        <w:r w:rsidR="006175EC">
          <w:rPr>
            <w:noProof/>
          </w:rPr>
          <w:t>26</w:t>
        </w:r>
      </w:fldSimple>
      <w:r>
        <w:t>. Motor Controller Behavior: slower</w:t>
      </w:r>
      <w:bookmarkEnd w:id="242"/>
    </w:p>
    <w:tbl>
      <w:tblPr>
        <w:tblStyle w:val="GridTable1Light"/>
        <w:tblW w:w="9043" w:type="dxa"/>
        <w:tblLook w:val="04A0" w:firstRow="1" w:lastRow="0" w:firstColumn="1" w:lastColumn="0" w:noHBand="0" w:noVBand="1"/>
      </w:tblPr>
      <w:tblGrid>
        <w:gridCol w:w="1975"/>
        <w:gridCol w:w="7068"/>
      </w:tblGrid>
      <w:tr w:rsidR="00C133D2" w14:paraId="151B268F" w14:textId="77777777" w:rsidTr="00C133D2">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7F52D161" w14:textId="77777777" w:rsidR="00C133D2" w:rsidRDefault="00C133D2" w:rsidP="00C133D2">
            <w:r>
              <w:t>Function</w:t>
            </w:r>
          </w:p>
        </w:tc>
        <w:tc>
          <w:tcPr>
            <w:tcW w:w="7068" w:type="dxa"/>
          </w:tcPr>
          <w:p w14:paraId="273771F2" w14:textId="1CDF9E53" w:rsidR="00C133D2" w:rsidRDefault="00C133D2" w:rsidP="00C133D2">
            <w:pPr>
              <w:cnfStyle w:val="100000000000" w:firstRow="1" w:lastRow="0" w:firstColumn="0" w:lastColumn="0" w:oddVBand="0" w:evenVBand="0" w:oddHBand="0" w:evenHBand="0" w:firstRowFirstColumn="0" w:firstRowLastColumn="0" w:lastRowFirstColumn="0" w:lastRowLastColumn="0"/>
            </w:pPr>
            <w:r>
              <w:t>slower(</w:t>
            </w:r>
            <w:proofErr w:type="spellStart"/>
            <w:r>
              <w:t>int</w:t>
            </w:r>
            <w:proofErr w:type="spellEnd"/>
            <w:r>
              <w:t xml:space="preserve"> </w:t>
            </w:r>
            <w:proofErr w:type="spellStart"/>
            <w:r>
              <w:t>motorIndex</w:t>
            </w:r>
            <w:proofErr w:type="spellEnd"/>
            <w:r>
              <w:t>)</w:t>
            </w:r>
          </w:p>
        </w:tc>
      </w:tr>
      <w:tr w:rsidR="00C133D2" w14:paraId="097D4E05"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DA30707" w14:textId="77777777" w:rsidR="00C133D2" w:rsidRDefault="00C133D2" w:rsidP="00C133D2">
            <w:r>
              <w:t>Description</w:t>
            </w:r>
          </w:p>
        </w:tc>
        <w:tc>
          <w:tcPr>
            <w:tcW w:w="7068" w:type="dxa"/>
          </w:tcPr>
          <w:p w14:paraId="02517189" w14:textId="138836EF" w:rsidR="00C133D2" w:rsidRDefault="002A16DF" w:rsidP="00AA2EB1">
            <w:pPr>
              <w:cnfStyle w:val="000000000000" w:firstRow="0" w:lastRow="0" w:firstColumn="0" w:lastColumn="0" w:oddVBand="0" w:evenVBand="0" w:oddHBand="0" w:evenHBand="0" w:firstRowFirstColumn="0" w:firstRowLastColumn="0" w:lastRowFirstColumn="0" w:lastRowLastColumn="0"/>
            </w:pPr>
            <w:r>
              <w:t>Function used slow motor by a factor of 10%</w:t>
            </w:r>
          </w:p>
        </w:tc>
      </w:tr>
      <w:tr w:rsidR="00C133D2" w14:paraId="676418C4"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2726C09B" w14:textId="77777777" w:rsidR="00C133D2" w:rsidRDefault="00C133D2" w:rsidP="00C133D2">
            <w:r>
              <w:t>Accessibility</w:t>
            </w:r>
          </w:p>
        </w:tc>
        <w:tc>
          <w:tcPr>
            <w:tcW w:w="7068" w:type="dxa"/>
          </w:tcPr>
          <w:p w14:paraId="14B7B9EB" w14:textId="77777777" w:rsidR="00C133D2" w:rsidRDefault="00C133D2" w:rsidP="00C133D2">
            <w:pPr>
              <w:cnfStyle w:val="000000000000" w:firstRow="0" w:lastRow="0" w:firstColumn="0" w:lastColumn="0" w:oddVBand="0" w:evenVBand="0" w:oddHBand="0" w:evenHBand="0" w:firstRowFirstColumn="0" w:firstRowLastColumn="0" w:lastRowFirstColumn="0" w:lastRowLastColumn="0"/>
            </w:pPr>
            <w:r>
              <w:t>Public</w:t>
            </w:r>
          </w:p>
        </w:tc>
      </w:tr>
      <w:tr w:rsidR="00C133D2" w14:paraId="083157BF" w14:textId="77777777" w:rsidTr="00C133D2">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0616F5BB" w14:textId="77777777" w:rsidR="00C133D2" w:rsidRDefault="00C133D2" w:rsidP="00C133D2">
            <w:r>
              <w:t>Return Type</w:t>
            </w:r>
          </w:p>
        </w:tc>
        <w:tc>
          <w:tcPr>
            <w:tcW w:w="7068" w:type="dxa"/>
          </w:tcPr>
          <w:p w14:paraId="39DDAC8C" w14:textId="77777777" w:rsidR="00C133D2" w:rsidRDefault="00C133D2" w:rsidP="00C133D2">
            <w:pPr>
              <w:cnfStyle w:val="000000000000" w:firstRow="0" w:lastRow="0" w:firstColumn="0" w:lastColumn="0" w:oddVBand="0" w:evenVBand="0" w:oddHBand="0" w:evenHBand="0" w:firstRowFirstColumn="0" w:firstRowLastColumn="0" w:lastRowFirstColumn="0" w:lastRowLastColumn="0"/>
            </w:pPr>
            <w:r>
              <w:t>Void</w:t>
            </w:r>
          </w:p>
        </w:tc>
      </w:tr>
      <w:tr w:rsidR="00C133D2" w14:paraId="23BE1A29"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7FFE88A" w14:textId="77777777" w:rsidR="00C133D2" w:rsidRDefault="00C133D2" w:rsidP="00C133D2">
            <w:r>
              <w:t>Arguments</w:t>
            </w:r>
          </w:p>
        </w:tc>
        <w:tc>
          <w:tcPr>
            <w:tcW w:w="7068" w:type="dxa"/>
          </w:tcPr>
          <w:p w14:paraId="5F88F223" w14:textId="77777777" w:rsidR="00C133D2" w:rsidRDefault="00C133D2" w:rsidP="00C133D2">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r>
              <w:t xml:space="preserve"> </w:t>
            </w:r>
            <w:proofErr w:type="spellStart"/>
            <w:r>
              <w:t>motorIndex</w:t>
            </w:r>
            <w:proofErr w:type="spellEnd"/>
            <w:r>
              <w:t xml:space="preserve"> – the index of the motor to engage (1 or 2 for motor 1 or two)</w:t>
            </w:r>
          </w:p>
        </w:tc>
      </w:tr>
      <w:tr w:rsidR="00C133D2" w14:paraId="4CD2E83F"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EFE4A85" w14:textId="77777777" w:rsidR="00C133D2" w:rsidRDefault="00C133D2" w:rsidP="00C133D2"/>
        </w:tc>
        <w:tc>
          <w:tcPr>
            <w:tcW w:w="7068" w:type="dxa"/>
          </w:tcPr>
          <w:p w14:paraId="0C7DAFEE" w14:textId="77777777" w:rsidR="00C133D2" w:rsidRDefault="00C133D2" w:rsidP="00C133D2">
            <w:pPr>
              <w:cnfStyle w:val="000000000000" w:firstRow="0" w:lastRow="0" w:firstColumn="0" w:lastColumn="0" w:oddVBand="0" w:evenVBand="0" w:oddHBand="0" w:evenHBand="0" w:firstRowFirstColumn="0" w:firstRowLastColumn="0" w:lastRowFirstColumn="0" w:lastRowLastColumn="0"/>
            </w:pPr>
          </w:p>
        </w:tc>
      </w:tr>
    </w:tbl>
    <w:p w14:paraId="6CBFE56E" w14:textId="55FC878E" w:rsidR="00C133D2" w:rsidRDefault="00C133D2" w:rsidP="005D5045"/>
    <w:p w14:paraId="53E92FF2" w14:textId="221FDC17" w:rsidR="002A16DF" w:rsidRDefault="002A16DF" w:rsidP="00AA2EB1">
      <w:pPr>
        <w:pStyle w:val="Caption"/>
      </w:pPr>
      <w:bookmarkStart w:id="243" w:name="_Toc434232812"/>
      <w:r>
        <w:t xml:space="preserve">Table </w:t>
      </w:r>
      <w:fldSimple w:instr=" SEQ Table \* ARABIC ">
        <w:r w:rsidR="006175EC">
          <w:rPr>
            <w:noProof/>
          </w:rPr>
          <w:t>27</w:t>
        </w:r>
      </w:fldSimple>
      <w:r>
        <w:t>. Motor Controller Behavior: faster</w:t>
      </w:r>
      <w:bookmarkEnd w:id="243"/>
    </w:p>
    <w:tbl>
      <w:tblPr>
        <w:tblStyle w:val="GridTable1Light"/>
        <w:tblW w:w="9043" w:type="dxa"/>
        <w:tblLook w:val="04A0" w:firstRow="1" w:lastRow="0" w:firstColumn="1" w:lastColumn="0" w:noHBand="0" w:noVBand="1"/>
      </w:tblPr>
      <w:tblGrid>
        <w:gridCol w:w="1975"/>
        <w:gridCol w:w="7068"/>
      </w:tblGrid>
      <w:tr w:rsidR="002A16DF" w14:paraId="575418F0" w14:textId="77777777" w:rsidTr="00A56757">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5A33900" w14:textId="77777777" w:rsidR="002A16DF" w:rsidRDefault="002A16DF" w:rsidP="00A56757">
            <w:r>
              <w:t>Function</w:t>
            </w:r>
          </w:p>
        </w:tc>
        <w:tc>
          <w:tcPr>
            <w:tcW w:w="7068" w:type="dxa"/>
          </w:tcPr>
          <w:p w14:paraId="31CE6DB9" w14:textId="4FE38DAA" w:rsidR="002A16DF" w:rsidRDefault="002A16DF" w:rsidP="00A56757">
            <w:pPr>
              <w:cnfStyle w:val="100000000000" w:firstRow="1" w:lastRow="0" w:firstColumn="0" w:lastColumn="0" w:oddVBand="0" w:evenVBand="0" w:oddHBand="0" w:evenHBand="0" w:firstRowFirstColumn="0" w:firstRowLastColumn="0" w:lastRowFirstColumn="0" w:lastRowLastColumn="0"/>
            </w:pPr>
            <w:r>
              <w:t>faster(</w:t>
            </w:r>
            <w:proofErr w:type="spellStart"/>
            <w:r>
              <w:t>int</w:t>
            </w:r>
            <w:proofErr w:type="spellEnd"/>
            <w:r>
              <w:t xml:space="preserve"> </w:t>
            </w:r>
            <w:proofErr w:type="spellStart"/>
            <w:r>
              <w:t>motorIndex</w:t>
            </w:r>
            <w:proofErr w:type="spellEnd"/>
            <w:r>
              <w:t>)</w:t>
            </w:r>
          </w:p>
        </w:tc>
      </w:tr>
      <w:tr w:rsidR="002A16DF" w14:paraId="621B9421" w14:textId="77777777" w:rsidTr="00A5675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04D9B02" w14:textId="77777777" w:rsidR="002A16DF" w:rsidRDefault="002A16DF" w:rsidP="00A56757">
            <w:r>
              <w:t>Description</w:t>
            </w:r>
          </w:p>
        </w:tc>
        <w:tc>
          <w:tcPr>
            <w:tcW w:w="7068" w:type="dxa"/>
          </w:tcPr>
          <w:p w14:paraId="4C40842D" w14:textId="7EF5AC55" w:rsidR="002A16DF" w:rsidRDefault="002A16DF" w:rsidP="00A56757">
            <w:pPr>
              <w:cnfStyle w:val="000000000000" w:firstRow="0" w:lastRow="0" w:firstColumn="0" w:lastColumn="0" w:oddVBand="0" w:evenVBand="0" w:oddHBand="0" w:evenHBand="0" w:firstRowFirstColumn="0" w:firstRowLastColumn="0" w:lastRowFirstColumn="0" w:lastRowLastColumn="0"/>
            </w:pPr>
            <w:r>
              <w:t>Function used to speed up the motor by a factor of 10%</w:t>
            </w:r>
          </w:p>
        </w:tc>
      </w:tr>
      <w:tr w:rsidR="002A16DF" w14:paraId="6F65AE07" w14:textId="77777777" w:rsidTr="00A5675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70E9166" w14:textId="77777777" w:rsidR="002A16DF" w:rsidRDefault="002A16DF" w:rsidP="00A56757">
            <w:r>
              <w:t>Accessibility</w:t>
            </w:r>
          </w:p>
        </w:tc>
        <w:tc>
          <w:tcPr>
            <w:tcW w:w="7068" w:type="dxa"/>
          </w:tcPr>
          <w:p w14:paraId="64ECE6F8" w14:textId="77777777" w:rsidR="002A16DF" w:rsidRDefault="002A16DF" w:rsidP="00A56757">
            <w:pPr>
              <w:cnfStyle w:val="000000000000" w:firstRow="0" w:lastRow="0" w:firstColumn="0" w:lastColumn="0" w:oddVBand="0" w:evenVBand="0" w:oddHBand="0" w:evenHBand="0" w:firstRowFirstColumn="0" w:firstRowLastColumn="0" w:lastRowFirstColumn="0" w:lastRowLastColumn="0"/>
            </w:pPr>
            <w:r>
              <w:t>Public</w:t>
            </w:r>
          </w:p>
        </w:tc>
      </w:tr>
      <w:tr w:rsidR="002A16DF" w14:paraId="2DF5292D" w14:textId="77777777" w:rsidTr="00A56757">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2AD23F00" w14:textId="77777777" w:rsidR="002A16DF" w:rsidRDefault="002A16DF" w:rsidP="00A56757">
            <w:r>
              <w:t>Return Type</w:t>
            </w:r>
          </w:p>
        </w:tc>
        <w:tc>
          <w:tcPr>
            <w:tcW w:w="7068" w:type="dxa"/>
          </w:tcPr>
          <w:p w14:paraId="5EC7B199" w14:textId="77777777" w:rsidR="002A16DF" w:rsidRDefault="002A16DF" w:rsidP="00A56757">
            <w:pPr>
              <w:cnfStyle w:val="000000000000" w:firstRow="0" w:lastRow="0" w:firstColumn="0" w:lastColumn="0" w:oddVBand="0" w:evenVBand="0" w:oddHBand="0" w:evenHBand="0" w:firstRowFirstColumn="0" w:firstRowLastColumn="0" w:lastRowFirstColumn="0" w:lastRowLastColumn="0"/>
            </w:pPr>
            <w:r>
              <w:t>Void</w:t>
            </w:r>
          </w:p>
        </w:tc>
      </w:tr>
      <w:tr w:rsidR="002A16DF" w14:paraId="2A81C9E1" w14:textId="77777777" w:rsidTr="00A5675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1398116" w14:textId="77777777" w:rsidR="002A16DF" w:rsidRDefault="002A16DF" w:rsidP="00A56757">
            <w:r>
              <w:t>Arguments</w:t>
            </w:r>
          </w:p>
        </w:tc>
        <w:tc>
          <w:tcPr>
            <w:tcW w:w="7068" w:type="dxa"/>
          </w:tcPr>
          <w:p w14:paraId="0619E563" w14:textId="77777777" w:rsidR="002A16DF" w:rsidRDefault="002A16DF" w:rsidP="00A56757">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r>
              <w:t xml:space="preserve"> </w:t>
            </w:r>
            <w:proofErr w:type="spellStart"/>
            <w:r>
              <w:t>motorIndex</w:t>
            </w:r>
            <w:proofErr w:type="spellEnd"/>
            <w:r>
              <w:t xml:space="preserve"> – the index of the motor to engage (1 or 2 for motor 1 or two)</w:t>
            </w:r>
          </w:p>
        </w:tc>
      </w:tr>
      <w:tr w:rsidR="002A16DF" w14:paraId="22E9B194" w14:textId="77777777" w:rsidTr="00A5675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02A7815" w14:textId="77777777" w:rsidR="002A16DF" w:rsidRDefault="002A16DF" w:rsidP="00A56757"/>
        </w:tc>
        <w:tc>
          <w:tcPr>
            <w:tcW w:w="7068" w:type="dxa"/>
          </w:tcPr>
          <w:p w14:paraId="084D9214" w14:textId="77777777" w:rsidR="002A16DF" w:rsidRDefault="002A16DF" w:rsidP="00A56757">
            <w:pPr>
              <w:cnfStyle w:val="000000000000" w:firstRow="0" w:lastRow="0" w:firstColumn="0" w:lastColumn="0" w:oddVBand="0" w:evenVBand="0" w:oddHBand="0" w:evenHBand="0" w:firstRowFirstColumn="0" w:firstRowLastColumn="0" w:lastRowFirstColumn="0" w:lastRowLastColumn="0"/>
            </w:pPr>
          </w:p>
        </w:tc>
      </w:tr>
    </w:tbl>
    <w:p w14:paraId="144205C4" w14:textId="75790AB9" w:rsidR="002A16DF" w:rsidRDefault="002A16DF" w:rsidP="005D5045"/>
    <w:p w14:paraId="3F9D5C29" w14:textId="2C55E1DF" w:rsidR="002A16DF" w:rsidRDefault="002A16DF" w:rsidP="00AA2EB1">
      <w:pPr>
        <w:pStyle w:val="Caption"/>
      </w:pPr>
      <w:bookmarkStart w:id="244" w:name="_Toc434232813"/>
      <w:r>
        <w:t xml:space="preserve">Table </w:t>
      </w:r>
      <w:fldSimple w:instr=" SEQ Table \* ARABIC ">
        <w:r w:rsidR="006175EC">
          <w:rPr>
            <w:noProof/>
          </w:rPr>
          <w:t>28</w:t>
        </w:r>
      </w:fldSimple>
      <w:r>
        <w:t xml:space="preserve">. Motor Controller Behavior: </w:t>
      </w:r>
      <w:proofErr w:type="spellStart"/>
      <w:r>
        <w:t>getSpeed</w:t>
      </w:r>
      <w:bookmarkEnd w:id="244"/>
      <w:proofErr w:type="spellEnd"/>
    </w:p>
    <w:tbl>
      <w:tblPr>
        <w:tblStyle w:val="GridTable1Light"/>
        <w:tblW w:w="9043" w:type="dxa"/>
        <w:tblLook w:val="04A0" w:firstRow="1" w:lastRow="0" w:firstColumn="1" w:lastColumn="0" w:noHBand="0" w:noVBand="1"/>
      </w:tblPr>
      <w:tblGrid>
        <w:gridCol w:w="1975"/>
        <w:gridCol w:w="7068"/>
      </w:tblGrid>
      <w:tr w:rsidR="002A16DF" w14:paraId="0345A108" w14:textId="77777777" w:rsidTr="00A56757">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B5186C6" w14:textId="77777777" w:rsidR="002A16DF" w:rsidRDefault="002A16DF" w:rsidP="00A56757">
            <w:r>
              <w:t>Function</w:t>
            </w:r>
          </w:p>
        </w:tc>
        <w:tc>
          <w:tcPr>
            <w:tcW w:w="7068" w:type="dxa"/>
          </w:tcPr>
          <w:p w14:paraId="41AC1F9D" w14:textId="339B4162" w:rsidR="002A16DF" w:rsidRDefault="002A16DF" w:rsidP="00A56757">
            <w:pPr>
              <w:cnfStyle w:val="100000000000" w:firstRow="1" w:lastRow="0" w:firstColumn="0" w:lastColumn="0" w:oddVBand="0" w:evenVBand="0" w:oddHBand="0" w:evenHBand="0" w:firstRowFirstColumn="0" w:firstRowLastColumn="0" w:lastRowFirstColumn="0" w:lastRowLastColumn="0"/>
            </w:pPr>
            <w:proofErr w:type="spellStart"/>
            <w:r>
              <w:t>getSpeed</w:t>
            </w:r>
            <w:proofErr w:type="spellEnd"/>
            <w:r>
              <w:t>(</w:t>
            </w:r>
            <w:proofErr w:type="spellStart"/>
            <w:r>
              <w:t>int</w:t>
            </w:r>
            <w:proofErr w:type="spellEnd"/>
            <w:r>
              <w:t xml:space="preserve"> </w:t>
            </w:r>
            <w:proofErr w:type="spellStart"/>
            <w:r>
              <w:t>motorIndex</w:t>
            </w:r>
            <w:proofErr w:type="spellEnd"/>
            <w:r>
              <w:t>)</w:t>
            </w:r>
          </w:p>
        </w:tc>
      </w:tr>
      <w:tr w:rsidR="002A16DF" w14:paraId="62DC9E45" w14:textId="77777777" w:rsidTr="00A5675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213F5EF7" w14:textId="77777777" w:rsidR="002A16DF" w:rsidRDefault="002A16DF" w:rsidP="00A56757">
            <w:r>
              <w:t>Description</w:t>
            </w:r>
          </w:p>
        </w:tc>
        <w:tc>
          <w:tcPr>
            <w:tcW w:w="7068" w:type="dxa"/>
          </w:tcPr>
          <w:p w14:paraId="172ADFE9" w14:textId="107AAFFC" w:rsidR="002A16DF" w:rsidRDefault="002A16DF" w:rsidP="00A56757">
            <w:pPr>
              <w:cnfStyle w:val="000000000000" w:firstRow="0" w:lastRow="0" w:firstColumn="0" w:lastColumn="0" w:oddVBand="0" w:evenVBand="0" w:oddHBand="0" w:evenHBand="0" w:firstRowFirstColumn="0" w:firstRowLastColumn="0" w:lastRowFirstColumn="0" w:lastRowLastColumn="0"/>
            </w:pPr>
            <w:r>
              <w:t xml:space="preserve">Function used to get the current speed of the motor </w:t>
            </w:r>
          </w:p>
        </w:tc>
      </w:tr>
      <w:tr w:rsidR="002A16DF" w14:paraId="6595B180" w14:textId="77777777" w:rsidTr="00A5675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4B0B8D9" w14:textId="77777777" w:rsidR="002A16DF" w:rsidRDefault="002A16DF" w:rsidP="00A56757">
            <w:r>
              <w:t>Accessibility</w:t>
            </w:r>
          </w:p>
        </w:tc>
        <w:tc>
          <w:tcPr>
            <w:tcW w:w="7068" w:type="dxa"/>
          </w:tcPr>
          <w:p w14:paraId="4AB0395E" w14:textId="77777777" w:rsidR="002A16DF" w:rsidRDefault="002A16DF" w:rsidP="00A56757">
            <w:pPr>
              <w:cnfStyle w:val="000000000000" w:firstRow="0" w:lastRow="0" w:firstColumn="0" w:lastColumn="0" w:oddVBand="0" w:evenVBand="0" w:oddHBand="0" w:evenHBand="0" w:firstRowFirstColumn="0" w:firstRowLastColumn="0" w:lastRowFirstColumn="0" w:lastRowLastColumn="0"/>
            </w:pPr>
            <w:r>
              <w:t>Public</w:t>
            </w:r>
          </w:p>
        </w:tc>
      </w:tr>
      <w:tr w:rsidR="002A16DF" w14:paraId="3A4E6E67" w14:textId="77777777" w:rsidTr="00A56757">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3AC759FC" w14:textId="77777777" w:rsidR="002A16DF" w:rsidRDefault="002A16DF" w:rsidP="00A56757">
            <w:r>
              <w:t>Return Type</w:t>
            </w:r>
          </w:p>
        </w:tc>
        <w:tc>
          <w:tcPr>
            <w:tcW w:w="7068" w:type="dxa"/>
          </w:tcPr>
          <w:p w14:paraId="0CD3F443" w14:textId="77777777" w:rsidR="002A16DF" w:rsidRDefault="002A16DF" w:rsidP="00A56757">
            <w:pPr>
              <w:cnfStyle w:val="000000000000" w:firstRow="0" w:lastRow="0" w:firstColumn="0" w:lastColumn="0" w:oddVBand="0" w:evenVBand="0" w:oddHBand="0" w:evenHBand="0" w:firstRowFirstColumn="0" w:firstRowLastColumn="0" w:lastRowFirstColumn="0" w:lastRowLastColumn="0"/>
            </w:pPr>
            <w:r>
              <w:t>Void</w:t>
            </w:r>
          </w:p>
        </w:tc>
      </w:tr>
      <w:tr w:rsidR="002A16DF" w14:paraId="4B780ED2" w14:textId="77777777" w:rsidTr="00A5675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DEE4ADE" w14:textId="77777777" w:rsidR="002A16DF" w:rsidRDefault="002A16DF" w:rsidP="00A56757">
            <w:r>
              <w:t>Arguments</w:t>
            </w:r>
          </w:p>
        </w:tc>
        <w:tc>
          <w:tcPr>
            <w:tcW w:w="7068" w:type="dxa"/>
          </w:tcPr>
          <w:p w14:paraId="69BB249A" w14:textId="77777777" w:rsidR="002A16DF" w:rsidRDefault="002A16DF" w:rsidP="00A56757">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r>
              <w:t xml:space="preserve"> </w:t>
            </w:r>
            <w:proofErr w:type="spellStart"/>
            <w:r>
              <w:t>motorIndex</w:t>
            </w:r>
            <w:proofErr w:type="spellEnd"/>
            <w:r>
              <w:t xml:space="preserve"> – the index of the motor to engage (1 or 2 for motor 1 or two)</w:t>
            </w:r>
          </w:p>
        </w:tc>
      </w:tr>
    </w:tbl>
    <w:p w14:paraId="35A6FC19" w14:textId="77777777" w:rsidR="002A16DF" w:rsidRDefault="002A16DF" w:rsidP="005D5045"/>
    <w:p w14:paraId="1181DCDC" w14:textId="77777777" w:rsidR="00B10EFF" w:rsidRDefault="00B10EFF">
      <w:pPr>
        <w:pStyle w:val="Heading3"/>
      </w:pPr>
      <w:bookmarkStart w:id="245" w:name="_Toc433565965"/>
      <w:bookmarkStart w:id="246" w:name="_Toc433570112"/>
      <w:bookmarkStart w:id="247" w:name="_Toc433571680"/>
      <w:bookmarkStart w:id="248" w:name="_Toc433572020"/>
      <w:bookmarkStart w:id="249" w:name="_Toc433573091"/>
      <w:bookmarkStart w:id="250" w:name="_Toc433573579"/>
      <w:bookmarkStart w:id="251" w:name="_Toc433565966"/>
      <w:bookmarkStart w:id="252" w:name="_Toc433570113"/>
      <w:bookmarkStart w:id="253" w:name="_Toc433571681"/>
      <w:bookmarkStart w:id="254" w:name="_Toc433572021"/>
      <w:bookmarkStart w:id="255" w:name="_Toc433573092"/>
      <w:bookmarkStart w:id="256" w:name="_Toc433573580"/>
      <w:bookmarkStart w:id="257" w:name="_Toc433565967"/>
      <w:bookmarkStart w:id="258" w:name="_Toc433570114"/>
      <w:bookmarkStart w:id="259" w:name="_Toc433571682"/>
      <w:bookmarkStart w:id="260" w:name="_Toc433572022"/>
      <w:bookmarkStart w:id="261" w:name="_Toc433573093"/>
      <w:bookmarkStart w:id="262" w:name="_Toc433573581"/>
      <w:bookmarkStart w:id="263" w:name="_Toc434233380"/>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t>Link Layer</w:t>
      </w:r>
      <w:bookmarkEnd w:id="263"/>
    </w:p>
    <w:p w14:paraId="0C765270" w14:textId="380F7F45" w:rsidR="00B059F2" w:rsidRDefault="00B059F2" w:rsidP="00AA2EB1">
      <w:r>
        <w:t xml:space="preserve">The Motor system runs using a dual h-bridge controller that receives PWM signals to control the voltage to the motors.  The PWM signal </w:t>
      </w:r>
      <w:r w:rsidR="00AC3F4F">
        <w:t xml:space="preserve">maximum must be </w:t>
      </w:r>
      <w:r w:rsidR="000C26FC">
        <w:t>calculating</w:t>
      </w:r>
      <w:r w:rsidR="00AC3F4F">
        <w:t xml:space="preserve"> for the maximum voltage of the motors (12V) and the battery supply (15V), which is</w:t>
      </w:r>
    </w:p>
    <w:p w14:paraId="6122CFCD" w14:textId="1EC6F651" w:rsidR="00B059F2" w:rsidRPr="00AA2EB1" w:rsidRDefault="00B059F2" w:rsidP="00AA2EB1">
      <w:pPr>
        <w:rPr>
          <w:sz w:val="32"/>
        </w:rPr>
      </w:pPr>
    </w:p>
    <w:p w14:paraId="51E444DC" w14:textId="34ED92F0" w:rsidR="00B059F2" w:rsidRPr="00AA2EB1" w:rsidRDefault="002F75B4" w:rsidP="00AA2EB1">
      <w:pPr>
        <w:jc w:val="right"/>
      </w:pPr>
      <m:oMath>
        <m:f>
          <m:fPr>
            <m:ctrlPr>
              <w:rPr>
                <w:rFonts w:ascii="Cambria Math" w:hAnsi="Cambria Math"/>
                <w:i/>
                <w:sz w:val="32"/>
              </w:rPr>
            </m:ctrlPr>
          </m:fPr>
          <m:num>
            <m:sSub>
              <m:sSubPr>
                <m:ctrlPr>
                  <w:rPr>
                    <w:rFonts w:ascii="Cambria Math" w:hAnsi="Cambria Math"/>
                    <w:i/>
                    <w:sz w:val="32"/>
                  </w:rPr>
                </m:ctrlPr>
              </m:sSubPr>
              <m:e>
                <m:r>
                  <w:rPr>
                    <w:rFonts w:ascii="Cambria Math" w:hAnsi="Cambria Math"/>
                    <w:sz w:val="32"/>
                  </w:rPr>
                  <m:t>V</m:t>
                </m:r>
              </m:e>
              <m:sub>
                <m:r>
                  <w:rPr>
                    <w:rFonts w:ascii="Cambria Math" w:hAnsi="Cambria Math"/>
                    <w:sz w:val="32"/>
                  </w:rPr>
                  <m:t>motor max</m:t>
                </m:r>
              </m:sub>
            </m:sSub>
          </m:num>
          <m:den>
            <m:sSub>
              <m:sSubPr>
                <m:ctrlPr>
                  <w:rPr>
                    <w:rFonts w:ascii="Cambria Math" w:hAnsi="Cambria Math"/>
                    <w:i/>
                    <w:sz w:val="32"/>
                  </w:rPr>
                </m:ctrlPr>
              </m:sSubPr>
              <m:e>
                <m:r>
                  <w:rPr>
                    <w:rFonts w:ascii="Cambria Math" w:hAnsi="Cambria Math"/>
                    <w:sz w:val="32"/>
                  </w:rPr>
                  <m:t>V</m:t>
                </m:r>
              </m:e>
              <m:sub>
                <m:r>
                  <w:rPr>
                    <w:rFonts w:ascii="Cambria Math" w:hAnsi="Cambria Math"/>
                    <w:sz w:val="32"/>
                  </w:rPr>
                  <m:t>system max</m:t>
                </m:r>
              </m:sub>
            </m:sSub>
          </m:den>
        </m:f>
        <m:r>
          <w:rPr>
            <w:rFonts w:ascii="Cambria Math" w:hAnsi="Cambria Math"/>
            <w:sz w:val="32"/>
          </w:rPr>
          <m:t>*255=</m:t>
        </m:r>
        <m:sSub>
          <m:sSubPr>
            <m:ctrlPr>
              <w:rPr>
                <w:rFonts w:ascii="Cambria Math" w:hAnsi="Cambria Math"/>
                <w:i/>
                <w:sz w:val="32"/>
              </w:rPr>
            </m:ctrlPr>
          </m:sSubPr>
          <m:e>
            <m:r>
              <w:rPr>
                <w:rFonts w:ascii="Cambria Math" w:hAnsi="Cambria Math"/>
                <w:sz w:val="32"/>
              </w:rPr>
              <m:t>S</m:t>
            </m:r>
          </m:e>
          <m:sub>
            <m:r>
              <w:rPr>
                <w:rFonts w:ascii="Cambria Math" w:hAnsi="Cambria Math"/>
                <w:sz w:val="32"/>
              </w:rPr>
              <m:t>Max Velocity</m:t>
            </m:r>
          </m:sub>
        </m:sSub>
      </m:oMath>
      <w:r w:rsidR="00B059F2">
        <w:tab/>
      </w:r>
      <w:r w:rsidR="00B059F2">
        <w:tab/>
      </w:r>
      <w:r w:rsidR="00B059F2">
        <w:tab/>
      </w:r>
      <w:r w:rsidR="00B059F2">
        <w:tab/>
      </w:r>
      <w:r w:rsidR="00B059F2">
        <w:tab/>
        <w:t>(1)</w:t>
      </w:r>
    </w:p>
    <w:p w14:paraId="57B91935" w14:textId="2E9F2B85" w:rsidR="00AC3F4F" w:rsidRDefault="00AC3F4F" w:rsidP="00AA2EB1"/>
    <w:p w14:paraId="02823B29" w14:textId="45925541" w:rsidR="006846B5" w:rsidRPr="0017370C" w:rsidRDefault="00AC3F4F" w:rsidP="0017370C">
      <w:r>
        <w:t xml:space="preserve">A library will be used to broker the communication to the motors, and can be found online at </w:t>
      </w:r>
      <w:hyperlink r:id="rId75" w:history="1">
        <w:r w:rsidRPr="003E7ABF">
          <w:rPr>
            <w:rStyle w:val="Hyperlink"/>
          </w:rPr>
          <w:t>https://github.com/derekmolloy/exploringBB/blob/master/chp06/pwm/PWM.h</w:t>
        </w:r>
      </w:hyperlink>
    </w:p>
    <w:p w14:paraId="2E30FCBB" w14:textId="77777777" w:rsidR="006660BB" w:rsidRDefault="006660BB">
      <w:pPr>
        <w:pStyle w:val="Heading2"/>
      </w:pPr>
      <w:bookmarkStart w:id="264" w:name="_Toc433477861"/>
      <w:bookmarkStart w:id="265" w:name="_Toc433478008"/>
      <w:bookmarkStart w:id="266" w:name="_Toc433477862"/>
      <w:bookmarkStart w:id="267" w:name="_Toc433478009"/>
      <w:bookmarkStart w:id="268" w:name="_Toc434233381"/>
      <w:bookmarkEnd w:id="264"/>
      <w:bookmarkEnd w:id="265"/>
      <w:bookmarkEnd w:id="266"/>
      <w:bookmarkEnd w:id="267"/>
      <w:r>
        <w:lastRenderedPageBreak/>
        <w:t>Navigation</w:t>
      </w:r>
      <w:bookmarkEnd w:id="268"/>
      <w:r>
        <w:t xml:space="preserve"> </w:t>
      </w:r>
    </w:p>
    <w:p w14:paraId="285C6794" w14:textId="77777777" w:rsidR="003F1319" w:rsidRDefault="003F1319" w:rsidP="003F1319">
      <w:pPr>
        <w:textAlignment w:val="baseline"/>
        <w:rPr>
          <w:color w:val="000000"/>
          <w:szCs w:val="24"/>
        </w:rPr>
      </w:pPr>
      <w:r>
        <w:rPr>
          <w:color w:val="000000"/>
          <w:szCs w:val="24"/>
        </w:rPr>
        <w:t xml:space="preserve">The Navigation sub-system is a hardware system that is comprised of a </w:t>
      </w:r>
      <w:r w:rsidRPr="003F1319">
        <w:rPr>
          <w:color w:val="000000"/>
          <w:szCs w:val="24"/>
        </w:rPr>
        <w:t>Piccolo Laser Distance Sensor</w:t>
      </w:r>
      <w:r>
        <w:rPr>
          <w:color w:val="000000"/>
          <w:szCs w:val="24"/>
        </w:rPr>
        <w:t xml:space="preserve"> retrieved from a </w:t>
      </w:r>
      <w:r w:rsidRPr="003F1319">
        <w:rPr>
          <w:color w:val="000000"/>
          <w:szCs w:val="24"/>
        </w:rPr>
        <w:t>N</w:t>
      </w:r>
      <w:r>
        <w:rPr>
          <w:color w:val="000000"/>
          <w:szCs w:val="24"/>
        </w:rPr>
        <w:t>eato XV11. Navigation is non-specific to the robot and does have representations beyond the robot which includes a map of the Ports.</w:t>
      </w:r>
    </w:p>
    <w:p w14:paraId="7BFE63D7" w14:textId="77777777" w:rsidR="003F1319" w:rsidRDefault="003F1319" w:rsidP="003F1319">
      <w:pPr>
        <w:textAlignment w:val="baseline"/>
        <w:rPr>
          <w:color w:val="000000"/>
          <w:szCs w:val="24"/>
        </w:rPr>
      </w:pPr>
      <w:r>
        <w:rPr>
          <w:color w:val="000000"/>
          <w:szCs w:val="24"/>
        </w:rPr>
        <w:t xml:space="preserve"> </w:t>
      </w:r>
    </w:p>
    <w:p w14:paraId="37AE7B30" w14:textId="77777777" w:rsidR="00B10EFF" w:rsidRDefault="00B10EFF">
      <w:pPr>
        <w:pStyle w:val="Heading3"/>
      </w:pPr>
      <w:bookmarkStart w:id="269" w:name="_Toc434233382"/>
      <w:r>
        <w:t>Representational Layer</w:t>
      </w:r>
      <w:bookmarkEnd w:id="269"/>
    </w:p>
    <w:p w14:paraId="3BB8B88E" w14:textId="77777777" w:rsidR="005D5045" w:rsidRDefault="005D5045" w:rsidP="00AA2EB1">
      <w:pPr>
        <w:pStyle w:val="Heading4"/>
      </w:pPr>
      <w:r>
        <w:t xml:space="preserve">Object: </w:t>
      </w:r>
      <w:proofErr w:type="spellStart"/>
      <w:r>
        <w:t>NavigationController</w:t>
      </w:r>
      <w:proofErr w:type="spellEnd"/>
    </w:p>
    <w:p w14:paraId="388CEA71" w14:textId="3CDB0403" w:rsidR="005D5045" w:rsidRDefault="006652BD" w:rsidP="00AA2EB1">
      <w:pPr>
        <w:jc w:val="center"/>
      </w:pPr>
      <w:r w:rsidRPr="006652BD">
        <w:rPr>
          <w:noProof/>
        </w:rPr>
        <w:drawing>
          <wp:inline distT="0" distB="0" distL="0" distR="0" wp14:anchorId="4D30F4CB" wp14:editId="62166F5C">
            <wp:extent cx="1786255" cy="251968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86255" cy="2519680"/>
                    </a:xfrm>
                    <a:prstGeom prst="rect">
                      <a:avLst/>
                    </a:prstGeom>
                    <a:noFill/>
                    <a:ln>
                      <a:noFill/>
                    </a:ln>
                  </pic:spPr>
                </pic:pic>
              </a:graphicData>
            </a:graphic>
          </wp:inline>
        </w:drawing>
      </w:r>
    </w:p>
    <w:p w14:paraId="110AB623" w14:textId="485992C5" w:rsidR="005D5045" w:rsidRDefault="005D5045" w:rsidP="0017370C">
      <w:pPr>
        <w:pStyle w:val="Caption"/>
      </w:pPr>
      <w:bookmarkStart w:id="270" w:name="_Toc434233509"/>
      <w:r>
        <w:t xml:space="preserve">Figure </w:t>
      </w:r>
      <w:fldSimple w:instr=" SEQ Figure \* ARABIC ">
        <w:r w:rsidR="006175EC">
          <w:rPr>
            <w:noProof/>
          </w:rPr>
          <w:t>49</w:t>
        </w:r>
      </w:fldSimple>
      <w:r>
        <w:t xml:space="preserve">. Navigation Controller </w:t>
      </w:r>
      <w:r w:rsidR="009D3132">
        <w:t>Class</w:t>
      </w:r>
      <w:bookmarkEnd w:id="270"/>
    </w:p>
    <w:p w14:paraId="62FA2252" w14:textId="77777777" w:rsidR="005D5045" w:rsidRPr="00D568E7" w:rsidRDefault="005D5045" w:rsidP="005D5045">
      <w:pPr>
        <w:rPr>
          <w:rStyle w:val="Strong"/>
        </w:rPr>
      </w:pPr>
      <w:r w:rsidRPr="00D568E7">
        <w:rPr>
          <w:rStyle w:val="Strong"/>
        </w:rPr>
        <w:t>Properties</w:t>
      </w:r>
    </w:p>
    <w:p w14:paraId="31039A2D" w14:textId="77777777" w:rsidR="005D5045" w:rsidRDefault="005D5045" w:rsidP="005D5045"/>
    <w:p w14:paraId="723E89E2" w14:textId="1477B534" w:rsidR="006C61E8" w:rsidRPr="00D568E7" w:rsidRDefault="006C61E8" w:rsidP="0017370C">
      <w:pPr>
        <w:pStyle w:val="Caption"/>
      </w:pPr>
      <w:bookmarkStart w:id="271" w:name="_Toc434232814"/>
      <w:r>
        <w:t xml:space="preserve">Table </w:t>
      </w:r>
      <w:fldSimple w:instr=" SEQ Table \* ARABIC ">
        <w:r w:rsidR="006175EC">
          <w:rPr>
            <w:noProof/>
          </w:rPr>
          <w:t>29</w:t>
        </w:r>
      </w:fldSimple>
      <w:r>
        <w:t>. Navigation Controller Properties</w:t>
      </w:r>
      <w:bookmarkEnd w:id="271"/>
    </w:p>
    <w:tbl>
      <w:tblPr>
        <w:tblStyle w:val="GridTable1Light"/>
        <w:tblW w:w="0" w:type="auto"/>
        <w:tblLook w:val="04A0" w:firstRow="1" w:lastRow="0" w:firstColumn="1" w:lastColumn="0" w:noHBand="0" w:noVBand="1"/>
      </w:tblPr>
      <w:tblGrid>
        <w:gridCol w:w="1795"/>
        <w:gridCol w:w="1530"/>
        <w:gridCol w:w="4410"/>
        <w:gridCol w:w="1255"/>
      </w:tblGrid>
      <w:tr w:rsidR="005D5045" w14:paraId="105CB83A" w14:textId="77777777" w:rsidTr="00915A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43CA5A0" w14:textId="77777777" w:rsidR="005D5045" w:rsidRDefault="005D5045" w:rsidP="00915A4A">
            <w:r>
              <w:t>Name</w:t>
            </w:r>
          </w:p>
        </w:tc>
        <w:tc>
          <w:tcPr>
            <w:tcW w:w="1530" w:type="dxa"/>
          </w:tcPr>
          <w:p w14:paraId="05AAD527" w14:textId="77777777" w:rsidR="005D5045" w:rsidRDefault="005D5045" w:rsidP="00915A4A">
            <w:pPr>
              <w:cnfStyle w:val="100000000000" w:firstRow="1" w:lastRow="0" w:firstColumn="0" w:lastColumn="0" w:oddVBand="0" w:evenVBand="0" w:oddHBand="0" w:evenHBand="0" w:firstRowFirstColumn="0" w:firstRowLastColumn="0" w:lastRowFirstColumn="0" w:lastRowLastColumn="0"/>
            </w:pPr>
            <w:r>
              <w:t>Type</w:t>
            </w:r>
          </w:p>
        </w:tc>
        <w:tc>
          <w:tcPr>
            <w:tcW w:w="4410" w:type="dxa"/>
          </w:tcPr>
          <w:p w14:paraId="05BFED79" w14:textId="77777777" w:rsidR="005D5045" w:rsidRDefault="005D5045" w:rsidP="00915A4A">
            <w:pPr>
              <w:cnfStyle w:val="100000000000" w:firstRow="1" w:lastRow="0" w:firstColumn="0" w:lastColumn="0" w:oddVBand="0" w:evenVBand="0" w:oddHBand="0" w:evenHBand="0" w:firstRowFirstColumn="0" w:firstRowLastColumn="0" w:lastRowFirstColumn="0" w:lastRowLastColumn="0"/>
            </w:pPr>
            <w:r>
              <w:t>Description</w:t>
            </w:r>
          </w:p>
        </w:tc>
        <w:tc>
          <w:tcPr>
            <w:tcW w:w="1255" w:type="dxa"/>
          </w:tcPr>
          <w:p w14:paraId="2F05E631" w14:textId="77777777" w:rsidR="005D5045" w:rsidRDefault="005D5045" w:rsidP="00915A4A">
            <w:pPr>
              <w:cnfStyle w:val="100000000000" w:firstRow="1" w:lastRow="0" w:firstColumn="0" w:lastColumn="0" w:oddVBand="0" w:evenVBand="0" w:oddHBand="0" w:evenHBand="0" w:firstRowFirstColumn="0" w:firstRowLastColumn="0" w:lastRowFirstColumn="0" w:lastRowLastColumn="0"/>
            </w:pPr>
            <w:r>
              <w:t>Required</w:t>
            </w:r>
          </w:p>
        </w:tc>
      </w:tr>
      <w:tr w:rsidR="005D5045" w14:paraId="05E1F019" w14:textId="77777777" w:rsidTr="00915A4A">
        <w:tc>
          <w:tcPr>
            <w:cnfStyle w:val="001000000000" w:firstRow="0" w:lastRow="0" w:firstColumn="1" w:lastColumn="0" w:oddVBand="0" w:evenVBand="0" w:oddHBand="0" w:evenHBand="0" w:firstRowFirstColumn="0" w:firstRowLastColumn="0" w:lastRowFirstColumn="0" w:lastRowLastColumn="0"/>
            <w:tcW w:w="1795" w:type="dxa"/>
          </w:tcPr>
          <w:p w14:paraId="5014350D" w14:textId="77777777" w:rsidR="005D5045" w:rsidRDefault="005D5045" w:rsidP="00915A4A"/>
        </w:tc>
        <w:tc>
          <w:tcPr>
            <w:tcW w:w="1530" w:type="dxa"/>
          </w:tcPr>
          <w:p w14:paraId="32442577"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4410" w:type="dxa"/>
          </w:tcPr>
          <w:p w14:paraId="7B5E15BA"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1255" w:type="dxa"/>
          </w:tcPr>
          <w:p w14:paraId="6374760E"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r>
      <w:tr w:rsidR="005D5045" w14:paraId="791B257E" w14:textId="77777777" w:rsidTr="00915A4A">
        <w:tc>
          <w:tcPr>
            <w:cnfStyle w:val="001000000000" w:firstRow="0" w:lastRow="0" w:firstColumn="1" w:lastColumn="0" w:oddVBand="0" w:evenVBand="0" w:oddHBand="0" w:evenHBand="0" w:firstRowFirstColumn="0" w:firstRowLastColumn="0" w:lastRowFirstColumn="0" w:lastRowLastColumn="0"/>
            <w:tcW w:w="1795" w:type="dxa"/>
          </w:tcPr>
          <w:p w14:paraId="47C4AFF8" w14:textId="77777777" w:rsidR="005D5045" w:rsidRDefault="005D5045" w:rsidP="00915A4A"/>
        </w:tc>
        <w:tc>
          <w:tcPr>
            <w:tcW w:w="1530" w:type="dxa"/>
          </w:tcPr>
          <w:p w14:paraId="5F9FA278"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4410" w:type="dxa"/>
          </w:tcPr>
          <w:p w14:paraId="0A28CC95"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1255" w:type="dxa"/>
          </w:tcPr>
          <w:p w14:paraId="5A3D34B0"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r>
      <w:tr w:rsidR="005D5045" w14:paraId="4E07E5CD" w14:textId="77777777" w:rsidTr="00915A4A">
        <w:tc>
          <w:tcPr>
            <w:cnfStyle w:val="001000000000" w:firstRow="0" w:lastRow="0" w:firstColumn="1" w:lastColumn="0" w:oddVBand="0" w:evenVBand="0" w:oddHBand="0" w:evenHBand="0" w:firstRowFirstColumn="0" w:firstRowLastColumn="0" w:lastRowFirstColumn="0" w:lastRowLastColumn="0"/>
            <w:tcW w:w="1795" w:type="dxa"/>
          </w:tcPr>
          <w:p w14:paraId="217A3FA5" w14:textId="77777777" w:rsidR="005D5045" w:rsidRDefault="005D5045" w:rsidP="00915A4A"/>
        </w:tc>
        <w:tc>
          <w:tcPr>
            <w:tcW w:w="1530" w:type="dxa"/>
          </w:tcPr>
          <w:p w14:paraId="69E873EE"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4410" w:type="dxa"/>
          </w:tcPr>
          <w:p w14:paraId="15B46D3F"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1255" w:type="dxa"/>
          </w:tcPr>
          <w:p w14:paraId="45CFC00F"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r>
      <w:tr w:rsidR="005D5045" w14:paraId="13341BE4" w14:textId="77777777" w:rsidTr="00915A4A">
        <w:tc>
          <w:tcPr>
            <w:cnfStyle w:val="001000000000" w:firstRow="0" w:lastRow="0" w:firstColumn="1" w:lastColumn="0" w:oddVBand="0" w:evenVBand="0" w:oddHBand="0" w:evenHBand="0" w:firstRowFirstColumn="0" w:firstRowLastColumn="0" w:lastRowFirstColumn="0" w:lastRowLastColumn="0"/>
            <w:tcW w:w="1795" w:type="dxa"/>
          </w:tcPr>
          <w:p w14:paraId="2007C7F6" w14:textId="77777777" w:rsidR="005D5045" w:rsidRDefault="005D5045" w:rsidP="00915A4A"/>
        </w:tc>
        <w:tc>
          <w:tcPr>
            <w:tcW w:w="1530" w:type="dxa"/>
          </w:tcPr>
          <w:p w14:paraId="658EDDB7"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4410" w:type="dxa"/>
          </w:tcPr>
          <w:p w14:paraId="34DC9BE9"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1255" w:type="dxa"/>
          </w:tcPr>
          <w:p w14:paraId="0E55F8BD"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r>
      <w:tr w:rsidR="005D5045" w14:paraId="4D8BB837" w14:textId="77777777" w:rsidTr="00915A4A">
        <w:tc>
          <w:tcPr>
            <w:cnfStyle w:val="001000000000" w:firstRow="0" w:lastRow="0" w:firstColumn="1" w:lastColumn="0" w:oddVBand="0" w:evenVBand="0" w:oddHBand="0" w:evenHBand="0" w:firstRowFirstColumn="0" w:firstRowLastColumn="0" w:lastRowFirstColumn="0" w:lastRowLastColumn="0"/>
            <w:tcW w:w="1795" w:type="dxa"/>
          </w:tcPr>
          <w:p w14:paraId="511EBA44" w14:textId="77777777" w:rsidR="005D5045" w:rsidRDefault="005D5045" w:rsidP="00915A4A"/>
        </w:tc>
        <w:tc>
          <w:tcPr>
            <w:tcW w:w="1530" w:type="dxa"/>
          </w:tcPr>
          <w:p w14:paraId="22DCA4A3"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4410" w:type="dxa"/>
          </w:tcPr>
          <w:p w14:paraId="05A4C434"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1255" w:type="dxa"/>
          </w:tcPr>
          <w:p w14:paraId="1D07C134"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r>
      <w:tr w:rsidR="005D5045" w14:paraId="07627203" w14:textId="77777777" w:rsidTr="00915A4A">
        <w:tc>
          <w:tcPr>
            <w:cnfStyle w:val="001000000000" w:firstRow="0" w:lastRow="0" w:firstColumn="1" w:lastColumn="0" w:oddVBand="0" w:evenVBand="0" w:oddHBand="0" w:evenHBand="0" w:firstRowFirstColumn="0" w:firstRowLastColumn="0" w:lastRowFirstColumn="0" w:lastRowLastColumn="0"/>
            <w:tcW w:w="1795" w:type="dxa"/>
          </w:tcPr>
          <w:p w14:paraId="0426E509" w14:textId="77777777" w:rsidR="005D5045" w:rsidRDefault="005D5045" w:rsidP="00915A4A"/>
        </w:tc>
        <w:tc>
          <w:tcPr>
            <w:tcW w:w="1530" w:type="dxa"/>
          </w:tcPr>
          <w:p w14:paraId="632D2F95"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4410" w:type="dxa"/>
          </w:tcPr>
          <w:p w14:paraId="57875280"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c>
          <w:tcPr>
            <w:tcW w:w="1255" w:type="dxa"/>
          </w:tcPr>
          <w:p w14:paraId="7D74DD80" w14:textId="77777777" w:rsidR="005D5045" w:rsidRDefault="005D5045" w:rsidP="00915A4A">
            <w:pPr>
              <w:cnfStyle w:val="000000000000" w:firstRow="0" w:lastRow="0" w:firstColumn="0" w:lastColumn="0" w:oddVBand="0" w:evenVBand="0" w:oddHBand="0" w:evenHBand="0" w:firstRowFirstColumn="0" w:firstRowLastColumn="0" w:lastRowFirstColumn="0" w:lastRowLastColumn="0"/>
            </w:pPr>
          </w:p>
        </w:tc>
      </w:tr>
    </w:tbl>
    <w:p w14:paraId="7598CC98" w14:textId="18F59B0A" w:rsidR="00B10EFF" w:rsidRDefault="00B10EFF" w:rsidP="00B10EFF"/>
    <w:p w14:paraId="214996CA" w14:textId="61E95AE5" w:rsidR="009D6FE9" w:rsidRPr="00AA2EB1" w:rsidRDefault="009D6FE9" w:rsidP="00B10EFF">
      <w:pPr>
        <w:rPr>
          <w:b/>
        </w:rPr>
      </w:pPr>
      <w:r w:rsidRPr="00AA2EB1">
        <w:rPr>
          <w:b/>
        </w:rPr>
        <w:t>Behaviors</w:t>
      </w:r>
    </w:p>
    <w:p w14:paraId="5050F588" w14:textId="32F3F9C1" w:rsidR="009D6FE9" w:rsidRDefault="009D6FE9" w:rsidP="00B10EFF"/>
    <w:p w14:paraId="54C131E3" w14:textId="6D05930B" w:rsidR="009D6FE9" w:rsidRDefault="009D6FE9" w:rsidP="00AA2EB1">
      <w:pPr>
        <w:pStyle w:val="Caption"/>
      </w:pPr>
      <w:bookmarkStart w:id="272" w:name="_Toc434232815"/>
      <w:r>
        <w:t xml:space="preserve">Table </w:t>
      </w:r>
      <w:fldSimple w:instr=" SEQ Table \* ARABIC ">
        <w:r w:rsidR="006175EC">
          <w:rPr>
            <w:noProof/>
          </w:rPr>
          <w:t>30</w:t>
        </w:r>
      </w:fldSimple>
      <w:r>
        <w:t xml:space="preserve">. Navigation Controller Behavior: </w:t>
      </w:r>
      <w:proofErr w:type="spellStart"/>
      <w:r>
        <w:t>getCurentPosition</w:t>
      </w:r>
      <w:bookmarkEnd w:id="272"/>
      <w:proofErr w:type="spellEnd"/>
    </w:p>
    <w:tbl>
      <w:tblPr>
        <w:tblStyle w:val="GridTable1Light"/>
        <w:tblW w:w="9043" w:type="dxa"/>
        <w:tblLook w:val="04A0" w:firstRow="1" w:lastRow="0" w:firstColumn="1" w:lastColumn="0" w:noHBand="0" w:noVBand="1"/>
      </w:tblPr>
      <w:tblGrid>
        <w:gridCol w:w="1975"/>
        <w:gridCol w:w="7068"/>
      </w:tblGrid>
      <w:tr w:rsidR="009D6FE9" w14:paraId="2E67E602" w14:textId="77777777" w:rsidTr="001A24A7">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0C4C458" w14:textId="77777777" w:rsidR="009D6FE9" w:rsidRDefault="009D6FE9" w:rsidP="001A24A7">
            <w:r>
              <w:t>Function</w:t>
            </w:r>
          </w:p>
        </w:tc>
        <w:tc>
          <w:tcPr>
            <w:tcW w:w="7068" w:type="dxa"/>
          </w:tcPr>
          <w:p w14:paraId="57AD4CCB" w14:textId="47F4F7DB" w:rsidR="009D6FE9" w:rsidRDefault="009D6FE9" w:rsidP="001A24A7">
            <w:pPr>
              <w:cnfStyle w:val="100000000000" w:firstRow="1" w:lastRow="0" w:firstColumn="0" w:lastColumn="0" w:oddVBand="0" w:evenVBand="0" w:oddHBand="0" w:evenHBand="0" w:firstRowFirstColumn="0" w:firstRowLastColumn="0" w:lastRowFirstColumn="0" w:lastRowLastColumn="0"/>
            </w:pPr>
            <w:proofErr w:type="spellStart"/>
            <w:r>
              <w:t>getCurrentPosition</w:t>
            </w:r>
            <w:proofErr w:type="spellEnd"/>
            <w:r>
              <w:t>()</w:t>
            </w:r>
          </w:p>
        </w:tc>
      </w:tr>
      <w:tr w:rsidR="009D6FE9" w14:paraId="1FAA4F7F"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2EFA188" w14:textId="77777777" w:rsidR="009D6FE9" w:rsidRDefault="009D6FE9" w:rsidP="001A24A7">
            <w:r>
              <w:t>Description</w:t>
            </w:r>
          </w:p>
        </w:tc>
        <w:tc>
          <w:tcPr>
            <w:tcW w:w="7068" w:type="dxa"/>
          </w:tcPr>
          <w:p w14:paraId="1E14D133" w14:textId="5C9F0482" w:rsidR="009D6FE9" w:rsidRDefault="009D6FE9" w:rsidP="001A24A7">
            <w:pPr>
              <w:cnfStyle w:val="000000000000" w:firstRow="0" w:lastRow="0" w:firstColumn="0" w:lastColumn="0" w:oddVBand="0" w:evenVBand="0" w:oddHBand="0" w:evenHBand="0" w:firstRowFirstColumn="0" w:firstRowLastColumn="0" w:lastRowFirstColumn="0" w:lastRowLastColumn="0"/>
            </w:pPr>
            <w:r>
              <w:t xml:space="preserve">Function for getting the robot’s current position </w:t>
            </w:r>
          </w:p>
        </w:tc>
      </w:tr>
      <w:tr w:rsidR="009D6FE9" w14:paraId="33F83902"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3B876ED" w14:textId="77777777" w:rsidR="009D6FE9" w:rsidRDefault="009D6FE9" w:rsidP="001A24A7">
            <w:r>
              <w:t>Accessibility</w:t>
            </w:r>
          </w:p>
        </w:tc>
        <w:tc>
          <w:tcPr>
            <w:tcW w:w="7068" w:type="dxa"/>
          </w:tcPr>
          <w:p w14:paraId="36B7605A" w14:textId="77777777" w:rsidR="009D6FE9" w:rsidRDefault="009D6FE9" w:rsidP="001A24A7">
            <w:pPr>
              <w:cnfStyle w:val="000000000000" w:firstRow="0" w:lastRow="0" w:firstColumn="0" w:lastColumn="0" w:oddVBand="0" w:evenVBand="0" w:oddHBand="0" w:evenHBand="0" w:firstRowFirstColumn="0" w:firstRowLastColumn="0" w:lastRowFirstColumn="0" w:lastRowLastColumn="0"/>
            </w:pPr>
            <w:r>
              <w:t>Public</w:t>
            </w:r>
          </w:p>
        </w:tc>
      </w:tr>
      <w:tr w:rsidR="009D6FE9" w14:paraId="1062AAF8" w14:textId="77777777" w:rsidTr="001A24A7">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54AFD32C" w14:textId="77777777" w:rsidR="009D6FE9" w:rsidRDefault="009D6FE9" w:rsidP="001A24A7">
            <w:r>
              <w:t>Return Type</w:t>
            </w:r>
          </w:p>
        </w:tc>
        <w:tc>
          <w:tcPr>
            <w:tcW w:w="7068" w:type="dxa"/>
          </w:tcPr>
          <w:p w14:paraId="784529D4" w14:textId="1180A8E2" w:rsidR="009D6FE9" w:rsidRDefault="009D6FE9" w:rsidP="001A24A7">
            <w:pPr>
              <w:cnfStyle w:val="000000000000" w:firstRow="0" w:lastRow="0" w:firstColumn="0" w:lastColumn="0" w:oddVBand="0" w:evenVBand="0" w:oddHBand="0" w:evenHBand="0" w:firstRowFirstColumn="0" w:firstRowLastColumn="0" w:lastRowFirstColumn="0" w:lastRowLastColumn="0"/>
            </w:pPr>
            <w:r>
              <w:t>Point – a point object that contains the position of the robot</w:t>
            </w:r>
          </w:p>
        </w:tc>
      </w:tr>
      <w:tr w:rsidR="009D6FE9" w14:paraId="387FDA9D"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445B6CC" w14:textId="77777777" w:rsidR="009D6FE9" w:rsidRDefault="009D6FE9" w:rsidP="001A24A7">
            <w:r>
              <w:t>Arguments</w:t>
            </w:r>
          </w:p>
        </w:tc>
        <w:tc>
          <w:tcPr>
            <w:tcW w:w="7068" w:type="dxa"/>
          </w:tcPr>
          <w:p w14:paraId="71828D9E" w14:textId="5CA622B1" w:rsidR="009D6FE9" w:rsidRDefault="009D6FE9" w:rsidP="001A24A7">
            <w:pPr>
              <w:cnfStyle w:val="000000000000" w:firstRow="0" w:lastRow="0" w:firstColumn="0" w:lastColumn="0" w:oddVBand="0" w:evenVBand="0" w:oddHBand="0" w:evenHBand="0" w:firstRowFirstColumn="0" w:firstRowLastColumn="0" w:lastRowFirstColumn="0" w:lastRowLastColumn="0"/>
            </w:pPr>
            <w:r>
              <w:t>Na</w:t>
            </w:r>
          </w:p>
        </w:tc>
      </w:tr>
      <w:tr w:rsidR="009D6FE9" w14:paraId="0457560F"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BF28863" w14:textId="77777777" w:rsidR="009D6FE9" w:rsidRDefault="009D6FE9" w:rsidP="001A24A7"/>
        </w:tc>
        <w:tc>
          <w:tcPr>
            <w:tcW w:w="7068" w:type="dxa"/>
          </w:tcPr>
          <w:p w14:paraId="4266FF27" w14:textId="77777777" w:rsidR="009D6FE9" w:rsidRDefault="009D6FE9" w:rsidP="001A24A7">
            <w:pPr>
              <w:cnfStyle w:val="000000000000" w:firstRow="0" w:lastRow="0" w:firstColumn="0" w:lastColumn="0" w:oddVBand="0" w:evenVBand="0" w:oddHBand="0" w:evenHBand="0" w:firstRowFirstColumn="0" w:firstRowLastColumn="0" w:lastRowFirstColumn="0" w:lastRowLastColumn="0"/>
            </w:pPr>
          </w:p>
        </w:tc>
      </w:tr>
    </w:tbl>
    <w:p w14:paraId="099364DA" w14:textId="3F40D176" w:rsidR="009D6FE9" w:rsidRDefault="009D6FE9" w:rsidP="00AA2EB1">
      <w:pPr>
        <w:pStyle w:val="Caption"/>
      </w:pPr>
      <w:bookmarkStart w:id="273" w:name="_Toc434232816"/>
      <w:r>
        <w:lastRenderedPageBreak/>
        <w:t xml:space="preserve">Table </w:t>
      </w:r>
      <w:fldSimple w:instr=" SEQ Table \* ARABIC ">
        <w:r w:rsidR="006175EC">
          <w:rPr>
            <w:noProof/>
          </w:rPr>
          <w:t>31</w:t>
        </w:r>
      </w:fldSimple>
      <w:r>
        <w:t>. Navigation Controller Behavior: forward</w:t>
      </w:r>
      <w:bookmarkEnd w:id="273"/>
    </w:p>
    <w:tbl>
      <w:tblPr>
        <w:tblStyle w:val="GridTable1Light"/>
        <w:tblW w:w="9043" w:type="dxa"/>
        <w:tblLook w:val="04A0" w:firstRow="1" w:lastRow="0" w:firstColumn="1" w:lastColumn="0" w:noHBand="0" w:noVBand="1"/>
      </w:tblPr>
      <w:tblGrid>
        <w:gridCol w:w="1975"/>
        <w:gridCol w:w="7068"/>
      </w:tblGrid>
      <w:tr w:rsidR="009D6FE9" w14:paraId="24422781" w14:textId="77777777" w:rsidTr="001A24A7">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72289623" w14:textId="77777777" w:rsidR="009D6FE9" w:rsidRDefault="009D6FE9" w:rsidP="001A24A7">
            <w:r>
              <w:t>Function</w:t>
            </w:r>
          </w:p>
        </w:tc>
        <w:tc>
          <w:tcPr>
            <w:tcW w:w="7068" w:type="dxa"/>
          </w:tcPr>
          <w:p w14:paraId="1A149FC6" w14:textId="3729BE93" w:rsidR="009D6FE9" w:rsidRDefault="009D6FE9" w:rsidP="001A24A7">
            <w:pPr>
              <w:cnfStyle w:val="100000000000" w:firstRow="1" w:lastRow="0" w:firstColumn="0" w:lastColumn="0" w:oddVBand="0" w:evenVBand="0" w:oddHBand="0" w:evenHBand="0" w:firstRowFirstColumn="0" w:firstRowLastColumn="0" w:lastRowFirstColumn="0" w:lastRowLastColumn="0"/>
            </w:pPr>
            <w:r>
              <w:t>Forward(speed, duration, length)</w:t>
            </w:r>
          </w:p>
        </w:tc>
      </w:tr>
      <w:tr w:rsidR="009D6FE9" w14:paraId="5256756B"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8F238A9" w14:textId="77777777" w:rsidR="009D6FE9" w:rsidRDefault="009D6FE9" w:rsidP="001A24A7">
            <w:r>
              <w:t>Description</w:t>
            </w:r>
          </w:p>
        </w:tc>
        <w:tc>
          <w:tcPr>
            <w:tcW w:w="7068" w:type="dxa"/>
          </w:tcPr>
          <w:p w14:paraId="1F747919" w14:textId="18A85522" w:rsidR="009D6FE9" w:rsidRDefault="009D6FE9" w:rsidP="001A24A7">
            <w:pPr>
              <w:cnfStyle w:val="000000000000" w:firstRow="0" w:lastRow="0" w:firstColumn="0" w:lastColumn="0" w:oddVBand="0" w:evenVBand="0" w:oddHBand="0" w:evenHBand="0" w:firstRowFirstColumn="0" w:firstRowLastColumn="0" w:lastRowFirstColumn="0" w:lastRowLastColumn="0"/>
            </w:pPr>
            <w:r>
              <w:t>Function for making the robot move forward in a straight line.</w:t>
            </w:r>
          </w:p>
        </w:tc>
      </w:tr>
      <w:tr w:rsidR="009D6FE9" w14:paraId="63C7EEE7"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9E372B2" w14:textId="77777777" w:rsidR="009D6FE9" w:rsidRDefault="009D6FE9" w:rsidP="001A24A7">
            <w:r>
              <w:t>Accessibility</w:t>
            </w:r>
          </w:p>
        </w:tc>
        <w:tc>
          <w:tcPr>
            <w:tcW w:w="7068" w:type="dxa"/>
          </w:tcPr>
          <w:p w14:paraId="05B3F4EE" w14:textId="77777777" w:rsidR="009D6FE9" w:rsidRDefault="009D6FE9" w:rsidP="001A24A7">
            <w:pPr>
              <w:cnfStyle w:val="000000000000" w:firstRow="0" w:lastRow="0" w:firstColumn="0" w:lastColumn="0" w:oddVBand="0" w:evenVBand="0" w:oddHBand="0" w:evenHBand="0" w:firstRowFirstColumn="0" w:firstRowLastColumn="0" w:lastRowFirstColumn="0" w:lastRowLastColumn="0"/>
            </w:pPr>
            <w:r>
              <w:t>Public</w:t>
            </w:r>
          </w:p>
        </w:tc>
      </w:tr>
      <w:tr w:rsidR="009D6FE9" w14:paraId="1DB131CA" w14:textId="77777777" w:rsidTr="001A24A7">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082506B6" w14:textId="77777777" w:rsidR="009D6FE9" w:rsidRDefault="009D6FE9" w:rsidP="001A24A7">
            <w:r>
              <w:t>Return Type</w:t>
            </w:r>
          </w:p>
        </w:tc>
        <w:tc>
          <w:tcPr>
            <w:tcW w:w="7068" w:type="dxa"/>
          </w:tcPr>
          <w:p w14:paraId="0F7F3216" w14:textId="77777777" w:rsidR="009D6FE9" w:rsidRDefault="009D6FE9" w:rsidP="001A24A7">
            <w:pPr>
              <w:cnfStyle w:val="000000000000" w:firstRow="0" w:lastRow="0" w:firstColumn="0" w:lastColumn="0" w:oddVBand="0" w:evenVBand="0" w:oddHBand="0" w:evenHBand="0" w:firstRowFirstColumn="0" w:firstRowLastColumn="0" w:lastRowFirstColumn="0" w:lastRowLastColumn="0"/>
            </w:pPr>
            <w:r>
              <w:t>Void</w:t>
            </w:r>
          </w:p>
        </w:tc>
      </w:tr>
      <w:tr w:rsidR="009D6FE9" w14:paraId="0F079174"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1CFC3E9" w14:textId="77777777" w:rsidR="009D6FE9" w:rsidRDefault="009D6FE9" w:rsidP="001A24A7">
            <w:r>
              <w:t>Arguments</w:t>
            </w:r>
          </w:p>
        </w:tc>
        <w:tc>
          <w:tcPr>
            <w:tcW w:w="7068" w:type="dxa"/>
          </w:tcPr>
          <w:p w14:paraId="0A9B9DF6" w14:textId="06580723" w:rsidR="009D6FE9" w:rsidRDefault="009D6FE9" w:rsidP="001A24A7">
            <w:pPr>
              <w:cnfStyle w:val="000000000000" w:firstRow="0" w:lastRow="0" w:firstColumn="0" w:lastColumn="0" w:oddVBand="0" w:evenVBand="0" w:oddHBand="0" w:evenHBand="0" w:firstRowFirstColumn="0" w:firstRowLastColumn="0" w:lastRowFirstColumn="0" w:lastRowLastColumn="0"/>
            </w:pPr>
            <w:r>
              <w:t>Double speed – the speed at which to start moving</w:t>
            </w:r>
          </w:p>
        </w:tc>
      </w:tr>
      <w:tr w:rsidR="009D6FE9" w14:paraId="0D28E61D"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063D3A0" w14:textId="77777777" w:rsidR="009D6FE9" w:rsidRDefault="009D6FE9" w:rsidP="001A24A7"/>
        </w:tc>
        <w:tc>
          <w:tcPr>
            <w:tcW w:w="7068" w:type="dxa"/>
          </w:tcPr>
          <w:p w14:paraId="00BA7BB8" w14:textId="29831A33" w:rsidR="009D6FE9" w:rsidRDefault="009D6FE9" w:rsidP="001A24A7">
            <w:pPr>
              <w:cnfStyle w:val="000000000000" w:firstRow="0" w:lastRow="0" w:firstColumn="0" w:lastColumn="0" w:oddVBand="0" w:evenVBand="0" w:oddHBand="0" w:evenHBand="0" w:firstRowFirstColumn="0" w:firstRowLastColumn="0" w:lastRowFirstColumn="0" w:lastRowLastColumn="0"/>
            </w:pPr>
            <w:r>
              <w:t>Double duration (optional) – the elapse time to move forward</w:t>
            </w:r>
          </w:p>
        </w:tc>
      </w:tr>
      <w:tr w:rsidR="009D6FE9" w14:paraId="3771721B"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0E795371" w14:textId="77777777" w:rsidR="009D6FE9" w:rsidRDefault="009D6FE9" w:rsidP="001A24A7"/>
        </w:tc>
        <w:tc>
          <w:tcPr>
            <w:tcW w:w="7068" w:type="dxa"/>
          </w:tcPr>
          <w:p w14:paraId="5F82C94D" w14:textId="0B4CE1A5" w:rsidR="009D6FE9" w:rsidRDefault="009D6FE9" w:rsidP="001A24A7">
            <w:pPr>
              <w:cnfStyle w:val="000000000000" w:firstRow="0" w:lastRow="0" w:firstColumn="0" w:lastColumn="0" w:oddVBand="0" w:evenVBand="0" w:oddHBand="0" w:evenHBand="0" w:firstRowFirstColumn="0" w:firstRowLastColumn="0" w:lastRowFirstColumn="0" w:lastRowLastColumn="0"/>
            </w:pPr>
            <w:r>
              <w:t>Double length (optional) – the distance to move forward</w:t>
            </w:r>
          </w:p>
        </w:tc>
      </w:tr>
    </w:tbl>
    <w:p w14:paraId="1BE1478E" w14:textId="0007CB25" w:rsidR="009D6FE9" w:rsidRDefault="009D6FE9" w:rsidP="00B10EFF"/>
    <w:p w14:paraId="4608ED6F" w14:textId="39D1115A" w:rsidR="009D6FE9" w:rsidRDefault="009D6FE9" w:rsidP="00AA2EB1">
      <w:pPr>
        <w:pStyle w:val="Caption"/>
      </w:pPr>
      <w:bookmarkStart w:id="274" w:name="_Toc434232817"/>
      <w:r>
        <w:t xml:space="preserve">Table </w:t>
      </w:r>
      <w:fldSimple w:instr=" SEQ Table \* ARABIC ">
        <w:r w:rsidR="006175EC">
          <w:rPr>
            <w:noProof/>
          </w:rPr>
          <w:t>32</w:t>
        </w:r>
      </w:fldSimple>
      <w:r>
        <w:t>. Navigation Controller Behavior: Reverse</w:t>
      </w:r>
      <w:bookmarkEnd w:id="274"/>
    </w:p>
    <w:tbl>
      <w:tblPr>
        <w:tblStyle w:val="GridTable1Light"/>
        <w:tblW w:w="9043" w:type="dxa"/>
        <w:tblLook w:val="04A0" w:firstRow="1" w:lastRow="0" w:firstColumn="1" w:lastColumn="0" w:noHBand="0" w:noVBand="1"/>
      </w:tblPr>
      <w:tblGrid>
        <w:gridCol w:w="1975"/>
        <w:gridCol w:w="7068"/>
      </w:tblGrid>
      <w:tr w:rsidR="009D6FE9" w14:paraId="08CE27AE" w14:textId="77777777" w:rsidTr="001A24A7">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7F56FF36" w14:textId="77777777" w:rsidR="009D6FE9" w:rsidRDefault="009D6FE9" w:rsidP="001A24A7">
            <w:r>
              <w:t>Function</w:t>
            </w:r>
          </w:p>
        </w:tc>
        <w:tc>
          <w:tcPr>
            <w:tcW w:w="7068" w:type="dxa"/>
          </w:tcPr>
          <w:p w14:paraId="4789B413" w14:textId="5303C12F" w:rsidR="009D6FE9" w:rsidRDefault="009D6FE9" w:rsidP="001A24A7">
            <w:pPr>
              <w:cnfStyle w:val="100000000000" w:firstRow="1" w:lastRow="0" w:firstColumn="0" w:lastColumn="0" w:oddVBand="0" w:evenVBand="0" w:oddHBand="0" w:evenHBand="0" w:firstRowFirstColumn="0" w:firstRowLastColumn="0" w:lastRowFirstColumn="0" w:lastRowLastColumn="0"/>
            </w:pPr>
            <w:r>
              <w:t>Reverse(speed, duration, length)</w:t>
            </w:r>
          </w:p>
        </w:tc>
      </w:tr>
      <w:tr w:rsidR="009D6FE9" w14:paraId="13F0EB24"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7D4EB77" w14:textId="77777777" w:rsidR="009D6FE9" w:rsidRDefault="009D6FE9" w:rsidP="001A24A7">
            <w:r>
              <w:t>Description</w:t>
            </w:r>
          </w:p>
        </w:tc>
        <w:tc>
          <w:tcPr>
            <w:tcW w:w="7068" w:type="dxa"/>
          </w:tcPr>
          <w:p w14:paraId="6E5A2957" w14:textId="014A2E8B" w:rsidR="009D6FE9" w:rsidRDefault="009D6FE9" w:rsidP="001A24A7">
            <w:pPr>
              <w:cnfStyle w:val="000000000000" w:firstRow="0" w:lastRow="0" w:firstColumn="0" w:lastColumn="0" w:oddVBand="0" w:evenVBand="0" w:oddHBand="0" w:evenHBand="0" w:firstRowFirstColumn="0" w:firstRowLastColumn="0" w:lastRowFirstColumn="0" w:lastRowLastColumn="0"/>
            </w:pPr>
            <w:r>
              <w:t>Function for moving the robot in reverse in a straight line</w:t>
            </w:r>
          </w:p>
        </w:tc>
      </w:tr>
      <w:tr w:rsidR="009D6FE9" w14:paraId="3802177D"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C79735C" w14:textId="77777777" w:rsidR="009D6FE9" w:rsidRDefault="009D6FE9" w:rsidP="001A24A7">
            <w:r>
              <w:t>Accessibility</w:t>
            </w:r>
          </w:p>
        </w:tc>
        <w:tc>
          <w:tcPr>
            <w:tcW w:w="7068" w:type="dxa"/>
          </w:tcPr>
          <w:p w14:paraId="7A4B5B7F" w14:textId="77777777" w:rsidR="009D6FE9" w:rsidRDefault="009D6FE9" w:rsidP="001A24A7">
            <w:pPr>
              <w:cnfStyle w:val="000000000000" w:firstRow="0" w:lastRow="0" w:firstColumn="0" w:lastColumn="0" w:oddVBand="0" w:evenVBand="0" w:oddHBand="0" w:evenHBand="0" w:firstRowFirstColumn="0" w:firstRowLastColumn="0" w:lastRowFirstColumn="0" w:lastRowLastColumn="0"/>
            </w:pPr>
            <w:r>
              <w:t>Public</w:t>
            </w:r>
          </w:p>
        </w:tc>
      </w:tr>
      <w:tr w:rsidR="009D6FE9" w14:paraId="5607B298" w14:textId="77777777" w:rsidTr="001A24A7">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434BF618" w14:textId="77777777" w:rsidR="009D6FE9" w:rsidRDefault="009D6FE9" w:rsidP="001A24A7">
            <w:r>
              <w:t>Return Type</w:t>
            </w:r>
          </w:p>
        </w:tc>
        <w:tc>
          <w:tcPr>
            <w:tcW w:w="7068" w:type="dxa"/>
          </w:tcPr>
          <w:p w14:paraId="542CCED5" w14:textId="77777777" w:rsidR="009D6FE9" w:rsidRDefault="009D6FE9" w:rsidP="001A24A7">
            <w:pPr>
              <w:cnfStyle w:val="000000000000" w:firstRow="0" w:lastRow="0" w:firstColumn="0" w:lastColumn="0" w:oddVBand="0" w:evenVBand="0" w:oddHBand="0" w:evenHBand="0" w:firstRowFirstColumn="0" w:firstRowLastColumn="0" w:lastRowFirstColumn="0" w:lastRowLastColumn="0"/>
            </w:pPr>
            <w:r>
              <w:t>Void</w:t>
            </w:r>
          </w:p>
        </w:tc>
      </w:tr>
      <w:tr w:rsidR="009D6FE9" w14:paraId="09C0C2F6"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005B5CAC" w14:textId="77777777" w:rsidR="009D6FE9" w:rsidRDefault="009D6FE9" w:rsidP="001A24A7">
            <w:r>
              <w:t>Arguments</w:t>
            </w:r>
          </w:p>
        </w:tc>
        <w:tc>
          <w:tcPr>
            <w:tcW w:w="7068" w:type="dxa"/>
          </w:tcPr>
          <w:p w14:paraId="4BFED1BB" w14:textId="1F92E5BE" w:rsidR="009D6FE9" w:rsidRDefault="009D6FE9" w:rsidP="001A24A7">
            <w:pPr>
              <w:cnfStyle w:val="000000000000" w:firstRow="0" w:lastRow="0" w:firstColumn="0" w:lastColumn="0" w:oddVBand="0" w:evenVBand="0" w:oddHBand="0" w:evenHBand="0" w:firstRowFirstColumn="0" w:firstRowLastColumn="0" w:lastRowFirstColumn="0" w:lastRowLastColumn="0"/>
            </w:pPr>
            <w:r>
              <w:t>Double speed – the speed at which to move in reverse</w:t>
            </w:r>
          </w:p>
        </w:tc>
      </w:tr>
      <w:tr w:rsidR="009D6FE9" w14:paraId="3AE04BEA"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30418EE" w14:textId="77777777" w:rsidR="009D6FE9" w:rsidRDefault="009D6FE9" w:rsidP="001A24A7"/>
        </w:tc>
        <w:tc>
          <w:tcPr>
            <w:tcW w:w="7068" w:type="dxa"/>
          </w:tcPr>
          <w:p w14:paraId="0F3D39D5" w14:textId="4FDEF856" w:rsidR="009D6FE9" w:rsidRDefault="009D6FE9" w:rsidP="001A24A7">
            <w:pPr>
              <w:cnfStyle w:val="000000000000" w:firstRow="0" w:lastRow="0" w:firstColumn="0" w:lastColumn="0" w:oddVBand="0" w:evenVBand="0" w:oddHBand="0" w:evenHBand="0" w:firstRowFirstColumn="0" w:firstRowLastColumn="0" w:lastRowFirstColumn="0" w:lastRowLastColumn="0"/>
            </w:pPr>
            <w:r>
              <w:t>Double Duration  (optional) – the elapse time to move in reverse</w:t>
            </w:r>
          </w:p>
        </w:tc>
      </w:tr>
      <w:tr w:rsidR="009D6FE9" w14:paraId="6E2EE309"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2658D39" w14:textId="77777777" w:rsidR="009D6FE9" w:rsidRDefault="009D6FE9" w:rsidP="001A24A7"/>
        </w:tc>
        <w:tc>
          <w:tcPr>
            <w:tcW w:w="7068" w:type="dxa"/>
          </w:tcPr>
          <w:p w14:paraId="4CE7A843" w14:textId="2DCE4A1C" w:rsidR="009D6FE9" w:rsidRDefault="009D6FE9" w:rsidP="001A24A7">
            <w:pPr>
              <w:cnfStyle w:val="000000000000" w:firstRow="0" w:lastRow="0" w:firstColumn="0" w:lastColumn="0" w:oddVBand="0" w:evenVBand="0" w:oddHBand="0" w:evenHBand="0" w:firstRowFirstColumn="0" w:firstRowLastColumn="0" w:lastRowFirstColumn="0" w:lastRowLastColumn="0"/>
            </w:pPr>
            <w:r>
              <w:t>Double length (optional) – the distance to move in reverse</w:t>
            </w:r>
          </w:p>
        </w:tc>
      </w:tr>
    </w:tbl>
    <w:p w14:paraId="175BD68A" w14:textId="746E7E98" w:rsidR="009D6FE9" w:rsidRDefault="009D6FE9" w:rsidP="00B10EFF"/>
    <w:p w14:paraId="4DFB81BB" w14:textId="16872B78" w:rsidR="009D6FE9" w:rsidRDefault="009D6FE9" w:rsidP="00AA2EB1">
      <w:pPr>
        <w:pStyle w:val="Caption"/>
      </w:pPr>
      <w:bookmarkStart w:id="275" w:name="_Toc434232818"/>
      <w:r>
        <w:t xml:space="preserve">Table </w:t>
      </w:r>
      <w:fldSimple w:instr=" SEQ Table \* ARABIC ">
        <w:r w:rsidR="006175EC">
          <w:rPr>
            <w:noProof/>
          </w:rPr>
          <w:t>33</w:t>
        </w:r>
      </w:fldSimple>
      <w:r>
        <w:t>. Navigation Controller Behavior: turn</w:t>
      </w:r>
      <w:bookmarkEnd w:id="275"/>
    </w:p>
    <w:tbl>
      <w:tblPr>
        <w:tblStyle w:val="GridTable1Light"/>
        <w:tblW w:w="9043" w:type="dxa"/>
        <w:tblLook w:val="04A0" w:firstRow="1" w:lastRow="0" w:firstColumn="1" w:lastColumn="0" w:noHBand="0" w:noVBand="1"/>
      </w:tblPr>
      <w:tblGrid>
        <w:gridCol w:w="1975"/>
        <w:gridCol w:w="7068"/>
      </w:tblGrid>
      <w:tr w:rsidR="009D6FE9" w14:paraId="70B83623" w14:textId="77777777" w:rsidTr="001A24A7">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28715322" w14:textId="77777777" w:rsidR="009D6FE9" w:rsidRDefault="009D6FE9" w:rsidP="001A24A7">
            <w:r>
              <w:t>Function</w:t>
            </w:r>
          </w:p>
        </w:tc>
        <w:tc>
          <w:tcPr>
            <w:tcW w:w="7068" w:type="dxa"/>
          </w:tcPr>
          <w:p w14:paraId="1E8F0B7B" w14:textId="21BA51AF" w:rsidR="009D6FE9" w:rsidRDefault="009D6FE9" w:rsidP="001A24A7">
            <w:pPr>
              <w:cnfStyle w:val="100000000000" w:firstRow="1" w:lastRow="0" w:firstColumn="0" w:lastColumn="0" w:oddVBand="0" w:evenVBand="0" w:oddHBand="0" w:evenHBand="0" w:firstRowFirstColumn="0" w:firstRowLastColumn="0" w:lastRowFirstColumn="0" w:lastRowLastColumn="0"/>
            </w:pPr>
            <w:r>
              <w:t>turn(</w:t>
            </w:r>
            <w:proofErr w:type="spellStart"/>
            <w:r>
              <w:t>targetAngle</w:t>
            </w:r>
            <w:proofErr w:type="spellEnd"/>
            <w:r>
              <w:t xml:space="preserve">, radius, duration, </w:t>
            </w:r>
            <w:proofErr w:type="spellStart"/>
            <w:r>
              <w:t>dist</w:t>
            </w:r>
            <w:proofErr w:type="spellEnd"/>
            <w:r>
              <w:t>)</w:t>
            </w:r>
          </w:p>
        </w:tc>
      </w:tr>
      <w:tr w:rsidR="009D6FE9" w14:paraId="3FF661EB"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601CF5A" w14:textId="77777777" w:rsidR="009D6FE9" w:rsidRDefault="009D6FE9" w:rsidP="001A24A7">
            <w:r>
              <w:t>Description</w:t>
            </w:r>
          </w:p>
        </w:tc>
        <w:tc>
          <w:tcPr>
            <w:tcW w:w="7068" w:type="dxa"/>
          </w:tcPr>
          <w:p w14:paraId="6E7CAC99" w14:textId="68F31688" w:rsidR="009D6FE9" w:rsidRDefault="009D6FE9" w:rsidP="001A24A7">
            <w:pPr>
              <w:cnfStyle w:val="000000000000" w:firstRow="0" w:lastRow="0" w:firstColumn="0" w:lastColumn="0" w:oddVBand="0" w:evenVBand="0" w:oddHBand="0" w:evenHBand="0" w:firstRowFirstColumn="0" w:firstRowLastColumn="0" w:lastRowFirstColumn="0" w:lastRowLastColumn="0"/>
            </w:pPr>
            <w:r>
              <w:t>Function use to turn the robot over a distance, time or radius</w:t>
            </w:r>
          </w:p>
        </w:tc>
      </w:tr>
      <w:tr w:rsidR="009D6FE9" w14:paraId="378D4305"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A17436B" w14:textId="77777777" w:rsidR="009D6FE9" w:rsidRDefault="009D6FE9" w:rsidP="001A24A7">
            <w:r>
              <w:t>Accessibility</w:t>
            </w:r>
          </w:p>
        </w:tc>
        <w:tc>
          <w:tcPr>
            <w:tcW w:w="7068" w:type="dxa"/>
          </w:tcPr>
          <w:p w14:paraId="198251EA" w14:textId="77777777" w:rsidR="009D6FE9" w:rsidRDefault="009D6FE9" w:rsidP="001A24A7">
            <w:pPr>
              <w:cnfStyle w:val="000000000000" w:firstRow="0" w:lastRow="0" w:firstColumn="0" w:lastColumn="0" w:oddVBand="0" w:evenVBand="0" w:oddHBand="0" w:evenHBand="0" w:firstRowFirstColumn="0" w:firstRowLastColumn="0" w:lastRowFirstColumn="0" w:lastRowLastColumn="0"/>
            </w:pPr>
            <w:r>
              <w:t>Public</w:t>
            </w:r>
          </w:p>
        </w:tc>
      </w:tr>
      <w:tr w:rsidR="009D6FE9" w14:paraId="578D6278" w14:textId="77777777" w:rsidTr="001A24A7">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4150D575" w14:textId="77777777" w:rsidR="009D6FE9" w:rsidRDefault="009D6FE9" w:rsidP="001A24A7">
            <w:r>
              <w:t>Return Type</w:t>
            </w:r>
          </w:p>
        </w:tc>
        <w:tc>
          <w:tcPr>
            <w:tcW w:w="7068" w:type="dxa"/>
          </w:tcPr>
          <w:p w14:paraId="5519BDA6" w14:textId="77777777" w:rsidR="009D6FE9" w:rsidRDefault="009D6FE9" w:rsidP="001A24A7">
            <w:pPr>
              <w:cnfStyle w:val="000000000000" w:firstRow="0" w:lastRow="0" w:firstColumn="0" w:lastColumn="0" w:oddVBand="0" w:evenVBand="0" w:oddHBand="0" w:evenHBand="0" w:firstRowFirstColumn="0" w:firstRowLastColumn="0" w:lastRowFirstColumn="0" w:lastRowLastColumn="0"/>
            </w:pPr>
            <w:r>
              <w:t>Void</w:t>
            </w:r>
          </w:p>
        </w:tc>
      </w:tr>
      <w:tr w:rsidR="009D6FE9" w14:paraId="5735417F"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6077546" w14:textId="77777777" w:rsidR="009D6FE9" w:rsidRDefault="009D6FE9" w:rsidP="001A24A7">
            <w:r>
              <w:t>Arguments</w:t>
            </w:r>
          </w:p>
        </w:tc>
        <w:tc>
          <w:tcPr>
            <w:tcW w:w="7068" w:type="dxa"/>
          </w:tcPr>
          <w:p w14:paraId="472AFCE9" w14:textId="53E5FC93" w:rsidR="009D6FE9" w:rsidRDefault="009D6FE9" w:rsidP="001A24A7">
            <w:pPr>
              <w:cnfStyle w:val="000000000000" w:firstRow="0" w:lastRow="0" w:firstColumn="0" w:lastColumn="0" w:oddVBand="0" w:evenVBand="0" w:oddHBand="0" w:evenHBand="0" w:firstRowFirstColumn="0" w:firstRowLastColumn="0" w:lastRowFirstColumn="0" w:lastRowLastColumn="0"/>
            </w:pPr>
            <w:r>
              <w:t xml:space="preserve">Double </w:t>
            </w:r>
            <w:proofErr w:type="spellStart"/>
            <w:r>
              <w:t>targetAngle</w:t>
            </w:r>
            <w:proofErr w:type="spellEnd"/>
            <w:r>
              <w:t xml:space="preserve"> – the angle the robot should be in at the end of the turn</w:t>
            </w:r>
          </w:p>
        </w:tc>
      </w:tr>
      <w:tr w:rsidR="009D6FE9" w14:paraId="43AE0578"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11E9096" w14:textId="77777777" w:rsidR="009D6FE9" w:rsidRDefault="009D6FE9" w:rsidP="001A24A7"/>
        </w:tc>
        <w:tc>
          <w:tcPr>
            <w:tcW w:w="7068" w:type="dxa"/>
          </w:tcPr>
          <w:p w14:paraId="7C9D9019" w14:textId="53C9F922" w:rsidR="009D6FE9" w:rsidRDefault="009D6FE9" w:rsidP="001A24A7">
            <w:pPr>
              <w:cnfStyle w:val="000000000000" w:firstRow="0" w:lastRow="0" w:firstColumn="0" w:lastColumn="0" w:oddVBand="0" w:evenVBand="0" w:oddHBand="0" w:evenHBand="0" w:firstRowFirstColumn="0" w:firstRowLastColumn="0" w:lastRowFirstColumn="0" w:lastRowLastColumn="0"/>
            </w:pPr>
            <w:r>
              <w:t>Double radius – the radius at which the robot should turn (0 radius means move in place)</w:t>
            </w:r>
          </w:p>
        </w:tc>
      </w:tr>
      <w:tr w:rsidR="009D6FE9" w14:paraId="79A0F818"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2DD5A5C" w14:textId="77777777" w:rsidR="009D6FE9" w:rsidRDefault="009D6FE9" w:rsidP="001A24A7"/>
        </w:tc>
        <w:tc>
          <w:tcPr>
            <w:tcW w:w="7068" w:type="dxa"/>
          </w:tcPr>
          <w:p w14:paraId="40E0581C" w14:textId="62D5028E" w:rsidR="009D6FE9" w:rsidRDefault="009D6FE9" w:rsidP="001A24A7">
            <w:pPr>
              <w:cnfStyle w:val="000000000000" w:firstRow="0" w:lastRow="0" w:firstColumn="0" w:lastColumn="0" w:oddVBand="0" w:evenVBand="0" w:oddHBand="0" w:evenHBand="0" w:firstRowFirstColumn="0" w:firstRowLastColumn="0" w:lastRowFirstColumn="0" w:lastRowLastColumn="0"/>
            </w:pPr>
            <w:r>
              <w:t>Double duration (optional) – the elapse time to turn</w:t>
            </w:r>
          </w:p>
        </w:tc>
      </w:tr>
      <w:tr w:rsidR="009D6FE9" w14:paraId="1BD3274C"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47259E5" w14:textId="77777777" w:rsidR="009D6FE9" w:rsidRDefault="009D6FE9" w:rsidP="001A24A7"/>
        </w:tc>
        <w:tc>
          <w:tcPr>
            <w:tcW w:w="7068" w:type="dxa"/>
          </w:tcPr>
          <w:p w14:paraId="41EF7E75" w14:textId="683C28EE" w:rsidR="009D6FE9" w:rsidRDefault="009D6FE9" w:rsidP="001A24A7">
            <w:pPr>
              <w:cnfStyle w:val="000000000000" w:firstRow="0" w:lastRow="0" w:firstColumn="0" w:lastColumn="0" w:oddVBand="0" w:evenVBand="0" w:oddHBand="0" w:evenHBand="0" w:firstRowFirstColumn="0" w:firstRowLastColumn="0" w:lastRowFirstColumn="0" w:lastRowLastColumn="0"/>
            </w:pPr>
            <w:r>
              <w:t>Double length (optional ) – the distance of move in an arc</w:t>
            </w:r>
          </w:p>
        </w:tc>
      </w:tr>
    </w:tbl>
    <w:p w14:paraId="662D3EAB" w14:textId="1A4D4E40" w:rsidR="009D6FE9" w:rsidRDefault="009D6FE9" w:rsidP="00B10EFF"/>
    <w:p w14:paraId="22BFB34F" w14:textId="1262A729" w:rsidR="009D6FE9" w:rsidRDefault="009D6FE9" w:rsidP="00AA2EB1">
      <w:pPr>
        <w:pStyle w:val="Caption"/>
      </w:pPr>
      <w:bookmarkStart w:id="276" w:name="_Toc434232819"/>
      <w:r>
        <w:t xml:space="preserve">Table </w:t>
      </w:r>
      <w:fldSimple w:instr=" SEQ Table \* ARABIC ">
        <w:r w:rsidR="006175EC">
          <w:rPr>
            <w:noProof/>
          </w:rPr>
          <w:t>34</w:t>
        </w:r>
      </w:fldSimple>
      <w:r>
        <w:t xml:space="preserve">. Navigation Controller Behavior: </w:t>
      </w:r>
      <w:proofErr w:type="spellStart"/>
      <w:r>
        <w:t>navigateTo</w:t>
      </w:r>
      <w:bookmarkEnd w:id="276"/>
      <w:proofErr w:type="spellEnd"/>
    </w:p>
    <w:tbl>
      <w:tblPr>
        <w:tblStyle w:val="GridTable1Light"/>
        <w:tblW w:w="9043" w:type="dxa"/>
        <w:tblLook w:val="04A0" w:firstRow="1" w:lastRow="0" w:firstColumn="1" w:lastColumn="0" w:noHBand="0" w:noVBand="1"/>
      </w:tblPr>
      <w:tblGrid>
        <w:gridCol w:w="1975"/>
        <w:gridCol w:w="7068"/>
      </w:tblGrid>
      <w:tr w:rsidR="009D6FE9" w14:paraId="5A8356B9" w14:textId="77777777" w:rsidTr="001A24A7">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5C942C4" w14:textId="77777777" w:rsidR="009D6FE9" w:rsidRDefault="009D6FE9" w:rsidP="001A24A7">
            <w:r>
              <w:t>Function</w:t>
            </w:r>
          </w:p>
        </w:tc>
        <w:tc>
          <w:tcPr>
            <w:tcW w:w="7068" w:type="dxa"/>
          </w:tcPr>
          <w:p w14:paraId="5513251B" w14:textId="7397F521" w:rsidR="009D6FE9" w:rsidRDefault="009D6FE9" w:rsidP="001A24A7">
            <w:pPr>
              <w:cnfStyle w:val="100000000000" w:firstRow="1" w:lastRow="0" w:firstColumn="0" w:lastColumn="0" w:oddVBand="0" w:evenVBand="0" w:oddHBand="0" w:evenHBand="0" w:firstRowFirstColumn="0" w:firstRowLastColumn="0" w:lastRowFirstColumn="0" w:lastRowLastColumn="0"/>
            </w:pPr>
            <w:proofErr w:type="spellStart"/>
            <w:r>
              <w:t>NavigateTo</w:t>
            </w:r>
            <w:proofErr w:type="spellEnd"/>
            <w:r>
              <w:t>(Point)</w:t>
            </w:r>
          </w:p>
        </w:tc>
      </w:tr>
      <w:tr w:rsidR="009D6FE9" w14:paraId="6C8DED31"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7BA2CFD8" w14:textId="77777777" w:rsidR="009D6FE9" w:rsidRDefault="009D6FE9" w:rsidP="001A24A7">
            <w:r>
              <w:t>Description</w:t>
            </w:r>
          </w:p>
        </w:tc>
        <w:tc>
          <w:tcPr>
            <w:tcW w:w="7068" w:type="dxa"/>
          </w:tcPr>
          <w:p w14:paraId="300C8D1A" w14:textId="4A70A582" w:rsidR="009D6FE9" w:rsidRDefault="009D6FE9" w:rsidP="001A24A7">
            <w:pPr>
              <w:cnfStyle w:val="000000000000" w:firstRow="0" w:lastRow="0" w:firstColumn="0" w:lastColumn="0" w:oddVBand="0" w:evenVBand="0" w:oddHBand="0" w:evenHBand="0" w:firstRowFirstColumn="0" w:firstRowLastColumn="0" w:lastRowFirstColumn="0" w:lastRowLastColumn="0"/>
            </w:pPr>
            <w:r>
              <w:t xml:space="preserve">Function used to navigate to a specific point on the board.  The function will prevent navigation to an area that is already occupied with a known entity. </w:t>
            </w:r>
          </w:p>
        </w:tc>
      </w:tr>
      <w:tr w:rsidR="009D6FE9" w14:paraId="06FE7EC3"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BD16D56" w14:textId="77777777" w:rsidR="009D6FE9" w:rsidRDefault="009D6FE9" w:rsidP="001A24A7">
            <w:r>
              <w:t>Accessibility</w:t>
            </w:r>
          </w:p>
        </w:tc>
        <w:tc>
          <w:tcPr>
            <w:tcW w:w="7068" w:type="dxa"/>
          </w:tcPr>
          <w:p w14:paraId="4C5C2B86" w14:textId="77777777" w:rsidR="009D6FE9" w:rsidRDefault="009D6FE9" w:rsidP="001A24A7">
            <w:pPr>
              <w:cnfStyle w:val="000000000000" w:firstRow="0" w:lastRow="0" w:firstColumn="0" w:lastColumn="0" w:oddVBand="0" w:evenVBand="0" w:oddHBand="0" w:evenHBand="0" w:firstRowFirstColumn="0" w:firstRowLastColumn="0" w:lastRowFirstColumn="0" w:lastRowLastColumn="0"/>
            </w:pPr>
            <w:r>
              <w:t>Public</w:t>
            </w:r>
          </w:p>
        </w:tc>
      </w:tr>
      <w:tr w:rsidR="009D6FE9" w14:paraId="2E9B2F41" w14:textId="77777777" w:rsidTr="001A24A7">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6C51B277" w14:textId="77777777" w:rsidR="009D6FE9" w:rsidRDefault="009D6FE9" w:rsidP="001A24A7">
            <w:r>
              <w:t>Return Type</w:t>
            </w:r>
          </w:p>
        </w:tc>
        <w:tc>
          <w:tcPr>
            <w:tcW w:w="7068" w:type="dxa"/>
          </w:tcPr>
          <w:p w14:paraId="15385ED8" w14:textId="77777777" w:rsidR="009D6FE9" w:rsidRDefault="009D6FE9" w:rsidP="001A24A7">
            <w:pPr>
              <w:cnfStyle w:val="000000000000" w:firstRow="0" w:lastRow="0" w:firstColumn="0" w:lastColumn="0" w:oddVBand="0" w:evenVBand="0" w:oddHBand="0" w:evenHBand="0" w:firstRowFirstColumn="0" w:firstRowLastColumn="0" w:lastRowFirstColumn="0" w:lastRowLastColumn="0"/>
            </w:pPr>
            <w:r>
              <w:t>Void</w:t>
            </w:r>
          </w:p>
        </w:tc>
      </w:tr>
      <w:tr w:rsidR="009D6FE9" w14:paraId="78CC0BCD"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2709F97" w14:textId="77777777" w:rsidR="009D6FE9" w:rsidRDefault="009D6FE9" w:rsidP="001A24A7">
            <w:r>
              <w:t>Arguments</w:t>
            </w:r>
          </w:p>
        </w:tc>
        <w:tc>
          <w:tcPr>
            <w:tcW w:w="7068" w:type="dxa"/>
          </w:tcPr>
          <w:p w14:paraId="05A72892" w14:textId="12B74ADB" w:rsidR="009D6FE9" w:rsidRDefault="009D6FE9" w:rsidP="001A24A7">
            <w:pPr>
              <w:cnfStyle w:val="000000000000" w:firstRow="0" w:lastRow="0" w:firstColumn="0" w:lastColumn="0" w:oddVBand="0" w:evenVBand="0" w:oddHBand="0" w:evenHBand="0" w:firstRowFirstColumn="0" w:firstRowLastColumn="0" w:lastRowFirstColumn="0" w:lastRowLastColumn="0"/>
            </w:pPr>
            <w:r>
              <w:t>Point – The point to navigate to</w:t>
            </w:r>
          </w:p>
        </w:tc>
      </w:tr>
      <w:tr w:rsidR="009D6FE9" w14:paraId="79C5ECD4"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6EDC277" w14:textId="77777777" w:rsidR="009D6FE9" w:rsidRDefault="009D6FE9" w:rsidP="001A24A7"/>
        </w:tc>
        <w:tc>
          <w:tcPr>
            <w:tcW w:w="7068" w:type="dxa"/>
          </w:tcPr>
          <w:p w14:paraId="2A4A26F9" w14:textId="77777777" w:rsidR="009D6FE9" w:rsidRDefault="009D6FE9" w:rsidP="001A24A7">
            <w:pPr>
              <w:cnfStyle w:val="000000000000" w:firstRow="0" w:lastRow="0" w:firstColumn="0" w:lastColumn="0" w:oddVBand="0" w:evenVBand="0" w:oddHBand="0" w:evenHBand="0" w:firstRowFirstColumn="0" w:firstRowLastColumn="0" w:lastRowFirstColumn="0" w:lastRowLastColumn="0"/>
            </w:pPr>
          </w:p>
        </w:tc>
      </w:tr>
    </w:tbl>
    <w:p w14:paraId="6CAB691E" w14:textId="129CF235" w:rsidR="009D6FE9" w:rsidRDefault="009D6FE9" w:rsidP="00B10EFF"/>
    <w:p w14:paraId="2A048DC2" w14:textId="6D4E067D" w:rsidR="009D6FE9" w:rsidRDefault="009D6FE9" w:rsidP="00B10EFF"/>
    <w:p w14:paraId="655BE63D" w14:textId="77777777" w:rsidR="009D6FE9" w:rsidRDefault="009D6FE9" w:rsidP="00B10EFF"/>
    <w:p w14:paraId="512C7050" w14:textId="0907E563" w:rsidR="009D6FE9" w:rsidRDefault="009D6FE9" w:rsidP="00AA2EB1">
      <w:pPr>
        <w:pStyle w:val="Caption"/>
      </w:pPr>
      <w:bookmarkStart w:id="277" w:name="_Toc434232820"/>
      <w:r>
        <w:lastRenderedPageBreak/>
        <w:t xml:space="preserve">Table </w:t>
      </w:r>
      <w:fldSimple w:instr=" SEQ Table \* ARABIC ">
        <w:r w:rsidR="006175EC">
          <w:rPr>
            <w:noProof/>
          </w:rPr>
          <w:t>35</w:t>
        </w:r>
      </w:fldSimple>
      <w:r>
        <w:t xml:space="preserve">. Navigation Controller Behavior: </w:t>
      </w:r>
      <w:proofErr w:type="spellStart"/>
      <w:r>
        <w:t>NavigateRoute</w:t>
      </w:r>
      <w:bookmarkEnd w:id="277"/>
      <w:proofErr w:type="spellEnd"/>
    </w:p>
    <w:tbl>
      <w:tblPr>
        <w:tblStyle w:val="GridTable1Light"/>
        <w:tblW w:w="9043" w:type="dxa"/>
        <w:tblLook w:val="04A0" w:firstRow="1" w:lastRow="0" w:firstColumn="1" w:lastColumn="0" w:noHBand="0" w:noVBand="1"/>
      </w:tblPr>
      <w:tblGrid>
        <w:gridCol w:w="1975"/>
        <w:gridCol w:w="7068"/>
      </w:tblGrid>
      <w:tr w:rsidR="009D6FE9" w14:paraId="54A3D554" w14:textId="77777777" w:rsidTr="001A24A7">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59A0BB7" w14:textId="77777777" w:rsidR="009D6FE9" w:rsidRDefault="009D6FE9" w:rsidP="001A24A7">
            <w:r>
              <w:t>Function</w:t>
            </w:r>
          </w:p>
        </w:tc>
        <w:tc>
          <w:tcPr>
            <w:tcW w:w="7068" w:type="dxa"/>
          </w:tcPr>
          <w:p w14:paraId="51C02DA4" w14:textId="2396FACA" w:rsidR="009D6FE9" w:rsidRDefault="009D6FE9" w:rsidP="001A24A7">
            <w:pPr>
              <w:cnfStyle w:val="100000000000" w:firstRow="1" w:lastRow="0" w:firstColumn="0" w:lastColumn="0" w:oddVBand="0" w:evenVBand="0" w:oddHBand="0" w:evenHBand="0" w:firstRowFirstColumn="0" w:firstRowLastColumn="0" w:lastRowFirstColumn="0" w:lastRowLastColumn="0"/>
            </w:pPr>
            <w:proofErr w:type="spellStart"/>
            <w:r>
              <w:t>NavigateRoute</w:t>
            </w:r>
            <w:proofErr w:type="spellEnd"/>
            <w:r>
              <w:t>(Route)</w:t>
            </w:r>
          </w:p>
        </w:tc>
      </w:tr>
      <w:tr w:rsidR="009D6FE9" w14:paraId="0EE70C0B"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2C3BCECF" w14:textId="77777777" w:rsidR="009D6FE9" w:rsidRDefault="009D6FE9" w:rsidP="001A24A7">
            <w:r>
              <w:t>Description</w:t>
            </w:r>
          </w:p>
        </w:tc>
        <w:tc>
          <w:tcPr>
            <w:tcW w:w="7068" w:type="dxa"/>
          </w:tcPr>
          <w:p w14:paraId="0D79A622" w14:textId="475F09CD" w:rsidR="009D6FE9" w:rsidRDefault="009D6FE9" w:rsidP="001A24A7">
            <w:pPr>
              <w:cnfStyle w:val="000000000000" w:firstRow="0" w:lastRow="0" w:firstColumn="0" w:lastColumn="0" w:oddVBand="0" w:evenVBand="0" w:oddHBand="0" w:evenHBand="0" w:firstRowFirstColumn="0" w:firstRowLastColumn="0" w:lastRowFirstColumn="0" w:lastRowLastColumn="0"/>
            </w:pPr>
            <w:r>
              <w:t>Function used to navigate the robot through a known route (which is made up of multiple waypoints)</w:t>
            </w:r>
          </w:p>
        </w:tc>
      </w:tr>
      <w:tr w:rsidR="009D6FE9" w14:paraId="07C0B76F"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0C5C37C" w14:textId="77777777" w:rsidR="009D6FE9" w:rsidRDefault="009D6FE9" w:rsidP="001A24A7">
            <w:r>
              <w:t>Accessibility</w:t>
            </w:r>
          </w:p>
        </w:tc>
        <w:tc>
          <w:tcPr>
            <w:tcW w:w="7068" w:type="dxa"/>
          </w:tcPr>
          <w:p w14:paraId="4DE93C72" w14:textId="77777777" w:rsidR="009D6FE9" w:rsidRDefault="009D6FE9" w:rsidP="001A24A7">
            <w:pPr>
              <w:cnfStyle w:val="000000000000" w:firstRow="0" w:lastRow="0" w:firstColumn="0" w:lastColumn="0" w:oddVBand="0" w:evenVBand="0" w:oddHBand="0" w:evenHBand="0" w:firstRowFirstColumn="0" w:firstRowLastColumn="0" w:lastRowFirstColumn="0" w:lastRowLastColumn="0"/>
            </w:pPr>
            <w:r>
              <w:t>Public</w:t>
            </w:r>
          </w:p>
        </w:tc>
      </w:tr>
      <w:tr w:rsidR="009D6FE9" w14:paraId="499AB187" w14:textId="77777777" w:rsidTr="001A24A7">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0749E4E2" w14:textId="77777777" w:rsidR="009D6FE9" w:rsidRDefault="009D6FE9" w:rsidP="001A24A7">
            <w:r>
              <w:t>Return Type</w:t>
            </w:r>
          </w:p>
        </w:tc>
        <w:tc>
          <w:tcPr>
            <w:tcW w:w="7068" w:type="dxa"/>
          </w:tcPr>
          <w:p w14:paraId="38DE777C" w14:textId="77777777" w:rsidR="009D6FE9" w:rsidRDefault="009D6FE9" w:rsidP="001A24A7">
            <w:pPr>
              <w:cnfStyle w:val="000000000000" w:firstRow="0" w:lastRow="0" w:firstColumn="0" w:lastColumn="0" w:oddVBand="0" w:evenVBand="0" w:oddHBand="0" w:evenHBand="0" w:firstRowFirstColumn="0" w:firstRowLastColumn="0" w:lastRowFirstColumn="0" w:lastRowLastColumn="0"/>
            </w:pPr>
            <w:r>
              <w:t>Void</w:t>
            </w:r>
          </w:p>
        </w:tc>
      </w:tr>
      <w:tr w:rsidR="009D6FE9" w14:paraId="156CD9B8"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E996DF2" w14:textId="77777777" w:rsidR="009D6FE9" w:rsidRDefault="009D6FE9" w:rsidP="001A24A7">
            <w:r>
              <w:t>Arguments</w:t>
            </w:r>
          </w:p>
        </w:tc>
        <w:tc>
          <w:tcPr>
            <w:tcW w:w="7068" w:type="dxa"/>
          </w:tcPr>
          <w:p w14:paraId="6F1BB7F3" w14:textId="60BC8153" w:rsidR="009D6FE9" w:rsidRDefault="009D6FE9" w:rsidP="001A24A7">
            <w:pPr>
              <w:cnfStyle w:val="000000000000" w:firstRow="0" w:lastRow="0" w:firstColumn="0" w:lastColumn="0" w:oddVBand="0" w:evenVBand="0" w:oddHBand="0" w:evenHBand="0" w:firstRowFirstColumn="0" w:firstRowLastColumn="0" w:lastRowFirstColumn="0" w:lastRowLastColumn="0"/>
            </w:pPr>
            <w:r>
              <w:t>Route – a route object that contains multiple waypoints</w:t>
            </w:r>
          </w:p>
        </w:tc>
      </w:tr>
      <w:tr w:rsidR="009D6FE9" w14:paraId="13B672F4"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0BE925D0" w14:textId="77777777" w:rsidR="009D6FE9" w:rsidRDefault="009D6FE9" w:rsidP="001A24A7"/>
        </w:tc>
        <w:tc>
          <w:tcPr>
            <w:tcW w:w="7068" w:type="dxa"/>
          </w:tcPr>
          <w:p w14:paraId="0A5C585C" w14:textId="77777777" w:rsidR="009D6FE9" w:rsidRDefault="009D6FE9" w:rsidP="001A24A7">
            <w:pPr>
              <w:cnfStyle w:val="000000000000" w:firstRow="0" w:lastRow="0" w:firstColumn="0" w:lastColumn="0" w:oddVBand="0" w:evenVBand="0" w:oddHBand="0" w:evenHBand="0" w:firstRowFirstColumn="0" w:firstRowLastColumn="0" w:lastRowFirstColumn="0" w:lastRowLastColumn="0"/>
            </w:pPr>
          </w:p>
        </w:tc>
      </w:tr>
    </w:tbl>
    <w:p w14:paraId="7E5C5D38" w14:textId="07FF3E41" w:rsidR="009D6FE9" w:rsidRDefault="009D6FE9" w:rsidP="00B10EFF"/>
    <w:p w14:paraId="6604004E" w14:textId="1CCB9650" w:rsidR="009D6FE9" w:rsidRDefault="009D6FE9" w:rsidP="00AA2EB1">
      <w:pPr>
        <w:pStyle w:val="Caption"/>
      </w:pPr>
      <w:bookmarkStart w:id="278" w:name="_Toc434232821"/>
      <w:r>
        <w:t xml:space="preserve">Table </w:t>
      </w:r>
      <w:fldSimple w:instr=" SEQ Table \* ARABIC ">
        <w:r w:rsidR="006175EC">
          <w:rPr>
            <w:noProof/>
          </w:rPr>
          <w:t>36</w:t>
        </w:r>
      </w:fldSimple>
      <w:r>
        <w:t xml:space="preserve">. Navigation Controller Behavior: </w:t>
      </w:r>
      <w:proofErr w:type="spellStart"/>
      <w:r>
        <w:t>navigateThroughTunnel</w:t>
      </w:r>
      <w:bookmarkEnd w:id="278"/>
      <w:proofErr w:type="spellEnd"/>
    </w:p>
    <w:tbl>
      <w:tblPr>
        <w:tblStyle w:val="GridTable1Light"/>
        <w:tblW w:w="9043" w:type="dxa"/>
        <w:tblLook w:val="04A0" w:firstRow="1" w:lastRow="0" w:firstColumn="1" w:lastColumn="0" w:noHBand="0" w:noVBand="1"/>
      </w:tblPr>
      <w:tblGrid>
        <w:gridCol w:w="1975"/>
        <w:gridCol w:w="7068"/>
      </w:tblGrid>
      <w:tr w:rsidR="009D6FE9" w14:paraId="2777F04F" w14:textId="77777777" w:rsidTr="001A24A7">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1E2B685" w14:textId="77777777" w:rsidR="009D6FE9" w:rsidRDefault="009D6FE9" w:rsidP="001A24A7">
            <w:r>
              <w:t>Function</w:t>
            </w:r>
          </w:p>
        </w:tc>
        <w:tc>
          <w:tcPr>
            <w:tcW w:w="7068" w:type="dxa"/>
          </w:tcPr>
          <w:p w14:paraId="6180DBAA" w14:textId="46C44716" w:rsidR="009D6FE9" w:rsidRDefault="009D6FE9" w:rsidP="001A24A7">
            <w:pPr>
              <w:cnfStyle w:val="100000000000" w:firstRow="1" w:lastRow="0" w:firstColumn="0" w:lastColumn="0" w:oddVBand="0" w:evenVBand="0" w:oddHBand="0" w:evenHBand="0" w:firstRowFirstColumn="0" w:firstRowLastColumn="0" w:lastRowFirstColumn="0" w:lastRowLastColumn="0"/>
            </w:pPr>
            <w:proofErr w:type="spellStart"/>
            <w:r>
              <w:t>navigateThroughTunnel</w:t>
            </w:r>
            <w:proofErr w:type="spellEnd"/>
          </w:p>
        </w:tc>
      </w:tr>
      <w:tr w:rsidR="009D6FE9" w14:paraId="103485B3"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F4AE196" w14:textId="77777777" w:rsidR="009D6FE9" w:rsidRDefault="009D6FE9" w:rsidP="001A24A7">
            <w:r>
              <w:t>Description</w:t>
            </w:r>
          </w:p>
        </w:tc>
        <w:tc>
          <w:tcPr>
            <w:tcW w:w="7068" w:type="dxa"/>
          </w:tcPr>
          <w:p w14:paraId="36BD1DFF" w14:textId="010149D1" w:rsidR="009D6FE9" w:rsidRDefault="009D6FE9" w:rsidP="001A24A7">
            <w:pPr>
              <w:cnfStyle w:val="000000000000" w:firstRow="0" w:lastRow="0" w:firstColumn="0" w:lastColumn="0" w:oddVBand="0" w:evenVBand="0" w:oddHBand="0" w:evenHBand="0" w:firstRowFirstColumn="0" w:firstRowLastColumn="0" w:lastRowFirstColumn="0" w:lastRowLastColumn="0"/>
            </w:pPr>
            <w:r>
              <w:t>Function that is specific to navigating the robot through the Port’s tunnel.</w:t>
            </w:r>
          </w:p>
        </w:tc>
      </w:tr>
      <w:tr w:rsidR="009D6FE9" w14:paraId="0FF6D575"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9F9D122" w14:textId="77777777" w:rsidR="009D6FE9" w:rsidRDefault="009D6FE9" w:rsidP="001A24A7">
            <w:r>
              <w:t>Accessibility</w:t>
            </w:r>
          </w:p>
        </w:tc>
        <w:tc>
          <w:tcPr>
            <w:tcW w:w="7068" w:type="dxa"/>
          </w:tcPr>
          <w:p w14:paraId="0FD8EC88" w14:textId="77777777" w:rsidR="009D6FE9" w:rsidRDefault="009D6FE9" w:rsidP="001A24A7">
            <w:pPr>
              <w:cnfStyle w:val="000000000000" w:firstRow="0" w:lastRow="0" w:firstColumn="0" w:lastColumn="0" w:oddVBand="0" w:evenVBand="0" w:oddHBand="0" w:evenHBand="0" w:firstRowFirstColumn="0" w:firstRowLastColumn="0" w:lastRowFirstColumn="0" w:lastRowLastColumn="0"/>
            </w:pPr>
            <w:r>
              <w:t>Public</w:t>
            </w:r>
          </w:p>
        </w:tc>
      </w:tr>
      <w:tr w:rsidR="009D6FE9" w14:paraId="04A4FC63" w14:textId="77777777" w:rsidTr="001A24A7">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0B6797E3" w14:textId="77777777" w:rsidR="009D6FE9" w:rsidRDefault="009D6FE9" w:rsidP="001A24A7">
            <w:r>
              <w:t>Return Type</w:t>
            </w:r>
          </w:p>
        </w:tc>
        <w:tc>
          <w:tcPr>
            <w:tcW w:w="7068" w:type="dxa"/>
          </w:tcPr>
          <w:p w14:paraId="203AA3A7" w14:textId="77777777" w:rsidR="009D6FE9" w:rsidRDefault="009D6FE9" w:rsidP="001A24A7">
            <w:pPr>
              <w:cnfStyle w:val="000000000000" w:firstRow="0" w:lastRow="0" w:firstColumn="0" w:lastColumn="0" w:oddVBand="0" w:evenVBand="0" w:oddHBand="0" w:evenHBand="0" w:firstRowFirstColumn="0" w:firstRowLastColumn="0" w:lastRowFirstColumn="0" w:lastRowLastColumn="0"/>
            </w:pPr>
            <w:r>
              <w:t>Void</w:t>
            </w:r>
          </w:p>
        </w:tc>
      </w:tr>
      <w:tr w:rsidR="009D6FE9" w14:paraId="3600D7BD"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87316B7" w14:textId="77777777" w:rsidR="009D6FE9" w:rsidRDefault="009D6FE9" w:rsidP="001A24A7">
            <w:r>
              <w:t>Arguments</w:t>
            </w:r>
          </w:p>
        </w:tc>
        <w:tc>
          <w:tcPr>
            <w:tcW w:w="7068" w:type="dxa"/>
          </w:tcPr>
          <w:p w14:paraId="023B3F87" w14:textId="77777777" w:rsidR="009D6FE9" w:rsidRDefault="009D6FE9" w:rsidP="001A24A7">
            <w:pPr>
              <w:cnfStyle w:val="000000000000" w:firstRow="0" w:lastRow="0" w:firstColumn="0" w:lastColumn="0" w:oddVBand="0" w:evenVBand="0" w:oddHBand="0" w:evenHBand="0" w:firstRowFirstColumn="0" w:firstRowLastColumn="0" w:lastRowFirstColumn="0" w:lastRowLastColumn="0"/>
            </w:pPr>
          </w:p>
        </w:tc>
      </w:tr>
      <w:tr w:rsidR="009D6FE9" w14:paraId="09B0B454" w14:textId="77777777" w:rsidTr="001A24A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9614241" w14:textId="77777777" w:rsidR="009D6FE9" w:rsidRDefault="009D6FE9" w:rsidP="001A24A7"/>
        </w:tc>
        <w:tc>
          <w:tcPr>
            <w:tcW w:w="7068" w:type="dxa"/>
          </w:tcPr>
          <w:p w14:paraId="0337AB3B" w14:textId="77777777" w:rsidR="009D6FE9" w:rsidRDefault="009D6FE9" w:rsidP="001A24A7">
            <w:pPr>
              <w:cnfStyle w:val="000000000000" w:firstRow="0" w:lastRow="0" w:firstColumn="0" w:lastColumn="0" w:oddVBand="0" w:evenVBand="0" w:oddHBand="0" w:evenHBand="0" w:firstRowFirstColumn="0" w:firstRowLastColumn="0" w:lastRowFirstColumn="0" w:lastRowLastColumn="0"/>
            </w:pPr>
          </w:p>
        </w:tc>
      </w:tr>
    </w:tbl>
    <w:p w14:paraId="1E745BA0" w14:textId="77777777" w:rsidR="009D6FE9" w:rsidRDefault="009D6FE9" w:rsidP="00B10EFF"/>
    <w:p w14:paraId="0F0AD82F" w14:textId="77777777" w:rsidR="009D6FE9" w:rsidRDefault="009D6FE9" w:rsidP="00B10EFF"/>
    <w:p w14:paraId="01EDD4E4" w14:textId="77777777" w:rsidR="00B10EFF" w:rsidRDefault="00B10EFF">
      <w:pPr>
        <w:pStyle w:val="Heading3"/>
      </w:pPr>
      <w:bookmarkStart w:id="279" w:name="_Toc434233383"/>
      <w:r>
        <w:t>Link Layer</w:t>
      </w:r>
      <w:bookmarkEnd w:id="279"/>
    </w:p>
    <w:p w14:paraId="4AFF0416" w14:textId="77777777" w:rsidR="007870D0" w:rsidRDefault="007870D0" w:rsidP="007870D0">
      <w:r>
        <w:t xml:space="preserve">The LIDAR data will be obtained though the Debian terminal on the BeagleBone Black. The system is cable of receiving raw data directly from the USB port (cat </w:t>
      </w:r>
      <w:proofErr w:type="spellStart"/>
      <w:r>
        <w:t>dev</w:t>
      </w:r>
      <w:proofErr w:type="spellEnd"/>
      <w:r>
        <w:t>/ttyACM0). This data can then be converted to distance data and utilized by the controller.</w:t>
      </w:r>
    </w:p>
    <w:p w14:paraId="7B17E224" w14:textId="77777777" w:rsidR="007870D0" w:rsidRDefault="007870D0">
      <w:pPr>
        <w:jc w:val="left"/>
        <w:rPr>
          <w:b/>
          <w:color w:val="000000"/>
          <w:sz w:val="32"/>
          <w:szCs w:val="24"/>
          <w:highlight w:val="yellow"/>
        </w:rPr>
      </w:pPr>
      <w:r>
        <w:rPr>
          <w:color w:val="000000"/>
          <w:szCs w:val="24"/>
          <w:highlight w:val="yellow"/>
        </w:rPr>
        <w:br w:type="page"/>
      </w:r>
    </w:p>
    <w:p w14:paraId="29F4C645" w14:textId="77777777" w:rsidR="00C833C2" w:rsidRDefault="00C833C2">
      <w:pPr>
        <w:pStyle w:val="Heading2"/>
      </w:pPr>
      <w:bookmarkStart w:id="280" w:name="_Toc434185740"/>
      <w:bookmarkStart w:id="281" w:name="_Toc434186849"/>
      <w:bookmarkStart w:id="282" w:name="_Toc434187049"/>
      <w:bookmarkStart w:id="283" w:name="_Toc433477866"/>
      <w:bookmarkStart w:id="284" w:name="_Toc433478013"/>
      <w:bookmarkStart w:id="285" w:name="_Toc434233384"/>
      <w:bookmarkEnd w:id="280"/>
      <w:bookmarkEnd w:id="281"/>
      <w:bookmarkEnd w:id="282"/>
      <w:bookmarkEnd w:id="283"/>
      <w:bookmarkEnd w:id="284"/>
      <w:r w:rsidRPr="00C64059">
        <w:lastRenderedPageBreak/>
        <w:t>Microcontroller</w:t>
      </w:r>
      <w:r>
        <w:t xml:space="preserve"> &amp; Logistics</w:t>
      </w:r>
      <w:bookmarkEnd w:id="285"/>
      <w:r>
        <w:t xml:space="preserve"> </w:t>
      </w:r>
    </w:p>
    <w:p w14:paraId="2E6700C9" w14:textId="77777777" w:rsidR="00BE2181" w:rsidRDefault="00BE2181" w:rsidP="00BE2181">
      <w:pPr>
        <w:textAlignment w:val="baseline"/>
        <w:rPr>
          <w:color w:val="000000"/>
          <w:szCs w:val="24"/>
        </w:rPr>
      </w:pPr>
      <w:r>
        <w:rPr>
          <w:color w:val="000000"/>
          <w:szCs w:val="24"/>
        </w:rPr>
        <w:t xml:space="preserve">The Microcontroller &amp; Logistics sub-system is a hardware &amp; software system that is comprised of a BeagleBone Black and power USB hub. The BBB is specific to the robot and does have representations beyond the robot, however, the Logistics system contains all non-robot object representations. </w:t>
      </w:r>
    </w:p>
    <w:p w14:paraId="4095EFF1" w14:textId="77777777" w:rsidR="00BE2181" w:rsidRDefault="00BE2181" w:rsidP="00BE2181">
      <w:pPr>
        <w:textAlignment w:val="baseline"/>
        <w:rPr>
          <w:color w:val="000000"/>
          <w:szCs w:val="24"/>
        </w:rPr>
      </w:pPr>
    </w:p>
    <w:p w14:paraId="79B8249E" w14:textId="77777777" w:rsidR="00B10EFF" w:rsidRDefault="00B10EFF">
      <w:pPr>
        <w:pStyle w:val="Heading3"/>
      </w:pPr>
      <w:bookmarkStart w:id="286" w:name="_Toc434233385"/>
      <w:r>
        <w:t>Representational Layer</w:t>
      </w:r>
      <w:bookmarkEnd w:id="286"/>
    </w:p>
    <w:p w14:paraId="2861AFC5" w14:textId="77777777" w:rsidR="00816620" w:rsidRDefault="00816620" w:rsidP="0017370C"/>
    <w:p w14:paraId="46A0E179" w14:textId="77777777" w:rsidR="00816620" w:rsidRDefault="00816620">
      <w:pPr>
        <w:pStyle w:val="Heading4"/>
      </w:pPr>
      <w:r w:rsidRPr="0017370C">
        <w:t>Object: Port</w:t>
      </w:r>
    </w:p>
    <w:p w14:paraId="24F6AEAF" w14:textId="77777777" w:rsidR="003651CC" w:rsidRPr="0017370C" w:rsidRDefault="003651CC" w:rsidP="0017370C">
      <w:pPr>
        <w:ind w:left="288"/>
      </w:pPr>
      <w:r>
        <w:t xml:space="preserve">The Port object represent the competition board, and its mirror.  There are two singleton Ports: </w:t>
      </w:r>
      <w:proofErr w:type="spellStart"/>
      <w:r>
        <w:t>PortA</w:t>
      </w:r>
      <w:proofErr w:type="spellEnd"/>
      <w:r>
        <w:t xml:space="preserve"> and </w:t>
      </w:r>
      <w:proofErr w:type="spellStart"/>
      <w:r>
        <w:t>PortB</w:t>
      </w:r>
      <w:proofErr w:type="spellEnd"/>
      <w:r>
        <w:t xml:space="preserve">, representing the two competitions fields that can be presented to the robot. </w:t>
      </w:r>
    </w:p>
    <w:p w14:paraId="26982D3E" w14:textId="77777777" w:rsidR="003651CC" w:rsidRPr="0017370C" w:rsidRDefault="003651CC" w:rsidP="0017370C"/>
    <w:p w14:paraId="370C69CF" w14:textId="5316E7AC" w:rsidR="00B274D4" w:rsidRDefault="00B11CD5" w:rsidP="0017370C">
      <w:pPr>
        <w:jc w:val="center"/>
      </w:pPr>
      <w:r w:rsidRPr="00B11CD5">
        <w:rPr>
          <w:noProof/>
        </w:rPr>
        <w:drawing>
          <wp:inline distT="0" distB="0" distL="0" distR="0" wp14:anchorId="5B4B32A1" wp14:editId="298988EF">
            <wp:extent cx="1765300" cy="343408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65300" cy="3434080"/>
                    </a:xfrm>
                    <a:prstGeom prst="rect">
                      <a:avLst/>
                    </a:prstGeom>
                    <a:noFill/>
                    <a:ln>
                      <a:noFill/>
                    </a:ln>
                  </pic:spPr>
                </pic:pic>
              </a:graphicData>
            </a:graphic>
          </wp:inline>
        </w:drawing>
      </w:r>
    </w:p>
    <w:p w14:paraId="7243EC35" w14:textId="0513196E" w:rsidR="005D5045" w:rsidRDefault="005D5045" w:rsidP="0017370C">
      <w:pPr>
        <w:pStyle w:val="Caption"/>
      </w:pPr>
      <w:bookmarkStart w:id="287" w:name="_Toc434233510"/>
      <w:r>
        <w:t xml:space="preserve">Figure </w:t>
      </w:r>
      <w:fldSimple w:instr=" SEQ Figure \* ARABIC ">
        <w:r w:rsidR="006175EC">
          <w:rPr>
            <w:noProof/>
          </w:rPr>
          <w:t>50</w:t>
        </w:r>
      </w:fldSimple>
      <w:r>
        <w:t xml:space="preserve">. Port </w:t>
      </w:r>
      <w:r w:rsidR="009D3132">
        <w:t xml:space="preserve">Class </w:t>
      </w:r>
      <w:r w:rsidR="00A84E02">
        <w:t>Diagram</w:t>
      </w:r>
      <w:bookmarkEnd w:id="287"/>
    </w:p>
    <w:p w14:paraId="4659DF68" w14:textId="77777777" w:rsidR="00F55833" w:rsidRPr="00AA2EB1" w:rsidRDefault="00F55833" w:rsidP="00AA2EB1"/>
    <w:p w14:paraId="7E35917E" w14:textId="77777777" w:rsidR="003651CC" w:rsidRDefault="003651CC" w:rsidP="0017370C">
      <w:pPr>
        <w:rPr>
          <w:rStyle w:val="Strong"/>
        </w:rPr>
      </w:pPr>
      <w:r w:rsidRPr="0017370C">
        <w:rPr>
          <w:rStyle w:val="Strong"/>
        </w:rPr>
        <w:t>Properties</w:t>
      </w:r>
    </w:p>
    <w:p w14:paraId="681B7F50" w14:textId="77777777" w:rsidR="00902809" w:rsidRDefault="00902809" w:rsidP="0017370C">
      <w:pPr>
        <w:rPr>
          <w:rStyle w:val="Strong"/>
        </w:rPr>
      </w:pPr>
    </w:p>
    <w:p w14:paraId="7315ADC1" w14:textId="7786AB66" w:rsidR="003651CC" w:rsidRPr="0017370C" w:rsidRDefault="00902809" w:rsidP="0017370C">
      <w:pPr>
        <w:pStyle w:val="Caption"/>
      </w:pPr>
      <w:bookmarkStart w:id="288" w:name="_Toc434232822"/>
      <w:r>
        <w:t xml:space="preserve">Table </w:t>
      </w:r>
      <w:fldSimple w:instr=" SEQ Table \* ARABIC ">
        <w:r w:rsidR="006175EC">
          <w:rPr>
            <w:noProof/>
          </w:rPr>
          <w:t>37</w:t>
        </w:r>
      </w:fldSimple>
      <w:r>
        <w:t>. Port Properties</w:t>
      </w:r>
      <w:bookmarkEnd w:id="288"/>
    </w:p>
    <w:tbl>
      <w:tblPr>
        <w:tblStyle w:val="GridTable1Light"/>
        <w:tblW w:w="0" w:type="auto"/>
        <w:tblLook w:val="04A0" w:firstRow="1" w:lastRow="0" w:firstColumn="1" w:lastColumn="0" w:noHBand="0" w:noVBand="1"/>
      </w:tblPr>
      <w:tblGrid>
        <w:gridCol w:w="1795"/>
        <w:gridCol w:w="1530"/>
        <w:gridCol w:w="4410"/>
        <w:gridCol w:w="1255"/>
      </w:tblGrid>
      <w:tr w:rsidR="003651CC" w14:paraId="0F338F8C" w14:textId="77777777" w:rsidTr="00CC4C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1B7AFE4" w14:textId="77777777" w:rsidR="003651CC" w:rsidRDefault="003651CC" w:rsidP="003651CC">
            <w:r>
              <w:t>Name</w:t>
            </w:r>
          </w:p>
        </w:tc>
        <w:tc>
          <w:tcPr>
            <w:tcW w:w="1530" w:type="dxa"/>
          </w:tcPr>
          <w:p w14:paraId="1EE38217" w14:textId="77777777" w:rsidR="003651CC" w:rsidRDefault="003651CC" w:rsidP="003651CC">
            <w:pPr>
              <w:cnfStyle w:val="100000000000" w:firstRow="1" w:lastRow="0" w:firstColumn="0" w:lastColumn="0" w:oddVBand="0" w:evenVBand="0" w:oddHBand="0" w:evenHBand="0" w:firstRowFirstColumn="0" w:firstRowLastColumn="0" w:lastRowFirstColumn="0" w:lastRowLastColumn="0"/>
            </w:pPr>
            <w:r>
              <w:t>Type</w:t>
            </w:r>
          </w:p>
        </w:tc>
        <w:tc>
          <w:tcPr>
            <w:tcW w:w="4410" w:type="dxa"/>
          </w:tcPr>
          <w:p w14:paraId="1902720B" w14:textId="77777777" w:rsidR="003651CC" w:rsidRDefault="003651CC" w:rsidP="003651CC">
            <w:pPr>
              <w:cnfStyle w:val="100000000000" w:firstRow="1" w:lastRow="0" w:firstColumn="0" w:lastColumn="0" w:oddVBand="0" w:evenVBand="0" w:oddHBand="0" w:evenHBand="0" w:firstRowFirstColumn="0" w:firstRowLastColumn="0" w:lastRowFirstColumn="0" w:lastRowLastColumn="0"/>
            </w:pPr>
            <w:r>
              <w:t>Description</w:t>
            </w:r>
          </w:p>
        </w:tc>
        <w:tc>
          <w:tcPr>
            <w:tcW w:w="1255" w:type="dxa"/>
          </w:tcPr>
          <w:p w14:paraId="0DDDC0A1" w14:textId="77777777" w:rsidR="003651CC" w:rsidRDefault="003651CC" w:rsidP="003651CC">
            <w:pPr>
              <w:cnfStyle w:val="100000000000" w:firstRow="1" w:lastRow="0" w:firstColumn="0" w:lastColumn="0" w:oddVBand="0" w:evenVBand="0" w:oddHBand="0" w:evenHBand="0" w:firstRowFirstColumn="0" w:firstRowLastColumn="0" w:lastRowFirstColumn="0" w:lastRowLastColumn="0"/>
            </w:pPr>
            <w:r>
              <w:t>Required</w:t>
            </w:r>
          </w:p>
        </w:tc>
      </w:tr>
      <w:tr w:rsidR="003651CC" w14:paraId="7110ECC8" w14:textId="77777777" w:rsidTr="00CC4C5D">
        <w:tc>
          <w:tcPr>
            <w:cnfStyle w:val="001000000000" w:firstRow="0" w:lastRow="0" w:firstColumn="1" w:lastColumn="0" w:oddVBand="0" w:evenVBand="0" w:oddHBand="0" w:evenHBand="0" w:firstRowFirstColumn="0" w:firstRowLastColumn="0" w:lastRowFirstColumn="0" w:lastRowLastColumn="0"/>
            <w:tcW w:w="1795" w:type="dxa"/>
          </w:tcPr>
          <w:p w14:paraId="659FE240" w14:textId="77777777" w:rsidR="003651CC" w:rsidRDefault="003651CC" w:rsidP="003651CC">
            <w:r>
              <w:t>Floor</w:t>
            </w:r>
          </w:p>
        </w:tc>
        <w:tc>
          <w:tcPr>
            <w:tcW w:w="1530" w:type="dxa"/>
          </w:tcPr>
          <w:p w14:paraId="41B7AF34" w14:textId="77777777" w:rsidR="003651CC" w:rsidRDefault="003651CC" w:rsidP="003651CC">
            <w:pPr>
              <w:cnfStyle w:val="000000000000" w:firstRow="0" w:lastRow="0" w:firstColumn="0" w:lastColumn="0" w:oddVBand="0" w:evenVBand="0" w:oddHBand="0" w:evenHBand="0" w:firstRowFirstColumn="0" w:firstRowLastColumn="0" w:lastRowFirstColumn="0" w:lastRowLastColumn="0"/>
            </w:pPr>
            <w:r>
              <w:t>Floor</w:t>
            </w:r>
          </w:p>
        </w:tc>
        <w:tc>
          <w:tcPr>
            <w:tcW w:w="4410" w:type="dxa"/>
          </w:tcPr>
          <w:p w14:paraId="3EC944B1" w14:textId="77777777" w:rsidR="003651CC" w:rsidRDefault="003651CC" w:rsidP="003651CC">
            <w:pPr>
              <w:cnfStyle w:val="000000000000" w:firstRow="0" w:lastRow="0" w:firstColumn="0" w:lastColumn="0" w:oddVBand="0" w:evenVBand="0" w:oddHBand="0" w:evenHBand="0" w:firstRowFirstColumn="0" w:firstRowLastColumn="0" w:lastRowFirstColumn="0" w:lastRowLastColumn="0"/>
            </w:pPr>
            <w:r>
              <w:t>The Floor object for the defined port</w:t>
            </w:r>
          </w:p>
        </w:tc>
        <w:tc>
          <w:tcPr>
            <w:tcW w:w="1255" w:type="dxa"/>
          </w:tcPr>
          <w:p w14:paraId="4A5D1C3B" w14:textId="77777777" w:rsidR="003651CC" w:rsidRDefault="003651CC" w:rsidP="003651CC">
            <w:pPr>
              <w:cnfStyle w:val="000000000000" w:firstRow="0" w:lastRow="0" w:firstColumn="0" w:lastColumn="0" w:oddVBand="0" w:evenVBand="0" w:oddHBand="0" w:evenHBand="0" w:firstRowFirstColumn="0" w:firstRowLastColumn="0" w:lastRowFirstColumn="0" w:lastRowLastColumn="0"/>
            </w:pPr>
            <w:r>
              <w:t>True</w:t>
            </w:r>
          </w:p>
        </w:tc>
      </w:tr>
      <w:tr w:rsidR="003651CC" w14:paraId="2608A0A6" w14:textId="77777777" w:rsidTr="00CC4C5D">
        <w:tc>
          <w:tcPr>
            <w:cnfStyle w:val="001000000000" w:firstRow="0" w:lastRow="0" w:firstColumn="1" w:lastColumn="0" w:oddVBand="0" w:evenVBand="0" w:oddHBand="0" w:evenHBand="0" w:firstRowFirstColumn="0" w:firstRowLastColumn="0" w:lastRowFirstColumn="0" w:lastRowLastColumn="0"/>
            <w:tcW w:w="1795" w:type="dxa"/>
          </w:tcPr>
          <w:p w14:paraId="31589D55" w14:textId="77777777" w:rsidR="003651CC" w:rsidRDefault="003651CC" w:rsidP="003651CC">
            <w:r>
              <w:t>Boundaries</w:t>
            </w:r>
          </w:p>
        </w:tc>
        <w:tc>
          <w:tcPr>
            <w:tcW w:w="1530" w:type="dxa"/>
          </w:tcPr>
          <w:p w14:paraId="2F989647" w14:textId="77777777" w:rsidR="003651CC" w:rsidRDefault="003651CC" w:rsidP="003651CC">
            <w:pPr>
              <w:cnfStyle w:val="000000000000" w:firstRow="0" w:lastRow="0" w:firstColumn="0" w:lastColumn="0" w:oddVBand="0" w:evenVBand="0" w:oddHBand="0" w:evenHBand="0" w:firstRowFirstColumn="0" w:firstRowLastColumn="0" w:lastRowFirstColumn="0" w:lastRowLastColumn="0"/>
            </w:pPr>
            <w:r>
              <w:t>Boundary</w:t>
            </w:r>
          </w:p>
        </w:tc>
        <w:tc>
          <w:tcPr>
            <w:tcW w:w="4410" w:type="dxa"/>
          </w:tcPr>
          <w:p w14:paraId="0BC9F7D0" w14:textId="77777777" w:rsidR="003651CC" w:rsidRDefault="003651CC" w:rsidP="003651CC">
            <w:pPr>
              <w:cnfStyle w:val="000000000000" w:firstRow="0" w:lastRow="0" w:firstColumn="0" w:lastColumn="0" w:oddVBand="0" w:evenVBand="0" w:oddHBand="0" w:evenHBand="0" w:firstRowFirstColumn="0" w:firstRowLastColumn="0" w:lastRowFirstColumn="0" w:lastRowLastColumn="0"/>
            </w:pPr>
            <w:r>
              <w:t>The Boundaries of the port</w:t>
            </w:r>
          </w:p>
        </w:tc>
        <w:tc>
          <w:tcPr>
            <w:tcW w:w="1255" w:type="dxa"/>
          </w:tcPr>
          <w:p w14:paraId="5E34AE1E" w14:textId="77777777" w:rsidR="003651CC" w:rsidRDefault="003651CC" w:rsidP="003651CC">
            <w:pPr>
              <w:cnfStyle w:val="000000000000" w:firstRow="0" w:lastRow="0" w:firstColumn="0" w:lastColumn="0" w:oddVBand="0" w:evenVBand="0" w:oddHBand="0" w:evenHBand="0" w:firstRowFirstColumn="0" w:firstRowLastColumn="0" w:lastRowFirstColumn="0" w:lastRowLastColumn="0"/>
            </w:pPr>
            <w:r>
              <w:t>True</w:t>
            </w:r>
          </w:p>
        </w:tc>
      </w:tr>
      <w:tr w:rsidR="00D16BE6" w14:paraId="0D47D93A" w14:textId="77777777" w:rsidTr="003651CC">
        <w:tc>
          <w:tcPr>
            <w:cnfStyle w:val="001000000000" w:firstRow="0" w:lastRow="0" w:firstColumn="1" w:lastColumn="0" w:oddVBand="0" w:evenVBand="0" w:oddHBand="0" w:evenHBand="0" w:firstRowFirstColumn="0" w:firstRowLastColumn="0" w:lastRowFirstColumn="0" w:lastRowLastColumn="0"/>
            <w:tcW w:w="1795" w:type="dxa"/>
          </w:tcPr>
          <w:p w14:paraId="171952EE" w14:textId="77777777" w:rsidR="00D16BE6" w:rsidRDefault="00D16BE6" w:rsidP="003651CC">
            <w:r>
              <w:t>Type</w:t>
            </w:r>
          </w:p>
        </w:tc>
        <w:tc>
          <w:tcPr>
            <w:tcW w:w="1530" w:type="dxa"/>
          </w:tcPr>
          <w:p w14:paraId="418F3BDE" w14:textId="77777777" w:rsidR="00D16BE6" w:rsidRDefault="00D16BE6" w:rsidP="003651CC">
            <w:pPr>
              <w:cnfStyle w:val="000000000000" w:firstRow="0" w:lastRow="0" w:firstColumn="0" w:lastColumn="0" w:oddVBand="0" w:evenVBand="0" w:oddHBand="0" w:evenHBand="0" w:firstRowFirstColumn="0" w:firstRowLastColumn="0" w:lastRowFirstColumn="0" w:lastRowLastColumn="0"/>
            </w:pPr>
            <w:r>
              <w:t>String</w:t>
            </w:r>
          </w:p>
        </w:tc>
        <w:tc>
          <w:tcPr>
            <w:tcW w:w="4410" w:type="dxa"/>
          </w:tcPr>
          <w:p w14:paraId="2EF89176" w14:textId="77777777" w:rsidR="00D16BE6" w:rsidRDefault="00D16BE6" w:rsidP="003651CC">
            <w:pPr>
              <w:cnfStyle w:val="000000000000" w:firstRow="0" w:lastRow="0" w:firstColumn="0" w:lastColumn="0" w:oddVBand="0" w:evenVBand="0" w:oddHBand="0" w:evenHBand="0" w:firstRowFirstColumn="0" w:firstRowLastColumn="0" w:lastRowFirstColumn="0" w:lastRowLastColumn="0"/>
            </w:pPr>
            <w:r>
              <w:t>The port type (A or B)</w:t>
            </w:r>
          </w:p>
        </w:tc>
        <w:tc>
          <w:tcPr>
            <w:tcW w:w="1255" w:type="dxa"/>
          </w:tcPr>
          <w:p w14:paraId="10F11F3B" w14:textId="77777777" w:rsidR="00D16BE6" w:rsidRDefault="00D16BE6" w:rsidP="003651CC">
            <w:pPr>
              <w:cnfStyle w:val="000000000000" w:firstRow="0" w:lastRow="0" w:firstColumn="0" w:lastColumn="0" w:oddVBand="0" w:evenVBand="0" w:oddHBand="0" w:evenHBand="0" w:firstRowFirstColumn="0" w:firstRowLastColumn="0" w:lastRowFirstColumn="0" w:lastRowLastColumn="0"/>
            </w:pPr>
            <w:r>
              <w:t>True</w:t>
            </w:r>
          </w:p>
        </w:tc>
      </w:tr>
      <w:tr w:rsidR="00CC4C5D" w14:paraId="35BF0875" w14:textId="77777777" w:rsidTr="003651CC">
        <w:tc>
          <w:tcPr>
            <w:cnfStyle w:val="001000000000" w:firstRow="0" w:lastRow="0" w:firstColumn="1" w:lastColumn="0" w:oddVBand="0" w:evenVBand="0" w:oddHBand="0" w:evenHBand="0" w:firstRowFirstColumn="0" w:firstRowLastColumn="0" w:lastRowFirstColumn="0" w:lastRowLastColumn="0"/>
            <w:tcW w:w="1795" w:type="dxa"/>
          </w:tcPr>
          <w:p w14:paraId="186541CA" w14:textId="77777777" w:rsidR="00CC4C5D" w:rsidRDefault="00CC4C5D" w:rsidP="00CC4C5D">
            <w:proofErr w:type="spellStart"/>
            <w:r>
              <w:t>StartZone</w:t>
            </w:r>
            <w:proofErr w:type="spellEnd"/>
          </w:p>
        </w:tc>
        <w:tc>
          <w:tcPr>
            <w:tcW w:w="1530" w:type="dxa"/>
          </w:tcPr>
          <w:p w14:paraId="7F99B34D" w14:textId="77777777" w:rsidR="00CC4C5D" w:rsidRDefault="00CC4C5D" w:rsidP="00CC4C5D">
            <w:pPr>
              <w:cnfStyle w:val="000000000000" w:firstRow="0" w:lastRow="0" w:firstColumn="0" w:lastColumn="0" w:oddVBand="0" w:evenVBand="0" w:oddHBand="0" w:evenHBand="0" w:firstRowFirstColumn="0" w:firstRowLastColumn="0" w:lastRowFirstColumn="0" w:lastRowLastColumn="0"/>
            </w:pPr>
            <w:r>
              <w:t>Zone</w:t>
            </w:r>
          </w:p>
        </w:tc>
        <w:tc>
          <w:tcPr>
            <w:tcW w:w="4410" w:type="dxa"/>
          </w:tcPr>
          <w:p w14:paraId="468097C5" w14:textId="77777777" w:rsidR="00CC4C5D" w:rsidRDefault="00CC4C5D" w:rsidP="00CC4C5D">
            <w:pPr>
              <w:cnfStyle w:val="000000000000" w:firstRow="0" w:lastRow="0" w:firstColumn="0" w:lastColumn="0" w:oddVBand="0" w:evenVBand="0" w:oddHBand="0" w:evenHBand="0" w:firstRowFirstColumn="0" w:firstRowLastColumn="0" w:lastRowFirstColumn="0" w:lastRowLastColumn="0"/>
            </w:pPr>
            <w:r>
              <w:t>The start Zone of the port</w:t>
            </w:r>
          </w:p>
        </w:tc>
        <w:tc>
          <w:tcPr>
            <w:tcW w:w="1255" w:type="dxa"/>
          </w:tcPr>
          <w:p w14:paraId="4E4B31B7" w14:textId="77777777" w:rsidR="00CC4C5D" w:rsidRDefault="00CC4C5D" w:rsidP="00CC4C5D">
            <w:pPr>
              <w:cnfStyle w:val="000000000000" w:firstRow="0" w:lastRow="0" w:firstColumn="0" w:lastColumn="0" w:oddVBand="0" w:evenVBand="0" w:oddHBand="0" w:evenHBand="0" w:firstRowFirstColumn="0" w:firstRowLastColumn="0" w:lastRowFirstColumn="0" w:lastRowLastColumn="0"/>
            </w:pPr>
            <w:r>
              <w:t>True</w:t>
            </w:r>
          </w:p>
        </w:tc>
      </w:tr>
      <w:tr w:rsidR="00CC4C5D" w14:paraId="63412A7C" w14:textId="77777777" w:rsidTr="003651CC">
        <w:tc>
          <w:tcPr>
            <w:cnfStyle w:val="001000000000" w:firstRow="0" w:lastRow="0" w:firstColumn="1" w:lastColumn="0" w:oddVBand="0" w:evenVBand="0" w:oddHBand="0" w:evenHBand="0" w:firstRowFirstColumn="0" w:firstRowLastColumn="0" w:lastRowFirstColumn="0" w:lastRowLastColumn="0"/>
            <w:tcW w:w="1795" w:type="dxa"/>
          </w:tcPr>
          <w:p w14:paraId="7CB43536" w14:textId="77777777" w:rsidR="00CC4C5D" w:rsidRDefault="00CC4C5D" w:rsidP="00CC4C5D">
            <w:r>
              <w:lastRenderedPageBreak/>
              <w:t xml:space="preserve">Tunnel </w:t>
            </w:r>
          </w:p>
        </w:tc>
        <w:tc>
          <w:tcPr>
            <w:tcW w:w="1530" w:type="dxa"/>
          </w:tcPr>
          <w:p w14:paraId="286A481D" w14:textId="77777777" w:rsidR="00CC4C5D" w:rsidRDefault="00CC4C5D" w:rsidP="00CC4C5D">
            <w:pPr>
              <w:cnfStyle w:val="000000000000" w:firstRow="0" w:lastRow="0" w:firstColumn="0" w:lastColumn="0" w:oddVBand="0" w:evenVBand="0" w:oddHBand="0" w:evenHBand="0" w:firstRowFirstColumn="0" w:firstRowLastColumn="0" w:lastRowFirstColumn="0" w:lastRowLastColumn="0"/>
            </w:pPr>
            <w:r>
              <w:t>Zone</w:t>
            </w:r>
          </w:p>
        </w:tc>
        <w:tc>
          <w:tcPr>
            <w:tcW w:w="4410" w:type="dxa"/>
          </w:tcPr>
          <w:p w14:paraId="105D3ECE" w14:textId="77777777" w:rsidR="00CC4C5D" w:rsidRDefault="00CC4C5D" w:rsidP="00CC4C5D">
            <w:pPr>
              <w:cnfStyle w:val="000000000000" w:firstRow="0" w:lastRow="0" w:firstColumn="0" w:lastColumn="0" w:oddVBand="0" w:evenVBand="0" w:oddHBand="0" w:evenHBand="0" w:firstRowFirstColumn="0" w:firstRowLastColumn="0" w:lastRowFirstColumn="0" w:lastRowLastColumn="0"/>
            </w:pPr>
            <w:r>
              <w:t>The tunnel of the particular port</w:t>
            </w:r>
          </w:p>
        </w:tc>
        <w:tc>
          <w:tcPr>
            <w:tcW w:w="1255" w:type="dxa"/>
          </w:tcPr>
          <w:p w14:paraId="643F1623" w14:textId="77777777" w:rsidR="00CC4C5D" w:rsidRDefault="00CC4C5D" w:rsidP="00CC4C5D">
            <w:pPr>
              <w:cnfStyle w:val="000000000000" w:firstRow="0" w:lastRow="0" w:firstColumn="0" w:lastColumn="0" w:oddVBand="0" w:evenVBand="0" w:oddHBand="0" w:evenHBand="0" w:firstRowFirstColumn="0" w:firstRowLastColumn="0" w:lastRowFirstColumn="0" w:lastRowLastColumn="0"/>
            </w:pPr>
            <w:r>
              <w:t>True</w:t>
            </w:r>
          </w:p>
        </w:tc>
      </w:tr>
      <w:tr w:rsidR="00CC4C5D" w14:paraId="29F3AF0B" w14:textId="77777777" w:rsidTr="003651CC">
        <w:tc>
          <w:tcPr>
            <w:cnfStyle w:val="001000000000" w:firstRow="0" w:lastRow="0" w:firstColumn="1" w:lastColumn="0" w:oddVBand="0" w:evenVBand="0" w:oddHBand="0" w:evenHBand="0" w:firstRowFirstColumn="0" w:firstRowLastColumn="0" w:lastRowFirstColumn="0" w:lastRowLastColumn="0"/>
            <w:tcW w:w="1795" w:type="dxa"/>
          </w:tcPr>
          <w:p w14:paraId="5607B4DB" w14:textId="77777777" w:rsidR="00CC4C5D" w:rsidRDefault="00CC4C5D" w:rsidP="00CC4C5D">
            <w:proofErr w:type="spellStart"/>
            <w:r>
              <w:t>ZoneA</w:t>
            </w:r>
            <w:proofErr w:type="spellEnd"/>
          </w:p>
        </w:tc>
        <w:tc>
          <w:tcPr>
            <w:tcW w:w="1530" w:type="dxa"/>
          </w:tcPr>
          <w:p w14:paraId="00B21F49" w14:textId="77777777" w:rsidR="00CC4C5D" w:rsidRDefault="00CC4C5D" w:rsidP="00CC4C5D">
            <w:pPr>
              <w:cnfStyle w:val="000000000000" w:firstRow="0" w:lastRow="0" w:firstColumn="0" w:lastColumn="0" w:oddVBand="0" w:evenVBand="0" w:oddHBand="0" w:evenHBand="0" w:firstRowFirstColumn="0" w:firstRowLastColumn="0" w:lastRowFirstColumn="0" w:lastRowLastColumn="0"/>
            </w:pPr>
            <w:r>
              <w:t>Zone</w:t>
            </w:r>
          </w:p>
        </w:tc>
        <w:tc>
          <w:tcPr>
            <w:tcW w:w="4410" w:type="dxa"/>
          </w:tcPr>
          <w:p w14:paraId="4C66F24F" w14:textId="77777777" w:rsidR="00CC4C5D" w:rsidRDefault="007E2C93" w:rsidP="00CC4C5D">
            <w:pPr>
              <w:cnfStyle w:val="000000000000" w:firstRow="0" w:lastRow="0" w:firstColumn="0" w:lastColumn="0" w:oddVBand="0" w:evenVBand="0" w:oddHBand="0" w:evenHBand="0" w:firstRowFirstColumn="0" w:firstRowLastColumn="0" w:lastRowFirstColumn="0" w:lastRowLastColumn="0"/>
            </w:pPr>
            <w:r>
              <w:t>The object representing Zone A</w:t>
            </w:r>
          </w:p>
        </w:tc>
        <w:tc>
          <w:tcPr>
            <w:tcW w:w="1255" w:type="dxa"/>
          </w:tcPr>
          <w:p w14:paraId="246AA2C9" w14:textId="77777777" w:rsidR="00CC4C5D" w:rsidRDefault="00CC4C5D" w:rsidP="00CC4C5D">
            <w:pPr>
              <w:cnfStyle w:val="000000000000" w:firstRow="0" w:lastRow="0" w:firstColumn="0" w:lastColumn="0" w:oddVBand="0" w:evenVBand="0" w:oddHBand="0" w:evenHBand="0" w:firstRowFirstColumn="0" w:firstRowLastColumn="0" w:lastRowFirstColumn="0" w:lastRowLastColumn="0"/>
            </w:pPr>
            <w:r>
              <w:t>True</w:t>
            </w:r>
          </w:p>
        </w:tc>
      </w:tr>
      <w:tr w:rsidR="00CC4C5D" w14:paraId="418C8D24" w14:textId="77777777" w:rsidTr="003651CC">
        <w:tc>
          <w:tcPr>
            <w:cnfStyle w:val="001000000000" w:firstRow="0" w:lastRow="0" w:firstColumn="1" w:lastColumn="0" w:oddVBand="0" w:evenVBand="0" w:oddHBand="0" w:evenHBand="0" w:firstRowFirstColumn="0" w:firstRowLastColumn="0" w:lastRowFirstColumn="0" w:lastRowLastColumn="0"/>
            <w:tcW w:w="1795" w:type="dxa"/>
          </w:tcPr>
          <w:p w14:paraId="048F116A" w14:textId="77777777" w:rsidR="00CC4C5D" w:rsidRDefault="00CC4C5D" w:rsidP="00CC4C5D">
            <w:proofErr w:type="spellStart"/>
            <w:r>
              <w:t>ZoneB</w:t>
            </w:r>
            <w:proofErr w:type="spellEnd"/>
          </w:p>
        </w:tc>
        <w:tc>
          <w:tcPr>
            <w:tcW w:w="1530" w:type="dxa"/>
          </w:tcPr>
          <w:p w14:paraId="7F9BCFDE" w14:textId="77777777" w:rsidR="00CC4C5D" w:rsidRDefault="00CC4C5D" w:rsidP="00CC4C5D">
            <w:pPr>
              <w:cnfStyle w:val="000000000000" w:firstRow="0" w:lastRow="0" w:firstColumn="0" w:lastColumn="0" w:oddVBand="0" w:evenVBand="0" w:oddHBand="0" w:evenHBand="0" w:firstRowFirstColumn="0" w:firstRowLastColumn="0" w:lastRowFirstColumn="0" w:lastRowLastColumn="0"/>
            </w:pPr>
            <w:r>
              <w:t>Zone</w:t>
            </w:r>
          </w:p>
        </w:tc>
        <w:tc>
          <w:tcPr>
            <w:tcW w:w="4410" w:type="dxa"/>
          </w:tcPr>
          <w:p w14:paraId="178278FA" w14:textId="77777777" w:rsidR="007E2C93" w:rsidRDefault="007E2C93" w:rsidP="00CC4C5D">
            <w:pPr>
              <w:cnfStyle w:val="000000000000" w:firstRow="0" w:lastRow="0" w:firstColumn="0" w:lastColumn="0" w:oddVBand="0" w:evenVBand="0" w:oddHBand="0" w:evenHBand="0" w:firstRowFirstColumn="0" w:firstRowLastColumn="0" w:lastRowFirstColumn="0" w:lastRowLastColumn="0"/>
            </w:pPr>
            <w:r>
              <w:t>The object representing Zone B</w:t>
            </w:r>
          </w:p>
        </w:tc>
        <w:tc>
          <w:tcPr>
            <w:tcW w:w="1255" w:type="dxa"/>
          </w:tcPr>
          <w:p w14:paraId="0367D615" w14:textId="77777777" w:rsidR="00CC4C5D" w:rsidRDefault="00CC4C5D" w:rsidP="00CC4C5D">
            <w:pPr>
              <w:cnfStyle w:val="000000000000" w:firstRow="0" w:lastRow="0" w:firstColumn="0" w:lastColumn="0" w:oddVBand="0" w:evenVBand="0" w:oddHBand="0" w:evenHBand="0" w:firstRowFirstColumn="0" w:firstRowLastColumn="0" w:lastRowFirstColumn="0" w:lastRowLastColumn="0"/>
            </w:pPr>
            <w:r>
              <w:t>True</w:t>
            </w:r>
          </w:p>
        </w:tc>
      </w:tr>
      <w:tr w:rsidR="00CC4C5D" w14:paraId="3DB4EA72" w14:textId="77777777" w:rsidTr="003651CC">
        <w:tc>
          <w:tcPr>
            <w:cnfStyle w:val="001000000000" w:firstRow="0" w:lastRow="0" w:firstColumn="1" w:lastColumn="0" w:oddVBand="0" w:evenVBand="0" w:oddHBand="0" w:evenHBand="0" w:firstRowFirstColumn="0" w:firstRowLastColumn="0" w:lastRowFirstColumn="0" w:lastRowLastColumn="0"/>
            <w:tcW w:w="1795" w:type="dxa"/>
          </w:tcPr>
          <w:p w14:paraId="480F69AE" w14:textId="77777777" w:rsidR="00CC4C5D" w:rsidRDefault="00CC4C5D" w:rsidP="00CC4C5D">
            <w:proofErr w:type="spellStart"/>
            <w:r>
              <w:t>ZoneC</w:t>
            </w:r>
            <w:proofErr w:type="spellEnd"/>
          </w:p>
        </w:tc>
        <w:tc>
          <w:tcPr>
            <w:tcW w:w="1530" w:type="dxa"/>
          </w:tcPr>
          <w:p w14:paraId="12561C9E" w14:textId="77777777" w:rsidR="00CC4C5D" w:rsidRDefault="00CC4C5D" w:rsidP="00CC4C5D">
            <w:pPr>
              <w:cnfStyle w:val="000000000000" w:firstRow="0" w:lastRow="0" w:firstColumn="0" w:lastColumn="0" w:oddVBand="0" w:evenVBand="0" w:oddHBand="0" w:evenHBand="0" w:firstRowFirstColumn="0" w:firstRowLastColumn="0" w:lastRowFirstColumn="0" w:lastRowLastColumn="0"/>
            </w:pPr>
            <w:r>
              <w:t>Zone</w:t>
            </w:r>
          </w:p>
        </w:tc>
        <w:tc>
          <w:tcPr>
            <w:tcW w:w="4410" w:type="dxa"/>
          </w:tcPr>
          <w:p w14:paraId="0C949C2A" w14:textId="77777777" w:rsidR="00CC4C5D" w:rsidRDefault="007E2C93" w:rsidP="00CC4C5D">
            <w:pPr>
              <w:cnfStyle w:val="000000000000" w:firstRow="0" w:lastRow="0" w:firstColumn="0" w:lastColumn="0" w:oddVBand="0" w:evenVBand="0" w:oddHBand="0" w:evenHBand="0" w:firstRowFirstColumn="0" w:firstRowLastColumn="0" w:lastRowFirstColumn="0" w:lastRowLastColumn="0"/>
            </w:pPr>
            <w:r>
              <w:t>The object representing Zone C</w:t>
            </w:r>
          </w:p>
        </w:tc>
        <w:tc>
          <w:tcPr>
            <w:tcW w:w="1255" w:type="dxa"/>
          </w:tcPr>
          <w:p w14:paraId="3C37A4AA" w14:textId="77777777" w:rsidR="00CC4C5D" w:rsidRDefault="00CC4C5D" w:rsidP="00CC4C5D">
            <w:pPr>
              <w:cnfStyle w:val="000000000000" w:firstRow="0" w:lastRow="0" w:firstColumn="0" w:lastColumn="0" w:oddVBand="0" w:evenVBand="0" w:oddHBand="0" w:evenHBand="0" w:firstRowFirstColumn="0" w:firstRowLastColumn="0" w:lastRowFirstColumn="0" w:lastRowLastColumn="0"/>
            </w:pPr>
            <w:r>
              <w:t>True</w:t>
            </w:r>
          </w:p>
        </w:tc>
      </w:tr>
      <w:tr w:rsidR="00CC4C5D" w14:paraId="5A1C67E9" w14:textId="77777777" w:rsidTr="003651CC">
        <w:tc>
          <w:tcPr>
            <w:cnfStyle w:val="001000000000" w:firstRow="0" w:lastRow="0" w:firstColumn="1" w:lastColumn="0" w:oddVBand="0" w:evenVBand="0" w:oddHBand="0" w:evenHBand="0" w:firstRowFirstColumn="0" w:firstRowLastColumn="0" w:lastRowFirstColumn="0" w:lastRowLastColumn="0"/>
            <w:tcW w:w="1795" w:type="dxa"/>
          </w:tcPr>
          <w:p w14:paraId="6092E556" w14:textId="77777777" w:rsidR="00CC4C5D" w:rsidRDefault="00CC4C5D" w:rsidP="00CC4C5D">
            <w:r>
              <w:t>Boat</w:t>
            </w:r>
          </w:p>
        </w:tc>
        <w:tc>
          <w:tcPr>
            <w:tcW w:w="1530" w:type="dxa"/>
          </w:tcPr>
          <w:p w14:paraId="7E7510D8" w14:textId="77777777" w:rsidR="00CC4C5D" w:rsidRDefault="00CC4C5D" w:rsidP="00CC4C5D">
            <w:pPr>
              <w:cnfStyle w:val="000000000000" w:firstRow="0" w:lastRow="0" w:firstColumn="0" w:lastColumn="0" w:oddVBand="0" w:evenVBand="0" w:oddHBand="0" w:evenHBand="0" w:firstRowFirstColumn="0" w:firstRowLastColumn="0" w:lastRowFirstColumn="0" w:lastRowLastColumn="0"/>
            </w:pPr>
            <w:r>
              <w:t>Zone</w:t>
            </w:r>
          </w:p>
        </w:tc>
        <w:tc>
          <w:tcPr>
            <w:tcW w:w="4410" w:type="dxa"/>
          </w:tcPr>
          <w:p w14:paraId="6C14314B" w14:textId="77777777" w:rsidR="00CC4C5D" w:rsidRDefault="007E2C93" w:rsidP="00CC4C5D">
            <w:pPr>
              <w:cnfStyle w:val="000000000000" w:firstRow="0" w:lastRow="0" w:firstColumn="0" w:lastColumn="0" w:oddVBand="0" w:evenVBand="0" w:oddHBand="0" w:evenHBand="0" w:firstRowFirstColumn="0" w:firstRowLastColumn="0" w:lastRowFirstColumn="0" w:lastRowLastColumn="0"/>
            </w:pPr>
            <w:r>
              <w:t>The object representing the Boat</w:t>
            </w:r>
          </w:p>
        </w:tc>
        <w:tc>
          <w:tcPr>
            <w:tcW w:w="1255" w:type="dxa"/>
          </w:tcPr>
          <w:p w14:paraId="5DB3E9C7" w14:textId="77777777" w:rsidR="00CC4C5D" w:rsidRDefault="00CC4C5D" w:rsidP="00CC4C5D">
            <w:pPr>
              <w:cnfStyle w:val="000000000000" w:firstRow="0" w:lastRow="0" w:firstColumn="0" w:lastColumn="0" w:oddVBand="0" w:evenVBand="0" w:oddHBand="0" w:evenHBand="0" w:firstRowFirstColumn="0" w:firstRowLastColumn="0" w:lastRowFirstColumn="0" w:lastRowLastColumn="0"/>
            </w:pPr>
            <w:r>
              <w:t>True</w:t>
            </w:r>
          </w:p>
        </w:tc>
      </w:tr>
      <w:tr w:rsidR="00CC4C5D" w14:paraId="55B37D0A" w14:textId="77777777" w:rsidTr="003651CC">
        <w:tc>
          <w:tcPr>
            <w:cnfStyle w:val="001000000000" w:firstRow="0" w:lastRow="0" w:firstColumn="1" w:lastColumn="0" w:oddVBand="0" w:evenVBand="0" w:oddHBand="0" w:evenHBand="0" w:firstRowFirstColumn="0" w:firstRowLastColumn="0" w:lastRowFirstColumn="0" w:lastRowLastColumn="0"/>
            <w:tcW w:w="1795" w:type="dxa"/>
          </w:tcPr>
          <w:p w14:paraId="0ECB2FB6" w14:textId="77777777" w:rsidR="00CC4C5D" w:rsidRDefault="00CC4C5D" w:rsidP="00CC4C5D">
            <w:r>
              <w:t>Truck</w:t>
            </w:r>
          </w:p>
        </w:tc>
        <w:tc>
          <w:tcPr>
            <w:tcW w:w="1530" w:type="dxa"/>
          </w:tcPr>
          <w:p w14:paraId="23F21955" w14:textId="77777777" w:rsidR="00CC4C5D" w:rsidRDefault="00CC4C5D" w:rsidP="00CC4C5D">
            <w:pPr>
              <w:cnfStyle w:val="000000000000" w:firstRow="0" w:lastRow="0" w:firstColumn="0" w:lastColumn="0" w:oddVBand="0" w:evenVBand="0" w:oddHBand="0" w:evenHBand="0" w:firstRowFirstColumn="0" w:firstRowLastColumn="0" w:lastRowFirstColumn="0" w:lastRowLastColumn="0"/>
            </w:pPr>
            <w:r>
              <w:t>Zone</w:t>
            </w:r>
          </w:p>
        </w:tc>
        <w:tc>
          <w:tcPr>
            <w:tcW w:w="4410" w:type="dxa"/>
          </w:tcPr>
          <w:p w14:paraId="19C29EE8" w14:textId="77777777" w:rsidR="00CC4C5D" w:rsidRDefault="007E2C93" w:rsidP="00CC4C5D">
            <w:pPr>
              <w:cnfStyle w:val="000000000000" w:firstRow="0" w:lastRow="0" w:firstColumn="0" w:lastColumn="0" w:oddVBand="0" w:evenVBand="0" w:oddHBand="0" w:evenHBand="0" w:firstRowFirstColumn="0" w:firstRowLastColumn="0" w:lastRowFirstColumn="0" w:lastRowLastColumn="0"/>
            </w:pPr>
            <w:r>
              <w:t>The object representing the Truck</w:t>
            </w:r>
          </w:p>
        </w:tc>
        <w:tc>
          <w:tcPr>
            <w:tcW w:w="1255" w:type="dxa"/>
          </w:tcPr>
          <w:p w14:paraId="5A56F9A1" w14:textId="77777777" w:rsidR="00CC4C5D" w:rsidRDefault="00CC4C5D" w:rsidP="00CC4C5D">
            <w:pPr>
              <w:cnfStyle w:val="000000000000" w:firstRow="0" w:lastRow="0" w:firstColumn="0" w:lastColumn="0" w:oddVBand="0" w:evenVBand="0" w:oddHBand="0" w:evenHBand="0" w:firstRowFirstColumn="0" w:firstRowLastColumn="0" w:lastRowFirstColumn="0" w:lastRowLastColumn="0"/>
            </w:pPr>
            <w:r>
              <w:t>True</w:t>
            </w:r>
          </w:p>
        </w:tc>
      </w:tr>
      <w:tr w:rsidR="00CC4C5D" w14:paraId="3A6D89A6" w14:textId="77777777" w:rsidTr="003651CC">
        <w:tc>
          <w:tcPr>
            <w:cnfStyle w:val="001000000000" w:firstRow="0" w:lastRow="0" w:firstColumn="1" w:lastColumn="0" w:oddVBand="0" w:evenVBand="0" w:oddHBand="0" w:evenHBand="0" w:firstRowFirstColumn="0" w:firstRowLastColumn="0" w:lastRowFirstColumn="0" w:lastRowLastColumn="0"/>
            <w:tcW w:w="1795" w:type="dxa"/>
          </w:tcPr>
          <w:p w14:paraId="61D0C385" w14:textId="452D048F" w:rsidR="00CC4C5D" w:rsidRDefault="00600438">
            <w:proofErr w:type="spellStart"/>
            <w:r>
              <w:t>Yellow</w:t>
            </w:r>
            <w:r w:rsidR="00CC4C5D">
              <w:t>Rail</w:t>
            </w:r>
            <w:proofErr w:type="spellEnd"/>
          </w:p>
        </w:tc>
        <w:tc>
          <w:tcPr>
            <w:tcW w:w="1530" w:type="dxa"/>
          </w:tcPr>
          <w:p w14:paraId="20E9ABD2" w14:textId="77777777" w:rsidR="00CC4C5D" w:rsidRDefault="00CC4C5D" w:rsidP="00CC4C5D">
            <w:pPr>
              <w:cnfStyle w:val="000000000000" w:firstRow="0" w:lastRow="0" w:firstColumn="0" w:lastColumn="0" w:oddVBand="0" w:evenVBand="0" w:oddHBand="0" w:evenHBand="0" w:firstRowFirstColumn="0" w:firstRowLastColumn="0" w:lastRowFirstColumn="0" w:lastRowLastColumn="0"/>
            </w:pPr>
            <w:r>
              <w:t>Zone</w:t>
            </w:r>
          </w:p>
        </w:tc>
        <w:tc>
          <w:tcPr>
            <w:tcW w:w="4410" w:type="dxa"/>
          </w:tcPr>
          <w:p w14:paraId="3F715D59" w14:textId="6B14B2DF" w:rsidR="00CC4C5D" w:rsidRDefault="007E2C93">
            <w:pPr>
              <w:ind w:left="432" w:hanging="432"/>
              <w:cnfStyle w:val="000000000000" w:firstRow="0" w:lastRow="0" w:firstColumn="0" w:lastColumn="0" w:oddVBand="0" w:evenVBand="0" w:oddHBand="0" w:evenHBand="0" w:firstRowFirstColumn="0" w:firstRowLastColumn="0" w:lastRowFirstColumn="0" w:lastRowLastColumn="0"/>
            </w:pPr>
            <w:r>
              <w:t xml:space="preserve">The object representing the </w:t>
            </w:r>
            <w:r w:rsidR="00600438">
              <w:t>yellow r</w:t>
            </w:r>
            <w:r>
              <w:t>ails</w:t>
            </w:r>
          </w:p>
        </w:tc>
        <w:tc>
          <w:tcPr>
            <w:tcW w:w="1255" w:type="dxa"/>
          </w:tcPr>
          <w:p w14:paraId="7B16F2CD" w14:textId="77777777" w:rsidR="00CC4C5D" w:rsidRDefault="00CC4C5D" w:rsidP="00CC4C5D">
            <w:pPr>
              <w:cnfStyle w:val="000000000000" w:firstRow="0" w:lastRow="0" w:firstColumn="0" w:lastColumn="0" w:oddVBand="0" w:evenVBand="0" w:oddHBand="0" w:evenHBand="0" w:firstRowFirstColumn="0" w:firstRowLastColumn="0" w:lastRowFirstColumn="0" w:lastRowLastColumn="0"/>
            </w:pPr>
            <w:r>
              <w:t>True</w:t>
            </w:r>
          </w:p>
        </w:tc>
      </w:tr>
      <w:tr w:rsidR="00600438" w14:paraId="7D7948F4" w14:textId="77777777" w:rsidTr="003651CC">
        <w:tc>
          <w:tcPr>
            <w:cnfStyle w:val="001000000000" w:firstRow="0" w:lastRow="0" w:firstColumn="1" w:lastColumn="0" w:oddVBand="0" w:evenVBand="0" w:oddHBand="0" w:evenHBand="0" w:firstRowFirstColumn="0" w:firstRowLastColumn="0" w:lastRowFirstColumn="0" w:lastRowLastColumn="0"/>
            <w:tcW w:w="1795" w:type="dxa"/>
          </w:tcPr>
          <w:p w14:paraId="78A4F5DB" w14:textId="63E3202F" w:rsidR="00600438" w:rsidRDefault="00600438" w:rsidP="00600438">
            <w:proofErr w:type="spellStart"/>
            <w:r>
              <w:t>BlueRail</w:t>
            </w:r>
            <w:proofErr w:type="spellEnd"/>
          </w:p>
        </w:tc>
        <w:tc>
          <w:tcPr>
            <w:tcW w:w="1530" w:type="dxa"/>
          </w:tcPr>
          <w:p w14:paraId="6B78D7DB" w14:textId="660F773A" w:rsidR="00600438" w:rsidRDefault="00600438" w:rsidP="00CC4C5D">
            <w:pPr>
              <w:cnfStyle w:val="000000000000" w:firstRow="0" w:lastRow="0" w:firstColumn="0" w:lastColumn="0" w:oddVBand="0" w:evenVBand="0" w:oddHBand="0" w:evenHBand="0" w:firstRowFirstColumn="0" w:firstRowLastColumn="0" w:lastRowFirstColumn="0" w:lastRowLastColumn="0"/>
            </w:pPr>
            <w:r>
              <w:t>Zone</w:t>
            </w:r>
          </w:p>
        </w:tc>
        <w:tc>
          <w:tcPr>
            <w:tcW w:w="4410" w:type="dxa"/>
          </w:tcPr>
          <w:p w14:paraId="15FDCBCC" w14:textId="05F4E3D1" w:rsidR="00600438" w:rsidRDefault="00600438" w:rsidP="0017370C">
            <w:pPr>
              <w:ind w:left="432" w:hanging="432"/>
              <w:cnfStyle w:val="000000000000" w:firstRow="0" w:lastRow="0" w:firstColumn="0" w:lastColumn="0" w:oddVBand="0" w:evenVBand="0" w:oddHBand="0" w:evenHBand="0" w:firstRowFirstColumn="0" w:firstRowLastColumn="0" w:lastRowFirstColumn="0" w:lastRowLastColumn="0"/>
            </w:pPr>
            <w:r>
              <w:t>The object representing the blue rail</w:t>
            </w:r>
          </w:p>
        </w:tc>
        <w:tc>
          <w:tcPr>
            <w:tcW w:w="1255" w:type="dxa"/>
          </w:tcPr>
          <w:p w14:paraId="447FFF7D" w14:textId="6E0CB00E" w:rsidR="00600438" w:rsidRDefault="00600438" w:rsidP="00CC4C5D">
            <w:pPr>
              <w:cnfStyle w:val="000000000000" w:firstRow="0" w:lastRow="0" w:firstColumn="0" w:lastColumn="0" w:oddVBand="0" w:evenVBand="0" w:oddHBand="0" w:evenHBand="0" w:firstRowFirstColumn="0" w:firstRowLastColumn="0" w:lastRowFirstColumn="0" w:lastRowLastColumn="0"/>
            </w:pPr>
            <w:r>
              <w:t>True</w:t>
            </w:r>
          </w:p>
        </w:tc>
      </w:tr>
      <w:tr w:rsidR="00600438" w14:paraId="08A89C67" w14:textId="77777777" w:rsidTr="003651CC">
        <w:tc>
          <w:tcPr>
            <w:cnfStyle w:val="001000000000" w:firstRow="0" w:lastRow="0" w:firstColumn="1" w:lastColumn="0" w:oddVBand="0" w:evenVBand="0" w:oddHBand="0" w:evenHBand="0" w:firstRowFirstColumn="0" w:firstRowLastColumn="0" w:lastRowFirstColumn="0" w:lastRowLastColumn="0"/>
            <w:tcW w:w="1795" w:type="dxa"/>
          </w:tcPr>
          <w:p w14:paraId="46C76117" w14:textId="6EAF08F1" w:rsidR="00600438" w:rsidRDefault="00600438" w:rsidP="00600438">
            <w:proofErr w:type="spellStart"/>
            <w:r>
              <w:t>GreenRail</w:t>
            </w:r>
            <w:proofErr w:type="spellEnd"/>
          </w:p>
        </w:tc>
        <w:tc>
          <w:tcPr>
            <w:tcW w:w="1530" w:type="dxa"/>
          </w:tcPr>
          <w:p w14:paraId="69E48452" w14:textId="680FE69D" w:rsidR="00600438" w:rsidRDefault="00600438" w:rsidP="00CC4C5D">
            <w:pPr>
              <w:cnfStyle w:val="000000000000" w:firstRow="0" w:lastRow="0" w:firstColumn="0" w:lastColumn="0" w:oddVBand="0" w:evenVBand="0" w:oddHBand="0" w:evenHBand="0" w:firstRowFirstColumn="0" w:firstRowLastColumn="0" w:lastRowFirstColumn="0" w:lastRowLastColumn="0"/>
            </w:pPr>
            <w:r>
              <w:t>Zone</w:t>
            </w:r>
          </w:p>
        </w:tc>
        <w:tc>
          <w:tcPr>
            <w:tcW w:w="4410" w:type="dxa"/>
          </w:tcPr>
          <w:p w14:paraId="7EB53D3D" w14:textId="6C3AF6C4" w:rsidR="00600438" w:rsidRDefault="00600438" w:rsidP="0017370C">
            <w:pPr>
              <w:ind w:left="432" w:hanging="432"/>
              <w:cnfStyle w:val="000000000000" w:firstRow="0" w:lastRow="0" w:firstColumn="0" w:lastColumn="0" w:oddVBand="0" w:evenVBand="0" w:oddHBand="0" w:evenHBand="0" w:firstRowFirstColumn="0" w:firstRowLastColumn="0" w:lastRowFirstColumn="0" w:lastRowLastColumn="0"/>
            </w:pPr>
            <w:r>
              <w:t>The object representing the green rail</w:t>
            </w:r>
          </w:p>
        </w:tc>
        <w:tc>
          <w:tcPr>
            <w:tcW w:w="1255" w:type="dxa"/>
          </w:tcPr>
          <w:p w14:paraId="09FB4C3E" w14:textId="79842054" w:rsidR="00600438" w:rsidRDefault="00600438" w:rsidP="00CC4C5D">
            <w:pPr>
              <w:cnfStyle w:val="000000000000" w:firstRow="0" w:lastRow="0" w:firstColumn="0" w:lastColumn="0" w:oddVBand="0" w:evenVBand="0" w:oddHBand="0" w:evenHBand="0" w:firstRowFirstColumn="0" w:firstRowLastColumn="0" w:lastRowFirstColumn="0" w:lastRowLastColumn="0"/>
            </w:pPr>
            <w:r>
              <w:t>True</w:t>
            </w:r>
          </w:p>
        </w:tc>
      </w:tr>
      <w:tr w:rsidR="00600438" w14:paraId="13320855" w14:textId="77777777" w:rsidTr="003651CC">
        <w:tc>
          <w:tcPr>
            <w:cnfStyle w:val="001000000000" w:firstRow="0" w:lastRow="0" w:firstColumn="1" w:lastColumn="0" w:oddVBand="0" w:evenVBand="0" w:oddHBand="0" w:evenHBand="0" w:firstRowFirstColumn="0" w:firstRowLastColumn="0" w:lastRowFirstColumn="0" w:lastRowLastColumn="0"/>
            <w:tcW w:w="1795" w:type="dxa"/>
          </w:tcPr>
          <w:p w14:paraId="5FFA56C6" w14:textId="72E4CCED" w:rsidR="00600438" w:rsidRDefault="00600438" w:rsidP="00600438">
            <w:proofErr w:type="spellStart"/>
            <w:r>
              <w:t>RedRail</w:t>
            </w:r>
            <w:proofErr w:type="spellEnd"/>
          </w:p>
        </w:tc>
        <w:tc>
          <w:tcPr>
            <w:tcW w:w="1530" w:type="dxa"/>
          </w:tcPr>
          <w:p w14:paraId="21DFD634" w14:textId="65B701AF" w:rsidR="00600438" w:rsidRDefault="00600438" w:rsidP="00CC4C5D">
            <w:pPr>
              <w:cnfStyle w:val="000000000000" w:firstRow="0" w:lastRow="0" w:firstColumn="0" w:lastColumn="0" w:oddVBand="0" w:evenVBand="0" w:oddHBand="0" w:evenHBand="0" w:firstRowFirstColumn="0" w:firstRowLastColumn="0" w:lastRowFirstColumn="0" w:lastRowLastColumn="0"/>
            </w:pPr>
            <w:r>
              <w:t>Zone</w:t>
            </w:r>
          </w:p>
        </w:tc>
        <w:tc>
          <w:tcPr>
            <w:tcW w:w="4410" w:type="dxa"/>
          </w:tcPr>
          <w:p w14:paraId="23294E6D" w14:textId="20A7A20B" w:rsidR="00600438" w:rsidRDefault="00600438" w:rsidP="0017370C">
            <w:pPr>
              <w:ind w:left="432" w:hanging="432"/>
              <w:cnfStyle w:val="000000000000" w:firstRow="0" w:lastRow="0" w:firstColumn="0" w:lastColumn="0" w:oddVBand="0" w:evenVBand="0" w:oddHBand="0" w:evenHBand="0" w:firstRowFirstColumn="0" w:firstRowLastColumn="0" w:lastRowFirstColumn="0" w:lastRowLastColumn="0"/>
            </w:pPr>
            <w:r>
              <w:t>The object representing the red rail</w:t>
            </w:r>
          </w:p>
        </w:tc>
        <w:tc>
          <w:tcPr>
            <w:tcW w:w="1255" w:type="dxa"/>
          </w:tcPr>
          <w:p w14:paraId="02B274A8" w14:textId="4B2D13AB" w:rsidR="00600438" w:rsidRDefault="00600438" w:rsidP="00CC4C5D">
            <w:pPr>
              <w:cnfStyle w:val="000000000000" w:firstRow="0" w:lastRow="0" w:firstColumn="0" w:lastColumn="0" w:oddVBand="0" w:evenVBand="0" w:oddHBand="0" w:evenHBand="0" w:firstRowFirstColumn="0" w:firstRowLastColumn="0" w:lastRowFirstColumn="0" w:lastRowLastColumn="0"/>
            </w:pPr>
            <w:r>
              <w:t>True</w:t>
            </w:r>
          </w:p>
        </w:tc>
      </w:tr>
      <w:tr w:rsidR="00B11CD5" w14:paraId="7E03E74B" w14:textId="77777777" w:rsidTr="003651CC">
        <w:tc>
          <w:tcPr>
            <w:cnfStyle w:val="001000000000" w:firstRow="0" w:lastRow="0" w:firstColumn="1" w:lastColumn="0" w:oddVBand="0" w:evenVBand="0" w:oddHBand="0" w:evenHBand="0" w:firstRowFirstColumn="0" w:firstRowLastColumn="0" w:lastRowFirstColumn="0" w:lastRowLastColumn="0"/>
            <w:tcW w:w="1795" w:type="dxa"/>
          </w:tcPr>
          <w:p w14:paraId="20EFB966" w14:textId="08C4622B" w:rsidR="00B11CD5" w:rsidRDefault="00B11CD5" w:rsidP="00600438">
            <w:r>
              <w:t>Timer</w:t>
            </w:r>
          </w:p>
        </w:tc>
        <w:tc>
          <w:tcPr>
            <w:tcW w:w="1530" w:type="dxa"/>
          </w:tcPr>
          <w:p w14:paraId="27A83ECB" w14:textId="5CCC99D5" w:rsidR="00B11CD5" w:rsidRDefault="00C3449F" w:rsidP="00CC4C5D">
            <w:pPr>
              <w:cnfStyle w:val="000000000000" w:firstRow="0" w:lastRow="0" w:firstColumn="0" w:lastColumn="0" w:oddVBand="0" w:evenVBand="0" w:oddHBand="0" w:evenHBand="0" w:firstRowFirstColumn="0" w:firstRowLastColumn="0" w:lastRowFirstColumn="0" w:lastRowLastColumn="0"/>
            </w:pPr>
            <w:r>
              <w:t>Object</w:t>
            </w:r>
          </w:p>
        </w:tc>
        <w:tc>
          <w:tcPr>
            <w:tcW w:w="4410" w:type="dxa"/>
          </w:tcPr>
          <w:p w14:paraId="7C7DC92F" w14:textId="60D64FFA" w:rsidR="00B11CD5" w:rsidRDefault="00C3449F" w:rsidP="0017370C">
            <w:pPr>
              <w:ind w:left="432" w:hanging="432"/>
              <w:cnfStyle w:val="000000000000" w:firstRow="0" w:lastRow="0" w:firstColumn="0" w:lastColumn="0" w:oddVBand="0" w:evenVBand="0" w:oddHBand="0" w:evenHBand="0" w:firstRowFirstColumn="0" w:firstRowLastColumn="0" w:lastRowFirstColumn="0" w:lastRowLastColumn="0"/>
            </w:pPr>
            <w:r>
              <w:t xml:space="preserve">An object used to keep time </w:t>
            </w:r>
          </w:p>
        </w:tc>
        <w:tc>
          <w:tcPr>
            <w:tcW w:w="1255" w:type="dxa"/>
          </w:tcPr>
          <w:p w14:paraId="009C0F4F" w14:textId="5AB7DBE4" w:rsidR="00B11CD5" w:rsidRDefault="00C3449F" w:rsidP="00CC4C5D">
            <w:pPr>
              <w:cnfStyle w:val="000000000000" w:firstRow="0" w:lastRow="0" w:firstColumn="0" w:lastColumn="0" w:oddVBand="0" w:evenVBand="0" w:oddHBand="0" w:evenHBand="0" w:firstRowFirstColumn="0" w:firstRowLastColumn="0" w:lastRowFirstColumn="0" w:lastRowLastColumn="0"/>
            </w:pPr>
            <w:r>
              <w:t>True</w:t>
            </w:r>
          </w:p>
        </w:tc>
      </w:tr>
    </w:tbl>
    <w:p w14:paraId="174683CB" w14:textId="77777777" w:rsidR="003651CC" w:rsidRDefault="003651CC" w:rsidP="0017370C"/>
    <w:p w14:paraId="073AB819" w14:textId="77777777" w:rsidR="003651CC" w:rsidRDefault="003651CC" w:rsidP="0017370C">
      <w:pPr>
        <w:rPr>
          <w:rStyle w:val="Strong"/>
        </w:rPr>
      </w:pPr>
      <w:r w:rsidRPr="0017370C">
        <w:rPr>
          <w:rStyle w:val="Strong"/>
        </w:rPr>
        <w:t>Behaviors</w:t>
      </w:r>
    </w:p>
    <w:p w14:paraId="72B55725" w14:textId="453A6582" w:rsidR="003651CC" w:rsidRPr="0017370C" w:rsidRDefault="00C3449F" w:rsidP="00AA2EB1">
      <w:pPr>
        <w:pStyle w:val="Caption"/>
        <w:rPr>
          <w:rStyle w:val="Strong"/>
        </w:rPr>
      </w:pPr>
      <w:bookmarkStart w:id="289" w:name="_Toc434232823"/>
      <w:r>
        <w:t xml:space="preserve">Table </w:t>
      </w:r>
      <w:fldSimple w:instr=" SEQ Table \* ARABIC ">
        <w:r w:rsidR="006175EC">
          <w:rPr>
            <w:noProof/>
          </w:rPr>
          <w:t>38</w:t>
        </w:r>
      </w:fldSimple>
      <w:r>
        <w:t xml:space="preserve">. Port Behavior: </w:t>
      </w:r>
      <w:proofErr w:type="spellStart"/>
      <w:r>
        <w:t>getTime</w:t>
      </w:r>
      <w:bookmarkEnd w:id="289"/>
      <w:proofErr w:type="spellEnd"/>
    </w:p>
    <w:tbl>
      <w:tblPr>
        <w:tblStyle w:val="GridTable1Light"/>
        <w:tblW w:w="9043" w:type="dxa"/>
        <w:tblLook w:val="04A0" w:firstRow="1" w:lastRow="0" w:firstColumn="1" w:lastColumn="0" w:noHBand="0" w:noVBand="1"/>
      </w:tblPr>
      <w:tblGrid>
        <w:gridCol w:w="1975"/>
        <w:gridCol w:w="7068"/>
      </w:tblGrid>
      <w:tr w:rsidR="00C3449F" w14:paraId="637061BF" w14:textId="77777777" w:rsidTr="00C133D2">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06DC1A9" w14:textId="77777777" w:rsidR="00C3449F" w:rsidRDefault="00C3449F" w:rsidP="00C133D2">
            <w:r>
              <w:t>Function</w:t>
            </w:r>
          </w:p>
        </w:tc>
        <w:tc>
          <w:tcPr>
            <w:tcW w:w="7068" w:type="dxa"/>
          </w:tcPr>
          <w:p w14:paraId="6DAB65E1" w14:textId="19BC9AC6" w:rsidR="00C3449F" w:rsidRDefault="00C3449F" w:rsidP="00C133D2">
            <w:pPr>
              <w:cnfStyle w:val="100000000000" w:firstRow="1" w:lastRow="0" w:firstColumn="0" w:lastColumn="0" w:oddVBand="0" w:evenVBand="0" w:oddHBand="0" w:evenHBand="0" w:firstRowFirstColumn="0" w:firstRowLastColumn="0" w:lastRowFirstColumn="0" w:lastRowLastColumn="0"/>
            </w:pPr>
            <w:proofErr w:type="spellStart"/>
            <w:r>
              <w:t>getTime</w:t>
            </w:r>
            <w:proofErr w:type="spellEnd"/>
            <w:r>
              <w:t>()</w:t>
            </w:r>
          </w:p>
        </w:tc>
      </w:tr>
      <w:tr w:rsidR="00C3449F" w14:paraId="15A6E6BC"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962C3B6" w14:textId="77777777" w:rsidR="00C3449F" w:rsidRDefault="00C3449F" w:rsidP="00C133D2">
            <w:r>
              <w:t>Description</w:t>
            </w:r>
          </w:p>
        </w:tc>
        <w:tc>
          <w:tcPr>
            <w:tcW w:w="7068" w:type="dxa"/>
          </w:tcPr>
          <w:p w14:paraId="0CFB0978" w14:textId="074E39F8" w:rsidR="00C3449F" w:rsidRDefault="00C3449F" w:rsidP="00C133D2">
            <w:pPr>
              <w:cnfStyle w:val="000000000000" w:firstRow="0" w:lastRow="0" w:firstColumn="0" w:lastColumn="0" w:oddVBand="0" w:evenVBand="0" w:oddHBand="0" w:evenHBand="0" w:firstRowFirstColumn="0" w:firstRowLastColumn="0" w:lastRowFirstColumn="0" w:lastRowLastColumn="0"/>
            </w:pPr>
            <w:r>
              <w:t>Function used to get the current time of the timer object.  Used to ensure robot is able to complete course</w:t>
            </w:r>
          </w:p>
        </w:tc>
      </w:tr>
      <w:tr w:rsidR="00C3449F" w14:paraId="68E44BDB"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EEE7F3B" w14:textId="77777777" w:rsidR="00C3449F" w:rsidRDefault="00C3449F" w:rsidP="00C133D2">
            <w:r>
              <w:t>Accessibility</w:t>
            </w:r>
          </w:p>
        </w:tc>
        <w:tc>
          <w:tcPr>
            <w:tcW w:w="7068" w:type="dxa"/>
          </w:tcPr>
          <w:p w14:paraId="5E93D878" w14:textId="77777777" w:rsidR="00C3449F" w:rsidRDefault="00C3449F" w:rsidP="00C133D2">
            <w:pPr>
              <w:cnfStyle w:val="000000000000" w:firstRow="0" w:lastRow="0" w:firstColumn="0" w:lastColumn="0" w:oddVBand="0" w:evenVBand="0" w:oddHBand="0" w:evenHBand="0" w:firstRowFirstColumn="0" w:firstRowLastColumn="0" w:lastRowFirstColumn="0" w:lastRowLastColumn="0"/>
            </w:pPr>
            <w:r>
              <w:t>Public</w:t>
            </w:r>
          </w:p>
        </w:tc>
      </w:tr>
      <w:tr w:rsidR="00C3449F" w14:paraId="005BE284" w14:textId="77777777" w:rsidTr="00C133D2">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193F0FB7" w14:textId="77777777" w:rsidR="00C3449F" w:rsidRDefault="00C3449F" w:rsidP="00C133D2">
            <w:r>
              <w:t>Return Type</w:t>
            </w:r>
          </w:p>
        </w:tc>
        <w:tc>
          <w:tcPr>
            <w:tcW w:w="7068" w:type="dxa"/>
          </w:tcPr>
          <w:p w14:paraId="234A9C53" w14:textId="11D9A004" w:rsidR="00C3449F" w:rsidRDefault="00C3449F" w:rsidP="00C133D2">
            <w:pPr>
              <w:cnfStyle w:val="000000000000" w:firstRow="0" w:lastRow="0" w:firstColumn="0" w:lastColumn="0" w:oddVBand="0" w:evenVBand="0" w:oddHBand="0" w:evenHBand="0" w:firstRowFirstColumn="0" w:firstRowLastColumn="0" w:lastRowFirstColumn="0" w:lastRowLastColumn="0"/>
            </w:pPr>
            <w:r>
              <w:t>Double (seconds passed since start)</w:t>
            </w:r>
          </w:p>
        </w:tc>
      </w:tr>
      <w:tr w:rsidR="00C3449F" w14:paraId="7F001339"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00D8492" w14:textId="77777777" w:rsidR="00C3449F" w:rsidRDefault="00C3449F" w:rsidP="00C133D2">
            <w:r>
              <w:t>Arguments</w:t>
            </w:r>
          </w:p>
        </w:tc>
        <w:tc>
          <w:tcPr>
            <w:tcW w:w="7068" w:type="dxa"/>
          </w:tcPr>
          <w:p w14:paraId="01A3ABBD" w14:textId="43043BD1" w:rsidR="00C3449F" w:rsidRDefault="00C3449F" w:rsidP="00C133D2">
            <w:pPr>
              <w:cnfStyle w:val="000000000000" w:firstRow="0" w:lastRow="0" w:firstColumn="0" w:lastColumn="0" w:oddVBand="0" w:evenVBand="0" w:oddHBand="0" w:evenHBand="0" w:firstRowFirstColumn="0" w:firstRowLastColumn="0" w:lastRowFirstColumn="0" w:lastRowLastColumn="0"/>
            </w:pPr>
          </w:p>
        </w:tc>
      </w:tr>
    </w:tbl>
    <w:p w14:paraId="2BB48D01" w14:textId="27E5401D" w:rsidR="00C3449F" w:rsidRDefault="00C3449F" w:rsidP="0017370C"/>
    <w:p w14:paraId="20D96CAF" w14:textId="158E9F23" w:rsidR="00C3449F" w:rsidRDefault="00C3449F" w:rsidP="00AA2EB1">
      <w:pPr>
        <w:pStyle w:val="Caption"/>
      </w:pPr>
      <w:bookmarkStart w:id="290" w:name="_Toc434232824"/>
      <w:r>
        <w:t xml:space="preserve">Table </w:t>
      </w:r>
      <w:fldSimple w:instr=" SEQ Table \* ARABIC ">
        <w:r w:rsidR="006175EC">
          <w:rPr>
            <w:noProof/>
          </w:rPr>
          <w:t>39</w:t>
        </w:r>
      </w:fldSimple>
      <w:r>
        <w:t xml:space="preserve">. Port Behavior: </w:t>
      </w:r>
      <w:proofErr w:type="spellStart"/>
      <w:r>
        <w:t>determinePort</w:t>
      </w:r>
      <w:bookmarkEnd w:id="290"/>
      <w:proofErr w:type="spellEnd"/>
    </w:p>
    <w:tbl>
      <w:tblPr>
        <w:tblStyle w:val="GridTable1Light"/>
        <w:tblW w:w="9043" w:type="dxa"/>
        <w:tblLook w:val="04A0" w:firstRow="1" w:lastRow="0" w:firstColumn="1" w:lastColumn="0" w:noHBand="0" w:noVBand="1"/>
      </w:tblPr>
      <w:tblGrid>
        <w:gridCol w:w="1975"/>
        <w:gridCol w:w="7068"/>
      </w:tblGrid>
      <w:tr w:rsidR="00C3449F" w14:paraId="1EDAEBBB" w14:textId="77777777" w:rsidTr="00C133D2">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0B085C68" w14:textId="77777777" w:rsidR="00C3449F" w:rsidRDefault="00C3449F" w:rsidP="00C133D2">
            <w:r>
              <w:t>Function</w:t>
            </w:r>
          </w:p>
        </w:tc>
        <w:tc>
          <w:tcPr>
            <w:tcW w:w="7068" w:type="dxa"/>
          </w:tcPr>
          <w:p w14:paraId="5ACDA90B" w14:textId="131A49AB" w:rsidR="00C3449F" w:rsidRDefault="00C3449F" w:rsidP="00C133D2">
            <w:pPr>
              <w:cnfStyle w:val="100000000000" w:firstRow="1" w:lastRow="0" w:firstColumn="0" w:lastColumn="0" w:oddVBand="0" w:evenVBand="0" w:oddHBand="0" w:evenHBand="0" w:firstRowFirstColumn="0" w:firstRowLastColumn="0" w:lastRowFirstColumn="0" w:lastRowLastColumn="0"/>
            </w:pPr>
            <w:proofErr w:type="spellStart"/>
            <w:r>
              <w:t>determinePort</w:t>
            </w:r>
            <w:proofErr w:type="spellEnd"/>
          </w:p>
        </w:tc>
      </w:tr>
      <w:tr w:rsidR="00C3449F" w14:paraId="4709B66F"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F922B84" w14:textId="77777777" w:rsidR="00C3449F" w:rsidRDefault="00C3449F" w:rsidP="00C133D2">
            <w:r>
              <w:t>Description</w:t>
            </w:r>
          </w:p>
        </w:tc>
        <w:tc>
          <w:tcPr>
            <w:tcW w:w="7068" w:type="dxa"/>
          </w:tcPr>
          <w:p w14:paraId="359C44D7" w14:textId="3164802C" w:rsidR="00C3449F" w:rsidRDefault="00C3449F" w:rsidP="00C133D2">
            <w:pPr>
              <w:cnfStyle w:val="000000000000" w:firstRow="0" w:lastRow="0" w:firstColumn="0" w:lastColumn="0" w:oddVBand="0" w:evenVBand="0" w:oddHBand="0" w:evenHBand="0" w:firstRowFirstColumn="0" w:firstRowLastColumn="0" w:lastRowFirstColumn="0" w:lastRowLastColumn="0"/>
            </w:pPr>
            <w:r>
              <w:t>Function used to determine the port the robot is located at.  Based on static point</w:t>
            </w:r>
            <w:r w:rsidR="00F55833">
              <w:t>s</w:t>
            </w:r>
            <w:r>
              <w:t xml:space="preserve"> of object on the course, the robot can determine</w:t>
            </w:r>
            <w:r w:rsidR="00F55833">
              <w:t xml:space="preserve"> what port it is at dynamically using the </w:t>
            </w:r>
            <w:proofErr w:type="spellStart"/>
            <w:r w:rsidR="00F55833">
              <w:t>Lidar</w:t>
            </w:r>
            <w:proofErr w:type="spellEnd"/>
            <w:r w:rsidR="00F55833">
              <w:t xml:space="preserve"> system.</w:t>
            </w:r>
          </w:p>
        </w:tc>
      </w:tr>
      <w:tr w:rsidR="00C3449F" w14:paraId="2FC44F5B"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AA8A15B" w14:textId="77777777" w:rsidR="00C3449F" w:rsidRDefault="00C3449F" w:rsidP="00C133D2">
            <w:r>
              <w:t>Accessibility</w:t>
            </w:r>
          </w:p>
        </w:tc>
        <w:tc>
          <w:tcPr>
            <w:tcW w:w="7068" w:type="dxa"/>
          </w:tcPr>
          <w:p w14:paraId="12430284" w14:textId="77777777" w:rsidR="00C3449F" w:rsidRDefault="00C3449F" w:rsidP="00C133D2">
            <w:pPr>
              <w:cnfStyle w:val="000000000000" w:firstRow="0" w:lastRow="0" w:firstColumn="0" w:lastColumn="0" w:oddVBand="0" w:evenVBand="0" w:oddHBand="0" w:evenHBand="0" w:firstRowFirstColumn="0" w:firstRowLastColumn="0" w:lastRowFirstColumn="0" w:lastRowLastColumn="0"/>
            </w:pPr>
            <w:r>
              <w:t>Public</w:t>
            </w:r>
          </w:p>
        </w:tc>
      </w:tr>
      <w:tr w:rsidR="00C3449F" w14:paraId="358E9CE8" w14:textId="77777777" w:rsidTr="00C133D2">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192521E4" w14:textId="77777777" w:rsidR="00C3449F" w:rsidRDefault="00C3449F" w:rsidP="00C133D2">
            <w:r>
              <w:t>Return Type</w:t>
            </w:r>
          </w:p>
        </w:tc>
        <w:tc>
          <w:tcPr>
            <w:tcW w:w="7068" w:type="dxa"/>
          </w:tcPr>
          <w:p w14:paraId="4091D469" w14:textId="3DCF6337" w:rsidR="00C3449F" w:rsidRDefault="00C3449F" w:rsidP="00C133D2">
            <w:pPr>
              <w:cnfStyle w:val="000000000000" w:firstRow="0" w:lastRow="0" w:firstColumn="0" w:lastColumn="0" w:oddVBand="0" w:evenVBand="0" w:oddHBand="0" w:evenHBand="0" w:firstRowFirstColumn="0" w:firstRowLastColumn="0" w:lastRowFirstColumn="0" w:lastRowLastColumn="0"/>
            </w:pPr>
            <w:r>
              <w:t>Void</w:t>
            </w:r>
          </w:p>
        </w:tc>
      </w:tr>
      <w:tr w:rsidR="00C3449F" w14:paraId="0597556F"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B26452D" w14:textId="77777777" w:rsidR="00C3449F" w:rsidRDefault="00C3449F" w:rsidP="00C133D2">
            <w:r>
              <w:t>Arguments</w:t>
            </w:r>
          </w:p>
        </w:tc>
        <w:tc>
          <w:tcPr>
            <w:tcW w:w="7068" w:type="dxa"/>
          </w:tcPr>
          <w:p w14:paraId="4638A178" w14:textId="6F2C21F9" w:rsidR="00C3449F" w:rsidRDefault="00C3449F" w:rsidP="00C133D2">
            <w:pPr>
              <w:cnfStyle w:val="000000000000" w:firstRow="0" w:lastRow="0" w:firstColumn="0" w:lastColumn="0" w:oddVBand="0" w:evenVBand="0" w:oddHBand="0" w:evenHBand="0" w:firstRowFirstColumn="0" w:firstRowLastColumn="0" w:lastRowFirstColumn="0" w:lastRowLastColumn="0"/>
            </w:pPr>
            <w:r>
              <w:t>Void</w:t>
            </w:r>
          </w:p>
        </w:tc>
      </w:tr>
      <w:tr w:rsidR="00C3449F" w14:paraId="63A1BD72"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08312085" w14:textId="77777777" w:rsidR="00C3449F" w:rsidRDefault="00C3449F" w:rsidP="00C133D2"/>
        </w:tc>
        <w:tc>
          <w:tcPr>
            <w:tcW w:w="7068" w:type="dxa"/>
          </w:tcPr>
          <w:p w14:paraId="5FB95293" w14:textId="77777777" w:rsidR="00C3449F" w:rsidRDefault="00C3449F" w:rsidP="00C133D2">
            <w:pPr>
              <w:cnfStyle w:val="000000000000" w:firstRow="0" w:lastRow="0" w:firstColumn="0" w:lastColumn="0" w:oddVBand="0" w:evenVBand="0" w:oddHBand="0" w:evenHBand="0" w:firstRowFirstColumn="0" w:firstRowLastColumn="0" w:lastRowFirstColumn="0" w:lastRowLastColumn="0"/>
            </w:pPr>
          </w:p>
        </w:tc>
      </w:tr>
    </w:tbl>
    <w:p w14:paraId="7702D94A" w14:textId="77777777" w:rsidR="00C3449F" w:rsidRDefault="00C3449F" w:rsidP="0017370C"/>
    <w:p w14:paraId="081E27F0" w14:textId="77777777" w:rsidR="00C03FD2" w:rsidRDefault="00C03FD2" w:rsidP="0017370C"/>
    <w:p w14:paraId="07EECA34" w14:textId="4BFE3BCB" w:rsidR="00C03FD2" w:rsidRDefault="00C03FD2" w:rsidP="00AA2EB1">
      <w:pPr>
        <w:pStyle w:val="Heading4"/>
      </w:pPr>
      <w:r>
        <w:t xml:space="preserve">Object: </w:t>
      </w:r>
      <w:r w:rsidR="007E2C93">
        <w:t>Floor</w:t>
      </w:r>
    </w:p>
    <w:p w14:paraId="6ECFE037" w14:textId="77777777" w:rsidR="00C03FD2" w:rsidRDefault="0003452E" w:rsidP="00C03FD2">
      <w:r>
        <w:t xml:space="preserve">The Floor object defines boundaries for navigation lines that are on the floor of the Port. </w:t>
      </w:r>
    </w:p>
    <w:p w14:paraId="37D98814" w14:textId="77777777" w:rsidR="0003452E" w:rsidRDefault="0003452E" w:rsidP="00C03FD2"/>
    <w:p w14:paraId="2F4648E6" w14:textId="5B4438B7" w:rsidR="0003452E" w:rsidRDefault="00B10651" w:rsidP="0017370C">
      <w:pPr>
        <w:jc w:val="center"/>
      </w:pPr>
      <w:r w:rsidRPr="00B10651">
        <w:rPr>
          <w:noProof/>
        </w:rPr>
        <w:drawing>
          <wp:inline distT="0" distB="0" distL="0" distR="0" wp14:anchorId="0D70FB56" wp14:editId="3C63301F">
            <wp:extent cx="1771650" cy="1600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71650" cy="1600200"/>
                    </a:xfrm>
                    <a:prstGeom prst="rect">
                      <a:avLst/>
                    </a:prstGeom>
                    <a:noFill/>
                    <a:ln>
                      <a:noFill/>
                    </a:ln>
                  </pic:spPr>
                </pic:pic>
              </a:graphicData>
            </a:graphic>
          </wp:inline>
        </w:drawing>
      </w:r>
    </w:p>
    <w:p w14:paraId="36676D08" w14:textId="1F10B419" w:rsidR="0003452E" w:rsidRPr="00D568E7" w:rsidRDefault="0003452E" w:rsidP="0017370C">
      <w:pPr>
        <w:pStyle w:val="Caption"/>
      </w:pPr>
      <w:bookmarkStart w:id="291" w:name="_Toc434233511"/>
      <w:r>
        <w:t xml:space="preserve">Figure </w:t>
      </w:r>
      <w:fldSimple w:instr=" SEQ Figure \* ARABIC ">
        <w:r w:rsidR="006175EC">
          <w:rPr>
            <w:noProof/>
          </w:rPr>
          <w:t>51</w:t>
        </w:r>
      </w:fldSimple>
      <w:r>
        <w:t xml:space="preserve">. Floor </w:t>
      </w:r>
      <w:r w:rsidR="009D3132">
        <w:t xml:space="preserve">Class </w:t>
      </w:r>
      <w:r>
        <w:t>D</w:t>
      </w:r>
      <w:r w:rsidR="00A84E02">
        <w:t>iagram</w:t>
      </w:r>
      <w:bookmarkEnd w:id="291"/>
    </w:p>
    <w:p w14:paraId="38CE9EB4" w14:textId="77777777" w:rsidR="00C03FD2" w:rsidRDefault="00C03FD2" w:rsidP="00C03FD2">
      <w:pPr>
        <w:jc w:val="center"/>
      </w:pPr>
    </w:p>
    <w:p w14:paraId="6718D11D" w14:textId="77777777" w:rsidR="00C03FD2" w:rsidRDefault="00C03FD2" w:rsidP="00C03FD2">
      <w:pPr>
        <w:rPr>
          <w:rStyle w:val="Strong"/>
        </w:rPr>
      </w:pPr>
      <w:r w:rsidRPr="00D568E7">
        <w:rPr>
          <w:rStyle w:val="Strong"/>
        </w:rPr>
        <w:t>Properties</w:t>
      </w:r>
    </w:p>
    <w:p w14:paraId="360A63F2" w14:textId="5CAE1CD3" w:rsidR="00C03FD2" w:rsidRPr="00D568E7" w:rsidRDefault="003A69E4" w:rsidP="0017370C">
      <w:pPr>
        <w:pStyle w:val="Caption"/>
      </w:pPr>
      <w:bookmarkStart w:id="292" w:name="_Toc434232825"/>
      <w:r>
        <w:t xml:space="preserve">Table </w:t>
      </w:r>
      <w:fldSimple w:instr=" SEQ Table \* ARABIC ">
        <w:r w:rsidR="006175EC">
          <w:rPr>
            <w:noProof/>
          </w:rPr>
          <w:t>40</w:t>
        </w:r>
      </w:fldSimple>
      <w:r>
        <w:t>. Floor Properties</w:t>
      </w:r>
      <w:bookmarkEnd w:id="292"/>
    </w:p>
    <w:tbl>
      <w:tblPr>
        <w:tblStyle w:val="GridTable1Light"/>
        <w:tblW w:w="9507" w:type="dxa"/>
        <w:tblLook w:val="04A0" w:firstRow="1" w:lastRow="0" w:firstColumn="1" w:lastColumn="0" w:noHBand="0" w:noVBand="1"/>
      </w:tblPr>
      <w:tblGrid>
        <w:gridCol w:w="2457"/>
        <w:gridCol w:w="1585"/>
        <w:gridCol w:w="3863"/>
        <w:gridCol w:w="1602"/>
      </w:tblGrid>
      <w:tr w:rsidR="005463B3" w14:paraId="682E963F" w14:textId="77777777" w:rsidTr="00AA2EB1">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0" w:type="auto"/>
          </w:tcPr>
          <w:p w14:paraId="47A919A0" w14:textId="77777777" w:rsidR="00C03FD2" w:rsidRDefault="00C03FD2" w:rsidP="00915A4A">
            <w:r>
              <w:t>Name</w:t>
            </w:r>
          </w:p>
        </w:tc>
        <w:tc>
          <w:tcPr>
            <w:tcW w:w="0" w:type="auto"/>
          </w:tcPr>
          <w:p w14:paraId="3D48D961" w14:textId="77777777" w:rsidR="00C03FD2" w:rsidRDefault="00C03FD2" w:rsidP="00915A4A">
            <w:pPr>
              <w:cnfStyle w:val="100000000000" w:firstRow="1" w:lastRow="0" w:firstColumn="0" w:lastColumn="0" w:oddVBand="0" w:evenVBand="0" w:oddHBand="0" w:evenHBand="0" w:firstRowFirstColumn="0" w:firstRowLastColumn="0" w:lastRowFirstColumn="0" w:lastRowLastColumn="0"/>
            </w:pPr>
            <w:r>
              <w:t>Type</w:t>
            </w:r>
          </w:p>
        </w:tc>
        <w:tc>
          <w:tcPr>
            <w:tcW w:w="3863" w:type="dxa"/>
          </w:tcPr>
          <w:p w14:paraId="2EC8384E" w14:textId="77777777" w:rsidR="00C03FD2" w:rsidRDefault="00C03FD2" w:rsidP="00915A4A">
            <w:pPr>
              <w:cnfStyle w:val="100000000000" w:firstRow="1" w:lastRow="0" w:firstColumn="0" w:lastColumn="0" w:oddVBand="0" w:evenVBand="0" w:oddHBand="0" w:evenHBand="0" w:firstRowFirstColumn="0" w:firstRowLastColumn="0" w:lastRowFirstColumn="0" w:lastRowLastColumn="0"/>
            </w:pPr>
            <w:r>
              <w:t>Description</w:t>
            </w:r>
          </w:p>
        </w:tc>
        <w:tc>
          <w:tcPr>
            <w:tcW w:w="1602" w:type="dxa"/>
          </w:tcPr>
          <w:p w14:paraId="5224C88C" w14:textId="77777777" w:rsidR="00C03FD2" w:rsidRDefault="00C03FD2" w:rsidP="00915A4A">
            <w:pPr>
              <w:cnfStyle w:val="100000000000" w:firstRow="1" w:lastRow="0" w:firstColumn="0" w:lastColumn="0" w:oddVBand="0" w:evenVBand="0" w:oddHBand="0" w:evenHBand="0" w:firstRowFirstColumn="0" w:firstRowLastColumn="0" w:lastRowFirstColumn="0" w:lastRowLastColumn="0"/>
            </w:pPr>
            <w:r>
              <w:t>Required</w:t>
            </w:r>
          </w:p>
        </w:tc>
      </w:tr>
      <w:tr w:rsidR="005463B3" w14:paraId="18D9F9D2" w14:textId="77777777" w:rsidTr="00AA2EB1">
        <w:trPr>
          <w:trHeight w:val="505"/>
        </w:trPr>
        <w:tc>
          <w:tcPr>
            <w:cnfStyle w:val="001000000000" w:firstRow="0" w:lastRow="0" w:firstColumn="1" w:lastColumn="0" w:oddVBand="0" w:evenVBand="0" w:oddHBand="0" w:evenHBand="0" w:firstRowFirstColumn="0" w:firstRowLastColumn="0" w:lastRowFirstColumn="0" w:lastRowLastColumn="0"/>
            <w:tcW w:w="0" w:type="auto"/>
          </w:tcPr>
          <w:p w14:paraId="5E46E499" w14:textId="64C73EB0" w:rsidR="00C03FD2" w:rsidRDefault="005463B3" w:rsidP="00915A4A">
            <w:proofErr w:type="spellStart"/>
            <w:r>
              <w:t>NavigationLine</w:t>
            </w:r>
            <w:proofErr w:type="spellEnd"/>
          </w:p>
        </w:tc>
        <w:tc>
          <w:tcPr>
            <w:tcW w:w="0" w:type="auto"/>
          </w:tcPr>
          <w:p w14:paraId="60BCA922" w14:textId="4ABCDA01" w:rsidR="00C03FD2" w:rsidRDefault="005463B3" w:rsidP="00915A4A">
            <w:pPr>
              <w:cnfStyle w:val="000000000000" w:firstRow="0" w:lastRow="0" w:firstColumn="0" w:lastColumn="0" w:oddVBand="0" w:evenVBand="0" w:oddHBand="0" w:evenHBand="0" w:firstRowFirstColumn="0" w:firstRowLastColumn="0" w:lastRowFirstColumn="0" w:lastRowLastColumn="0"/>
            </w:pPr>
            <w:r>
              <w:t>Boundary</w:t>
            </w:r>
          </w:p>
        </w:tc>
        <w:tc>
          <w:tcPr>
            <w:tcW w:w="3863" w:type="dxa"/>
          </w:tcPr>
          <w:p w14:paraId="40B1583D" w14:textId="4A0430B4" w:rsidR="00C03FD2" w:rsidRDefault="005463B3" w:rsidP="00915A4A">
            <w:pPr>
              <w:cnfStyle w:val="000000000000" w:firstRow="0" w:lastRow="0" w:firstColumn="0" w:lastColumn="0" w:oddVBand="0" w:evenVBand="0" w:oddHBand="0" w:evenHBand="0" w:firstRowFirstColumn="0" w:firstRowLastColumn="0" w:lastRowFirstColumn="0" w:lastRowLastColumn="0"/>
            </w:pPr>
            <w:r>
              <w:t>Boundary definition of the Navigation lines painted on the floor</w:t>
            </w:r>
          </w:p>
        </w:tc>
        <w:tc>
          <w:tcPr>
            <w:tcW w:w="1602" w:type="dxa"/>
          </w:tcPr>
          <w:p w14:paraId="6E9302A9" w14:textId="1DCD4927" w:rsidR="00C03FD2" w:rsidRDefault="005463B3" w:rsidP="00915A4A">
            <w:pPr>
              <w:cnfStyle w:val="000000000000" w:firstRow="0" w:lastRow="0" w:firstColumn="0" w:lastColumn="0" w:oddVBand="0" w:evenVBand="0" w:oddHBand="0" w:evenHBand="0" w:firstRowFirstColumn="0" w:firstRowLastColumn="0" w:lastRowFirstColumn="0" w:lastRowLastColumn="0"/>
            </w:pPr>
            <w:r>
              <w:t>Yes</w:t>
            </w:r>
          </w:p>
        </w:tc>
      </w:tr>
      <w:tr w:rsidR="005463B3" w14:paraId="51ED9380" w14:textId="77777777" w:rsidTr="00AA2EB1">
        <w:trPr>
          <w:trHeight w:val="505"/>
        </w:trPr>
        <w:tc>
          <w:tcPr>
            <w:cnfStyle w:val="001000000000" w:firstRow="0" w:lastRow="0" w:firstColumn="1" w:lastColumn="0" w:oddVBand="0" w:evenVBand="0" w:oddHBand="0" w:evenHBand="0" w:firstRowFirstColumn="0" w:firstRowLastColumn="0" w:lastRowFirstColumn="0" w:lastRowLastColumn="0"/>
            <w:tcW w:w="0" w:type="auto"/>
          </w:tcPr>
          <w:p w14:paraId="7D519A78" w14:textId="677C15E3" w:rsidR="00C03FD2" w:rsidRDefault="005463B3" w:rsidP="00915A4A">
            <w:proofErr w:type="spellStart"/>
            <w:r>
              <w:t>ZoneAMarker</w:t>
            </w:r>
            <w:proofErr w:type="spellEnd"/>
          </w:p>
        </w:tc>
        <w:tc>
          <w:tcPr>
            <w:tcW w:w="0" w:type="auto"/>
          </w:tcPr>
          <w:p w14:paraId="3E9FDBBD" w14:textId="1E609290" w:rsidR="00C03FD2" w:rsidRDefault="005463B3" w:rsidP="00915A4A">
            <w:pPr>
              <w:cnfStyle w:val="000000000000" w:firstRow="0" w:lastRow="0" w:firstColumn="0" w:lastColumn="0" w:oddVBand="0" w:evenVBand="0" w:oddHBand="0" w:evenHBand="0" w:firstRowFirstColumn="0" w:firstRowLastColumn="0" w:lastRowFirstColumn="0" w:lastRowLastColumn="0"/>
            </w:pPr>
            <w:r>
              <w:t>Boundary</w:t>
            </w:r>
          </w:p>
        </w:tc>
        <w:tc>
          <w:tcPr>
            <w:tcW w:w="3863" w:type="dxa"/>
          </w:tcPr>
          <w:p w14:paraId="15BDBC1A" w14:textId="23776505" w:rsidR="00C03FD2" w:rsidRDefault="005463B3" w:rsidP="00915A4A">
            <w:pPr>
              <w:cnfStyle w:val="000000000000" w:firstRow="0" w:lastRow="0" w:firstColumn="0" w:lastColumn="0" w:oddVBand="0" w:evenVBand="0" w:oddHBand="0" w:evenHBand="0" w:firstRowFirstColumn="0" w:firstRowLastColumn="0" w:lastRowFirstColumn="0" w:lastRowLastColumn="0"/>
            </w:pPr>
            <w:r>
              <w:t>Boundary definition of the Zone A Marker painted on the floor</w:t>
            </w:r>
          </w:p>
        </w:tc>
        <w:tc>
          <w:tcPr>
            <w:tcW w:w="1602" w:type="dxa"/>
          </w:tcPr>
          <w:p w14:paraId="2AE5EE24" w14:textId="366B2C63" w:rsidR="00C03FD2" w:rsidRDefault="005463B3" w:rsidP="00915A4A">
            <w:pPr>
              <w:cnfStyle w:val="000000000000" w:firstRow="0" w:lastRow="0" w:firstColumn="0" w:lastColumn="0" w:oddVBand="0" w:evenVBand="0" w:oddHBand="0" w:evenHBand="0" w:firstRowFirstColumn="0" w:firstRowLastColumn="0" w:lastRowFirstColumn="0" w:lastRowLastColumn="0"/>
            </w:pPr>
            <w:r>
              <w:t>Yes</w:t>
            </w:r>
          </w:p>
        </w:tc>
      </w:tr>
      <w:tr w:rsidR="005463B3" w14:paraId="47DA764A" w14:textId="77777777" w:rsidTr="00AA2EB1">
        <w:trPr>
          <w:trHeight w:val="505"/>
        </w:trPr>
        <w:tc>
          <w:tcPr>
            <w:cnfStyle w:val="001000000000" w:firstRow="0" w:lastRow="0" w:firstColumn="1" w:lastColumn="0" w:oddVBand="0" w:evenVBand="0" w:oddHBand="0" w:evenHBand="0" w:firstRowFirstColumn="0" w:firstRowLastColumn="0" w:lastRowFirstColumn="0" w:lastRowLastColumn="0"/>
            <w:tcW w:w="0" w:type="auto"/>
          </w:tcPr>
          <w:p w14:paraId="224066B9" w14:textId="489294F3" w:rsidR="00C03FD2" w:rsidRDefault="005463B3" w:rsidP="00915A4A">
            <w:proofErr w:type="spellStart"/>
            <w:r>
              <w:t>ZoneBMarker</w:t>
            </w:r>
            <w:proofErr w:type="spellEnd"/>
          </w:p>
        </w:tc>
        <w:tc>
          <w:tcPr>
            <w:tcW w:w="0" w:type="auto"/>
          </w:tcPr>
          <w:p w14:paraId="1BB19D27" w14:textId="3A6916F4" w:rsidR="00C03FD2" w:rsidRDefault="005463B3" w:rsidP="00915A4A">
            <w:pPr>
              <w:cnfStyle w:val="000000000000" w:firstRow="0" w:lastRow="0" w:firstColumn="0" w:lastColumn="0" w:oddVBand="0" w:evenVBand="0" w:oddHBand="0" w:evenHBand="0" w:firstRowFirstColumn="0" w:firstRowLastColumn="0" w:lastRowFirstColumn="0" w:lastRowLastColumn="0"/>
            </w:pPr>
            <w:r>
              <w:t>Boundary</w:t>
            </w:r>
          </w:p>
        </w:tc>
        <w:tc>
          <w:tcPr>
            <w:tcW w:w="3863" w:type="dxa"/>
          </w:tcPr>
          <w:p w14:paraId="07E6A1C3" w14:textId="6CA25EF6" w:rsidR="00C03FD2" w:rsidRDefault="00C813B8" w:rsidP="00915A4A">
            <w:pPr>
              <w:cnfStyle w:val="000000000000" w:firstRow="0" w:lastRow="0" w:firstColumn="0" w:lastColumn="0" w:oddVBand="0" w:evenVBand="0" w:oddHBand="0" w:evenHBand="0" w:firstRowFirstColumn="0" w:firstRowLastColumn="0" w:lastRowFirstColumn="0" w:lastRowLastColumn="0"/>
            </w:pPr>
            <w:r>
              <w:t>Boundary definition of the Zone B Marker painted on the floor</w:t>
            </w:r>
          </w:p>
        </w:tc>
        <w:tc>
          <w:tcPr>
            <w:tcW w:w="1602" w:type="dxa"/>
          </w:tcPr>
          <w:p w14:paraId="35D858FB" w14:textId="2C21F8C8" w:rsidR="00C03FD2" w:rsidRDefault="005463B3" w:rsidP="00915A4A">
            <w:pPr>
              <w:cnfStyle w:val="000000000000" w:firstRow="0" w:lastRow="0" w:firstColumn="0" w:lastColumn="0" w:oddVBand="0" w:evenVBand="0" w:oddHBand="0" w:evenHBand="0" w:firstRowFirstColumn="0" w:firstRowLastColumn="0" w:lastRowFirstColumn="0" w:lastRowLastColumn="0"/>
            </w:pPr>
            <w:r>
              <w:t>Yes</w:t>
            </w:r>
          </w:p>
        </w:tc>
      </w:tr>
      <w:tr w:rsidR="005463B3" w14:paraId="36F07F7C" w14:textId="77777777" w:rsidTr="00AA2EB1">
        <w:trPr>
          <w:trHeight w:val="505"/>
        </w:trPr>
        <w:tc>
          <w:tcPr>
            <w:cnfStyle w:val="001000000000" w:firstRow="0" w:lastRow="0" w:firstColumn="1" w:lastColumn="0" w:oddVBand="0" w:evenVBand="0" w:oddHBand="0" w:evenHBand="0" w:firstRowFirstColumn="0" w:firstRowLastColumn="0" w:lastRowFirstColumn="0" w:lastRowLastColumn="0"/>
            <w:tcW w:w="0" w:type="auto"/>
          </w:tcPr>
          <w:p w14:paraId="22F8DE4F" w14:textId="2E51DC69" w:rsidR="00C03FD2" w:rsidRDefault="005463B3" w:rsidP="00915A4A">
            <w:proofErr w:type="spellStart"/>
            <w:r>
              <w:t>ZoneCMarker</w:t>
            </w:r>
            <w:proofErr w:type="spellEnd"/>
          </w:p>
        </w:tc>
        <w:tc>
          <w:tcPr>
            <w:tcW w:w="0" w:type="auto"/>
          </w:tcPr>
          <w:p w14:paraId="407545FB" w14:textId="15817420" w:rsidR="00C03FD2" w:rsidRDefault="005463B3" w:rsidP="00915A4A">
            <w:pPr>
              <w:cnfStyle w:val="000000000000" w:firstRow="0" w:lastRow="0" w:firstColumn="0" w:lastColumn="0" w:oddVBand="0" w:evenVBand="0" w:oddHBand="0" w:evenHBand="0" w:firstRowFirstColumn="0" w:firstRowLastColumn="0" w:lastRowFirstColumn="0" w:lastRowLastColumn="0"/>
            </w:pPr>
            <w:r>
              <w:t>Boundary</w:t>
            </w:r>
          </w:p>
        </w:tc>
        <w:tc>
          <w:tcPr>
            <w:tcW w:w="3863" w:type="dxa"/>
          </w:tcPr>
          <w:p w14:paraId="6E0A7A62" w14:textId="2250AA25" w:rsidR="00C03FD2" w:rsidRDefault="00C813B8" w:rsidP="00915A4A">
            <w:pPr>
              <w:cnfStyle w:val="000000000000" w:firstRow="0" w:lastRow="0" w:firstColumn="0" w:lastColumn="0" w:oddVBand="0" w:evenVBand="0" w:oddHBand="0" w:evenHBand="0" w:firstRowFirstColumn="0" w:firstRowLastColumn="0" w:lastRowFirstColumn="0" w:lastRowLastColumn="0"/>
            </w:pPr>
            <w:r>
              <w:t>Boundary definition of the Zone C Marker painted on the floor</w:t>
            </w:r>
          </w:p>
        </w:tc>
        <w:tc>
          <w:tcPr>
            <w:tcW w:w="1602" w:type="dxa"/>
          </w:tcPr>
          <w:p w14:paraId="2305F764" w14:textId="0B9C21F7" w:rsidR="00C03FD2" w:rsidRDefault="005463B3" w:rsidP="00915A4A">
            <w:pPr>
              <w:cnfStyle w:val="000000000000" w:firstRow="0" w:lastRow="0" w:firstColumn="0" w:lastColumn="0" w:oddVBand="0" w:evenVBand="0" w:oddHBand="0" w:evenHBand="0" w:firstRowFirstColumn="0" w:firstRowLastColumn="0" w:lastRowFirstColumn="0" w:lastRowLastColumn="0"/>
            </w:pPr>
            <w:r>
              <w:t>Yes</w:t>
            </w:r>
          </w:p>
        </w:tc>
      </w:tr>
    </w:tbl>
    <w:p w14:paraId="7B125BC0" w14:textId="77777777" w:rsidR="00C03FD2" w:rsidRDefault="00C03FD2" w:rsidP="00C03FD2"/>
    <w:p w14:paraId="1FAACE2B" w14:textId="7FCFB002" w:rsidR="00405F76" w:rsidRPr="0017370C" w:rsidRDefault="00C03FD2" w:rsidP="0017370C">
      <w:pPr>
        <w:rPr>
          <w:rStyle w:val="Strong"/>
        </w:rPr>
      </w:pPr>
      <w:r w:rsidRPr="0017370C">
        <w:rPr>
          <w:rStyle w:val="Strong"/>
        </w:rPr>
        <w:t>Behaviors</w:t>
      </w:r>
    </w:p>
    <w:p w14:paraId="2C2D568F" w14:textId="35FEB405" w:rsidR="00405F76" w:rsidRDefault="00405F76" w:rsidP="0017370C"/>
    <w:p w14:paraId="074CFFD5" w14:textId="7684EF7F" w:rsidR="00405F76" w:rsidRPr="0017370C" w:rsidRDefault="00405F76" w:rsidP="0017370C">
      <w:r>
        <w:t>The floor does not have any behaviors defined.</w:t>
      </w:r>
    </w:p>
    <w:p w14:paraId="65DCDAE3" w14:textId="77777777" w:rsidR="00580726" w:rsidRDefault="00580726" w:rsidP="0017370C">
      <w:pPr>
        <w:rPr>
          <w:rStyle w:val="Strong"/>
        </w:rPr>
      </w:pPr>
    </w:p>
    <w:p w14:paraId="3F7F4E76" w14:textId="77777777" w:rsidR="00C03FD2" w:rsidRDefault="00C03FD2" w:rsidP="0017370C"/>
    <w:p w14:paraId="11F1D558" w14:textId="77777777" w:rsidR="007E2C93" w:rsidRDefault="007E2C93">
      <w:pPr>
        <w:pStyle w:val="Heading4"/>
      </w:pPr>
      <w:r>
        <w:t>Object: Boundary</w:t>
      </w:r>
    </w:p>
    <w:p w14:paraId="05924798" w14:textId="62073351" w:rsidR="007E2C93" w:rsidRDefault="00580726" w:rsidP="007E2C93">
      <w:r>
        <w:t xml:space="preserve">A boundary is a set of coordinates that define a location’s outer perimeter. </w:t>
      </w:r>
    </w:p>
    <w:p w14:paraId="4948877D" w14:textId="77777777" w:rsidR="00B10651" w:rsidRDefault="00B10651" w:rsidP="007E2C93"/>
    <w:p w14:paraId="6BDF535C" w14:textId="4D49F131" w:rsidR="00A84E02" w:rsidRDefault="00E12432" w:rsidP="00AA2EB1">
      <w:pPr>
        <w:jc w:val="center"/>
      </w:pPr>
      <w:r w:rsidRPr="00E12432">
        <w:t xml:space="preserve"> </w:t>
      </w:r>
      <w:r w:rsidRPr="00E12432">
        <w:rPr>
          <w:noProof/>
        </w:rPr>
        <w:drawing>
          <wp:inline distT="0" distB="0" distL="0" distR="0" wp14:anchorId="5C49E620" wp14:editId="51F83A37">
            <wp:extent cx="1775460" cy="1445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75460" cy="1445895"/>
                    </a:xfrm>
                    <a:prstGeom prst="rect">
                      <a:avLst/>
                    </a:prstGeom>
                    <a:noFill/>
                    <a:ln>
                      <a:noFill/>
                    </a:ln>
                  </pic:spPr>
                </pic:pic>
              </a:graphicData>
            </a:graphic>
          </wp:inline>
        </w:drawing>
      </w:r>
    </w:p>
    <w:p w14:paraId="7079D573" w14:textId="4A0D8364" w:rsidR="00A84E02" w:rsidRPr="00D568E7" w:rsidRDefault="00A84E02" w:rsidP="00AA2EB1">
      <w:pPr>
        <w:pStyle w:val="Caption"/>
      </w:pPr>
      <w:bookmarkStart w:id="293" w:name="_Toc434233512"/>
      <w:r>
        <w:t xml:space="preserve">Figure </w:t>
      </w:r>
      <w:fldSimple w:instr=" SEQ Figure \* ARABIC ">
        <w:r w:rsidR="006175EC">
          <w:rPr>
            <w:noProof/>
          </w:rPr>
          <w:t>52</w:t>
        </w:r>
      </w:fldSimple>
      <w:r>
        <w:t xml:space="preserve">. Boundary </w:t>
      </w:r>
      <w:r w:rsidR="009D3132">
        <w:t>Class</w:t>
      </w:r>
      <w:r>
        <w:t xml:space="preserve"> Diagram</w:t>
      </w:r>
      <w:bookmarkEnd w:id="293"/>
    </w:p>
    <w:p w14:paraId="57D155A7" w14:textId="77777777" w:rsidR="007E2C93" w:rsidRDefault="007E2C93" w:rsidP="007E2C93">
      <w:pPr>
        <w:jc w:val="center"/>
      </w:pPr>
    </w:p>
    <w:p w14:paraId="14CFD3CB" w14:textId="77777777" w:rsidR="007E2C93" w:rsidRDefault="007E2C93" w:rsidP="007E2C93">
      <w:pPr>
        <w:rPr>
          <w:rStyle w:val="Strong"/>
        </w:rPr>
      </w:pPr>
      <w:r w:rsidRPr="00D568E7">
        <w:rPr>
          <w:rStyle w:val="Strong"/>
        </w:rPr>
        <w:t>Properties</w:t>
      </w:r>
    </w:p>
    <w:p w14:paraId="03FCCA59" w14:textId="5A2E778D" w:rsidR="007E2C93" w:rsidRPr="00D568E7" w:rsidRDefault="003A69E4" w:rsidP="0017370C">
      <w:pPr>
        <w:pStyle w:val="Caption"/>
      </w:pPr>
      <w:bookmarkStart w:id="294" w:name="_Toc434232826"/>
      <w:r>
        <w:t xml:space="preserve">Table </w:t>
      </w:r>
      <w:fldSimple w:instr=" SEQ Table \* ARABIC ">
        <w:r w:rsidR="006175EC">
          <w:rPr>
            <w:noProof/>
          </w:rPr>
          <w:t>41</w:t>
        </w:r>
      </w:fldSimple>
      <w:r>
        <w:t>. Boundary Properties</w:t>
      </w:r>
      <w:bookmarkEnd w:id="294"/>
    </w:p>
    <w:tbl>
      <w:tblPr>
        <w:tblStyle w:val="GridTable1Light"/>
        <w:tblW w:w="0" w:type="auto"/>
        <w:tblLook w:val="04A0" w:firstRow="1" w:lastRow="0" w:firstColumn="1" w:lastColumn="0" w:noHBand="0" w:noVBand="1"/>
      </w:tblPr>
      <w:tblGrid>
        <w:gridCol w:w="1679"/>
        <w:gridCol w:w="2087"/>
        <w:gridCol w:w="3980"/>
        <w:gridCol w:w="1244"/>
      </w:tblGrid>
      <w:tr w:rsidR="00A84E02" w14:paraId="71A7B3A0" w14:textId="77777777" w:rsidTr="00A84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13EB6345" w14:textId="77777777" w:rsidR="007E2C93" w:rsidRDefault="007E2C93" w:rsidP="003960EA">
            <w:r>
              <w:t>Name</w:t>
            </w:r>
          </w:p>
        </w:tc>
        <w:tc>
          <w:tcPr>
            <w:tcW w:w="2087" w:type="dxa"/>
          </w:tcPr>
          <w:p w14:paraId="484C049D" w14:textId="77777777" w:rsidR="007E2C93" w:rsidRDefault="007E2C93" w:rsidP="003960EA">
            <w:pPr>
              <w:cnfStyle w:val="100000000000" w:firstRow="1" w:lastRow="0" w:firstColumn="0" w:lastColumn="0" w:oddVBand="0" w:evenVBand="0" w:oddHBand="0" w:evenHBand="0" w:firstRowFirstColumn="0" w:firstRowLastColumn="0" w:lastRowFirstColumn="0" w:lastRowLastColumn="0"/>
            </w:pPr>
            <w:r>
              <w:t>Type</w:t>
            </w:r>
          </w:p>
        </w:tc>
        <w:tc>
          <w:tcPr>
            <w:tcW w:w="3980" w:type="dxa"/>
          </w:tcPr>
          <w:p w14:paraId="2759DDDE" w14:textId="77777777" w:rsidR="007E2C93" w:rsidRDefault="007E2C93" w:rsidP="003960EA">
            <w:pPr>
              <w:cnfStyle w:val="100000000000" w:firstRow="1" w:lastRow="0" w:firstColumn="0" w:lastColumn="0" w:oddVBand="0" w:evenVBand="0" w:oddHBand="0" w:evenHBand="0" w:firstRowFirstColumn="0" w:firstRowLastColumn="0" w:lastRowFirstColumn="0" w:lastRowLastColumn="0"/>
            </w:pPr>
            <w:r>
              <w:t>Description</w:t>
            </w:r>
          </w:p>
        </w:tc>
        <w:tc>
          <w:tcPr>
            <w:tcW w:w="1244" w:type="dxa"/>
          </w:tcPr>
          <w:p w14:paraId="3DA15787" w14:textId="77777777" w:rsidR="007E2C93" w:rsidRDefault="007E2C93" w:rsidP="003960EA">
            <w:pPr>
              <w:cnfStyle w:val="100000000000" w:firstRow="1" w:lastRow="0" w:firstColumn="0" w:lastColumn="0" w:oddVBand="0" w:evenVBand="0" w:oddHBand="0" w:evenHBand="0" w:firstRowFirstColumn="0" w:firstRowLastColumn="0" w:lastRowFirstColumn="0" w:lastRowLastColumn="0"/>
            </w:pPr>
            <w:r>
              <w:t>Required</w:t>
            </w:r>
          </w:p>
        </w:tc>
      </w:tr>
      <w:tr w:rsidR="00A84E02" w14:paraId="4C58D28E" w14:textId="77777777" w:rsidTr="00A84E02">
        <w:tc>
          <w:tcPr>
            <w:cnfStyle w:val="001000000000" w:firstRow="0" w:lastRow="0" w:firstColumn="1" w:lastColumn="0" w:oddVBand="0" w:evenVBand="0" w:oddHBand="0" w:evenHBand="0" w:firstRowFirstColumn="0" w:firstRowLastColumn="0" w:lastRowFirstColumn="0" w:lastRowLastColumn="0"/>
            <w:tcW w:w="1679" w:type="dxa"/>
          </w:tcPr>
          <w:p w14:paraId="49A2FC4F" w14:textId="623F28F2" w:rsidR="007E2C93" w:rsidRDefault="00580726" w:rsidP="003960EA">
            <w:r>
              <w:t>Points</w:t>
            </w:r>
          </w:p>
        </w:tc>
        <w:tc>
          <w:tcPr>
            <w:tcW w:w="2087" w:type="dxa"/>
          </w:tcPr>
          <w:p w14:paraId="0CB62DDB" w14:textId="6CE82DD6" w:rsidR="007E2C93" w:rsidRDefault="00580726" w:rsidP="003960EA">
            <w:pPr>
              <w:cnfStyle w:val="000000000000" w:firstRow="0" w:lastRow="0" w:firstColumn="0" w:lastColumn="0" w:oddVBand="0" w:evenVBand="0" w:oddHBand="0" w:evenHBand="0" w:firstRowFirstColumn="0" w:firstRowLastColumn="0" w:lastRowFirstColumn="0" w:lastRowLastColumn="0"/>
            </w:pPr>
            <w:r>
              <w:t>Collection&lt;Points&gt;</w:t>
            </w:r>
          </w:p>
        </w:tc>
        <w:tc>
          <w:tcPr>
            <w:tcW w:w="3980" w:type="dxa"/>
          </w:tcPr>
          <w:p w14:paraId="4409E527" w14:textId="5836953C" w:rsidR="007E2C93" w:rsidRDefault="00580726" w:rsidP="003960EA">
            <w:pPr>
              <w:cnfStyle w:val="000000000000" w:firstRow="0" w:lastRow="0" w:firstColumn="0" w:lastColumn="0" w:oddVBand="0" w:evenVBand="0" w:oddHBand="0" w:evenHBand="0" w:firstRowFirstColumn="0" w:firstRowLastColumn="0" w:lastRowFirstColumn="0" w:lastRowLastColumn="0"/>
            </w:pPr>
            <w:r>
              <w:t>A collection of points that defined the outer perimeter of the boundary</w:t>
            </w:r>
          </w:p>
        </w:tc>
        <w:tc>
          <w:tcPr>
            <w:tcW w:w="1244" w:type="dxa"/>
          </w:tcPr>
          <w:p w14:paraId="4AA8E4A8" w14:textId="04437DD1" w:rsidR="007E2C93" w:rsidRDefault="00580726" w:rsidP="003960EA">
            <w:pPr>
              <w:cnfStyle w:val="000000000000" w:firstRow="0" w:lastRow="0" w:firstColumn="0" w:lastColumn="0" w:oddVBand="0" w:evenVBand="0" w:oddHBand="0" w:evenHBand="0" w:firstRowFirstColumn="0" w:firstRowLastColumn="0" w:lastRowFirstColumn="0" w:lastRowLastColumn="0"/>
            </w:pPr>
            <w:r>
              <w:t>True</w:t>
            </w:r>
          </w:p>
        </w:tc>
      </w:tr>
      <w:tr w:rsidR="00A84E02" w14:paraId="4A9556D7" w14:textId="77777777" w:rsidTr="00A84E02">
        <w:tc>
          <w:tcPr>
            <w:cnfStyle w:val="001000000000" w:firstRow="0" w:lastRow="0" w:firstColumn="1" w:lastColumn="0" w:oddVBand="0" w:evenVBand="0" w:oddHBand="0" w:evenHBand="0" w:firstRowFirstColumn="0" w:firstRowLastColumn="0" w:lastRowFirstColumn="0" w:lastRowLastColumn="0"/>
            <w:tcW w:w="1679" w:type="dxa"/>
          </w:tcPr>
          <w:p w14:paraId="06925D0B" w14:textId="694173D7" w:rsidR="007E2C93" w:rsidRDefault="00580726" w:rsidP="003960EA">
            <w:proofErr w:type="spellStart"/>
            <w:r>
              <w:t>IsStatic</w:t>
            </w:r>
            <w:proofErr w:type="spellEnd"/>
          </w:p>
        </w:tc>
        <w:tc>
          <w:tcPr>
            <w:tcW w:w="2087" w:type="dxa"/>
          </w:tcPr>
          <w:p w14:paraId="38081F1A" w14:textId="25EB852D" w:rsidR="007E2C93" w:rsidRDefault="00580726" w:rsidP="003960EA">
            <w:pPr>
              <w:cnfStyle w:val="000000000000" w:firstRow="0" w:lastRow="0" w:firstColumn="0" w:lastColumn="0" w:oddVBand="0" w:evenVBand="0" w:oddHBand="0" w:evenHBand="0" w:firstRowFirstColumn="0" w:firstRowLastColumn="0" w:lastRowFirstColumn="0" w:lastRowLastColumn="0"/>
            </w:pPr>
            <w:r>
              <w:t>Boolean</w:t>
            </w:r>
          </w:p>
        </w:tc>
        <w:tc>
          <w:tcPr>
            <w:tcW w:w="3980" w:type="dxa"/>
          </w:tcPr>
          <w:p w14:paraId="2A9DF373" w14:textId="0CD5153A" w:rsidR="007E2C93" w:rsidRDefault="00580726" w:rsidP="003960EA">
            <w:pPr>
              <w:cnfStyle w:val="000000000000" w:firstRow="0" w:lastRow="0" w:firstColumn="0" w:lastColumn="0" w:oddVBand="0" w:evenVBand="0" w:oddHBand="0" w:evenHBand="0" w:firstRowFirstColumn="0" w:firstRowLastColumn="0" w:lastRowFirstColumn="0" w:lastRowLastColumn="0"/>
            </w:pPr>
            <w:r>
              <w:t>Indicates the boundary is stationary or is moveable</w:t>
            </w:r>
          </w:p>
        </w:tc>
        <w:tc>
          <w:tcPr>
            <w:tcW w:w="1244" w:type="dxa"/>
          </w:tcPr>
          <w:p w14:paraId="089155CD" w14:textId="047F0CE3" w:rsidR="007E2C93" w:rsidRDefault="00580726" w:rsidP="003960EA">
            <w:pPr>
              <w:cnfStyle w:val="000000000000" w:firstRow="0" w:lastRow="0" w:firstColumn="0" w:lastColumn="0" w:oddVBand="0" w:evenVBand="0" w:oddHBand="0" w:evenHBand="0" w:firstRowFirstColumn="0" w:firstRowLastColumn="0" w:lastRowFirstColumn="0" w:lastRowLastColumn="0"/>
            </w:pPr>
            <w:r>
              <w:t>True</w:t>
            </w:r>
          </w:p>
        </w:tc>
      </w:tr>
    </w:tbl>
    <w:p w14:paraId="57FBC254" w14:textId="65940FC0" w:rsidR="004F032B" w:rsidRDefault="004F032B" w:rsidP="00AA2EB1">
      <w:pPr>
        <w:pStyle w:val="Heading4"/>
        <w:numPr>
          <w:ilvl w:val="0"/>
          <w:numId w:val="0"/>
        </w:numPr>
        <w:ind w:left="720" w:hanging="432"/>
        <w:rPr>
          <w:b w:val="0"/>
          <w:sz w:val="24"/>
          <w:szCs w:val="20"/>
        </w:rPr>
      </w:pPr>
    </w:p>
    <w:p w14:paraId="7C2D1F79" w14:textId="0876817B" w:rsidR="004F032B" w:rsidRPr="00AA2EB1" w:rsidRDefault="004F032B" w:rsidP="00AA2EB1">
      <w:r w:rsidRPr="00AA2EB1">
        <w:rPr>
          <w:b/>
        </w:rPr>
        <w:t xml:space="preserve">Behavior </w:t>
      </w:r>
    </w:p>
    <w:p w14:paraId="455210EB" w14:textId="2A84DDC1" w:rsidR="004F032B" w:rsidRPr="00AA2EB1" w:rsidRDefault="004F032B" w:rsidP="00AA2EB1"/>
    <w:tbl>
      <w:tblPr>
        <w:tblStyle w:val="GridTable1Light"/>
        <w:tblW w:w="9043" w:type="dxa"/>
        <w:tblLook w:val="04A0" w:firstRow="1" w:lastRow="0" w:firstColumn="1" w:lastColumn="0" w:noHBand="0" w:noVBand="1"/>
      </w:tblPr>
      <w:tblGrid>
        <w:gridCol w:w="1975"/>
        <w:gridCol w:w="7068"/>
      </w:tblGrid>
      <w:tr w:rsidR="00B11CD5" w14:paraId="3093D798" w14:textId="77777777" w:rsidTr="00AA2EB1">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D50C68F" w14:textId="77777777" w:rsidR="00B11CD5" w:rsidRDefault="00B11CD5" w:rsidP="00B11CD5">
            <w:r>
              <w:t>Function</w:t>
            </w:r>
          </w:p>
        </w:tc>
        <w:tc>
          <w:tcPr>
            <w:tcW w:w="7068" w:type="dxa"/>
          </w:tcPr>
          <w:p w14:paraId="7EDE4897" w14:textId="19723EB6" w:rsidR="00B11CD5" w:rsidRDefault="00B11CD5" w:rsidP="00B11CD5">
            <w:pPr>
              <w:cnfStyle w:val="100000000000" w:firstRow="1" w:lastRow="0" w:firstColumn="0" w:lastColumn="0" w:oddVBand="0" w:evenVBand="0" w:oddHBand="0" w:evenHBand="0" w:firstRowFirstColumn="0" w:firstRowLastColumn="0" w:lastRowFirstColumn="0" w:lastRowLastColumn="0"/>
            </w:pPr>
            <w:r>
              <w:t>Parse(string)</w:t>
            </w:r>
          </w:p>
        </w:tc>
      </w:tr>
      <w:tr w:rsidR="00B11CD5" w14:paraId="179C1220" w14:textId="77777777" w:rsidTr="00AA2EB1">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2C2BD1C" w14:textId="77777777" w:rsidR="00B11CD5" w:rsidRDefault="00B11CD5" w:rsidP="00B11CD5">
            <w:r>
              <w:t>Description</w:t>
            </w:r>
          </w:p>
        </w:tc>
        <w:tc>
          <w:tcPr>
            <w:tcW w:w="7068" w:type="dxa"/>
          </w:tcPr>
          <w:p w14:paraId="73DD9B4F" w14:textId="062D2324" w:rsidR="00B11CD5" w:rsidRDefault="00B11CD5" w:rsidP="00B11CD5">
            <w:pPr>
              <w:cnfStyle w:val="000000000000" w:firstRow="0" w:lastRow="0" w:firstColumn="0" w:lastColumn="0" w:oddVBand="0" w:evenVBand="0" w:oddHBand="0" w:evenHBand="0" w:firstRowFirstColumn="0" w:firstRowLastColumn="0" w:lastRowFirstColumn="0" w:lastRowLastColumn="0"/>
            </w:pPr>
            <w:r>
              <w:t>Function used to parse a comma delimited string value in the form of “x1,y1,z1,x2,y2,z2….</w:t>
            </w:r>
            <w:proofErr w:type="spellStart"/>
            <w:r>
              <w:t>xn,yn,zn</w:t>
            </w:r>
            <w:proofErr w:type="spellEnd"/>
            <w:r>
              <w:t>”</w:t>
            </w:r>
          </w:p>
        </w:tc>
      </w:tr>
      <w:tr w:rsidR="00B11CD5" w14:paraId="62CF2578" w14:textId="77777777" w:rsidTr="00AA2EB1">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97002CE" w14:textId="77777777" w:rsidR="00B11CD5" w:rsidRDefault="00B11CD5" w:rsidP="00B11CD5">
            <w:r>
              <w:t>Accessibility</w:t>
            </w:r>
          </w:p>
        </w:tc>
        <w:tc>
          <w:tcPr>
            <w:tcW w:w="7068" w:type="dxa"/>
          </w:tcPr>
          <w:p w14:paraId="392886FB" w14:textId="77777777" w:rsidR="00B11CD5" w:rsidRDefault="00B11CD5" w:rsidP="00B11CD5">
            <w:pPr>
              <w:cnfStyle w:val="000000000000" w:firstRow="0" w:lastRow="0" w:firstColumn="0" w:lastColumn="0" w:oddVBand="0" w:evenVBand="0" w:oddHBand="0" w:evenHBand="0" w:firstRowFirstColumn="0" w:firstRowLastColumn="0" w:lastRowFirstColumn="0" w:lastRowLastColumn="0"/>
            </w:pPr>
            <w:r>
              <w:t>Public</w:t>
            </w:r>
          </w:p>
        </w:tc>
      </w:tr>
      <w:tr w:rsidR="00B11CD5" w14:paraId="78E185EE" w14:textId="77777777" w:rsidTr="00AA2EB1">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3FDD6813" w14:textId="77777777" w:rsidR="00B11CD5" w:rsidRDefault="00B11CD5" w:rsidP="00B11CD5">
            <w:r>
              <w:t>Return Type</w:t>
            </w:r>
          </w:p>
        </w:tc>
        <w:tc>
          <w:tcPr>
            <w:tcW w:w="7068" w:type="dxa"/>
          </w:tcPr>
          <w:p w14:paraId="2BEE87EE" w14:textId="3969A44E" w:rsidR="00B11CD5" w:rsidRDefault="00B11CD5" w:rsidP="00B11CD5">
            <w:pPr>
              <w:cnfStyle w:val="000000000000" w:firstRow="0" w:lastRow="0" w:firstColumn="0" w:lastColumn="0" w:oddVBand="0" w:evenVBand="0" w:oddHBand="0" w:evenHBand="0" w:firstRowFirstColumn="0" w:firstRowLastColumn="0" w:lastRowFirstColumn="0" w:lastRowLastColumn="0"/>
            </w:pPr>
            <w:r>
              <w:t>Boundary</w:t>
            </w:r>
          </w:p>
        </w:tc>
      </w:tr>
      <w:tr w:rsidR="00B11CD5" w14:paraId="06BFE6B5" w14:textId="77777777" w:rsidTr="00AA2EB1">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7EDBFECF" w14:textId="77777777" w:rsidR="00B11CD5" w:rsidRDefault="00B11CD5" w:rsidP="00B11CD5">
            <w:r>
              <w:t>Arguments</w:t>
            </w:r>
          </w:p>
        </w:tc>
        <w:tc>
          <w:tcPr>
            <w:tcW w:w="7068" w:type="dxa"/>
          </w:tcPr>
          <w:p w14:paraId="58CB3512" w14:textId="1D8C05D8" w:rsidR="00B11CD5" w:rsidRDefault="00B11CD5" w:rsidP="00B11CD5">
            <w:pPr>
              <w:cnfStyle w:val="000000000000" w:firstRow="0" w:lastRow="0" w:firstColumn="0" w:lastColumn="0" w:oddVBand="0" w:evenVBand="0" w:oddHBand="0" w:evenHBand="0" w:firstRowFirstColumn="0" w:firstRowLastColumn="0" w:lastRowFirstColumn="0" w:lastRowLastColumn="0"/>
            </w:pPr>
            <w:r>
              <w:t>String</w:t>
            </w:r>
          </w:p>
        </w:tc>
      </w:tr>
    </w:tbl>
    <w:p w14:paraId="366789C2" w14:textId="2ACE08C5" w:rsidR="004F032B" w:rsidRDefault="004F032B"/>
    <w:p w14:paraId="7C84D3B9" w14:textId="51A1E068" w:rsidR="005410E1" w:rsidRDefault="005410E1">
      <w:pPr>
        <w:pStyle w:val="Heading4"/>
      </w:pPr>
      <w:r w:rsidRPr="00AA2EB1">
        <w:t>Object</w:t>
      </w:r>
      <w:r>
        <w:t>: Point</w:t>
      </w:r>
    </w:p>
    <w:p w14:paraId="4A2ADC82" w14:textId="25B49938" w:rsidR="00A84E02" w:rsidRDefault="00B10651" w:rsidP="00AA2EB1">
      <w:pPr>
        <w:jc w:val="center"/>
      </w:pPr>
      <w:r w:rsidRPr="00B10651">
        <w:rPr>
          <w:noProof/>
        </w:rPr>
        <w:drawing>
          <wp:inline distT="0" distB="0" distL="0" distR="0" wp14:anchorId="072F851F" wp14:editId="04B9F288">
            <wp:extent cx="17716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71650" cy="2667000"/>
                    </a:xfrm>
                    <a:prstGeom prst="rect">
                      <a:avLst/>
                    </a:prstGeom>
                    <a:noFill/>
                    <a:ln>
                      <a:noFill/>
                    </a:ln>
                  </pic:spPr>
                </pic:pic>
              </a:graphicData>
            </a:graphic>
          </wp:inline>
        </w:drawing>
      </w:r>
    </w:p>
    <w:p w14:paraId="6EC18B14" w14:textId="4D503A8B" w:rsidR="00A84E02" w:rsidRDefault="00A84E02" w:rsidP="00AA2EB1">
      <w:pPr>
        <w:pStyle w:val="Caption"/>
      </w:pPr>
      <w:bookmarkStart w:id="295" w:name="_Toc434233513"/>
      <w:r>
        <w:t xml:space="preserve">Figure </w:t>
      </w:r>
      <w:fldSimple w:instr=" SEQ Figure \* ARABIC ">
        <w:r w:rsidR="006175EC">
          <w:rPr>
            <w:noProof/>
          </w:rPr>
          <w:t>53</w:t>
        </w:r>
      </w:fldSimple>
      <w:r>
        <w:t xml:space="preserve">. Point </w:t>
      </w:r>
      <w:r w:rsidR="009D3132">
        <w:t>Class</w:t>
      </w:r>
      <w:r>
        <w:t xml:space="preserve"> Diagram</w:t>
      </w:r>
      <w:bookmarkEnd w:id="295"/>
    </w:p>
    <w:p w14:paraId="3C86A687" w14:textId="77777777" w:rsidR="005410E1" w:rsidRPr="0017370C" w:rsidRDefault="005410E1" w:rsidP="0017370C">
      <w:pPr>
        <w:rPr>
          <w:rStyle w:val="Strong"/>
          <w:bCs w:val="0"/>
        </w:rPr>
      </w:pPr>
      <w:r w:rsidRPr="0017370C">
        <w:rPr>
          <w:rStyle w:val="Strong"/>
          <w:bCs w:val="0"/>
        </w:rPr>
        <w:t>Properties</w:t>
      </w:r>
    </w:p>
    <w:p w14:paraId="14AF63C9" w14:textId="77777777" w:rsidR="005410E1" w:rsidRPr="00D568E7" w:rsidRDefault="005410E1" w:rsidP="005410E1"/>
    <w:tbl>
      <w:tblPr>
        <w:tblStyle w:val="GridTable1Light"/>
        <w:tblW w:w="0" w:type="auto"/>
        <w:tblLook w:val="04A0" w:firstRow="1" w:lastRow="0" w:firstColumn="1" w:lastColumn="0" w:noHBand="0" w:noVBand="1"/>
      </w:tblPr>
      <w:tblGrid>
        <w:gridCol w:w="1795"/>
        <w:gridCol w:w="1530"/>
        <w:gridCol w:w="4410"/>
        <w:gridCol w:w="1255"/>
      </w:tblGrid>
      <w:tr w:rsidR="005410E1" w14:paraId="4CBF9B1C" w14:textId="77777777" w:rsidTr="00396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793C839" w14:textId="77777777" w:rsidR="005410E1" w:rsidRDefault="005410E1" w:rsidP="003960EA">
            <w:r>
              <w:t>Name</w:t>
            </w:r>
          </w:p>
        </w:tc>
        <w:tc>
          <w:tcPr>
            <w:tcW w:w="1530" w:type="dxa"/>
          </w:tcPr>
          <w:p w14:paraId="6B750101" w14:textId="77777777" w:rsidR="005410E1" w:rsidRDefault="005410E1" w:rsidP="003960EA">
            <w:pPr>
              <w:cnfStyle w:val="100000000000" w:firstRow="1" w:lastRow="0" w:firstColumn="0" w:lastColumn="0" w:oddVBand="0" w:evenVBand="0" w:oddHBand="0" w:evenHBand="0" w:firstRowFirstColumn="0" w:firstRowLastColumn="0" w:lastRowFirstColumn="0" w:lastRowLastColumn="0"/>
            </w:pPr>
            <w:r>
              <w:t>Type</w:t>
            </w:r>
          </w:p>
        </w:tc>
        <w:tc>
          <w:tcPr>
            <w:tcW w:w="4410" w:type="dxa"/>
          </w:tcPr>
          <w:p w14:paraId="02B47C74" w14:textId="77777777" w:rsidR="005410E1" w:rsidRDefault="005410E1" w:rsidP="003960EA">
            <w:pPr>
              <w:cnfStyle w:val="100000000000" w:firstRow="1" w:lastRow="0" w:firstColumn="0" w:lastColumn="0" w:oddVBand="0" w:evenVBand="0" w:oddHBand="0" w:evenHBand="0" w:firstRowFirstColumn="0" w:firstRowLastColumn="0" w:lastRowFirstColumn="0" w:lastRowLastColumn="0"/>
            </w:pPr>
            <w:r>
              <w:t>Description</w:t>
            </w:r>
          </w:p>
        </w:tc>
        <w:tc>
          <w:tcPr>
            <w:tcW w:w="1255" w:type="dxa"/>
          </w:tcPr>
          <w:p w14:paraId="61170FA2" w14:textId="77777777" w:rsidR="005410E1" w:rsidRDefault="005410E1" w:rsidP="003960EA">
            <w:pPr>
              <w:cnfStyle w:val="100000000000" w:firstRow="1" w:lastRow="0" w:firstColumn="0" w:lastColumn="0" w:oddVBand="0" w:evenVBand="0" w:oddHBand="0" w:evenHBand="0" w:firstRowFirstColumn="0" w:firstRowLastColumn="0" w:lastRowFirstColumn="0" w:lastRowLastColumn="0"/>
            </w:pPr>
            <w:r>
              <w:t>Required</w:t>
            </w:r>
          </w:p>
        </w:tc>
      </w:tr>
      <w:tr w:rsidR="005410E1" w14:paraId="4F303BC7"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6DAE692B" w14:textId="64F847AF" w:rsidR="005410E1" w:rsidRDefault="005410E1" w:rsidP="003960EA">
            <w:proofErr w:type="spellStart"/>
            <w:r>
              <w:t>xval</w:t>
            </w:r>
            <w:proofErr w:type="spellEnd"/>
          </w:p>
        </w:tc>
        <w:tc>
          <w:tcPr>
            <w:tcW w:w="1530" w:type="dxa"/>
          </w:tcPr>
          <w:p w14:paraId="57059B51" w14:textId="75D5536C" w:rsidR="005410E1" w:rsidRDefault="005410E1" w:rsidP="003960EA">
            <w:pPr>
              <w:cnfStyle w:val="000000000000" w:firstRow="0" w:lastRow="0" w:firstColumn="0" w:lastColumn="0" w:oddVBand="0" w:evenVBand="0" w:oddHBand="0" w:evenHBand="0" w:firstRowFirstColumn="0" w:firstRowLastColumn="0" w:lastRowFirstColumn="0" w:lastRowLastColumn="0"/>
            </w:pPr>
            <w:r>
              <w:t>Double</w:t>
            </w:r>
          </w:p>
        </w:tc>
        <w:tc>
          <w:tcPr>
            <w:tcW w:w="4410" w:type="dxa"/>
          </w:tcPr>
          <w:p w14:paraId="0D2466A5" w14:textId="5EA81DDF" w:rsidR="005410E1" w:rsidRDefault="005410E1" w:rsidP="003960EA">
            <w:pPr>
              <w:cnfStyle w:val="000000000000" w:firstRow="0" w:lastRow="0" w:firstColumn="0" w:lastColumn="0" w:oddVBand="0" w:evenVBand="0" w:oddHBand="0" w:evenHBand="0" w:firstRowFirstColumn="0" w:firstRowLastColumn="0" w:lastRowFirstColumn="0" w:lastRowLastColumn="0"/>
            </w:pPr>
            <w:r>
              <w:t>X position of the point in reference to Port’s origin</w:t>
            </w:r>
          </w:p>
        </w:tc>
        <w:tc>
          <w:tcPr>
            <w:tcW w:w="1255" w:type="dxa"/>
          </w:tcPr>
          <w:p w14:paraId="488270DA" w14:textId="77777777" w:rsidR="005410E1" w:rsidRDefault="005410E1" w:rsidP="003960EA">
            <w:pPr>
              <w:cnfStyle w:val="000000000000" w:firstRow="0" w:lastRow="0" w:firstColumn="0" w:lastColumn="0" w:oddVBand="0" w:evenVBand="0" w:oddHBand="0" w:evenHBand="0" w:firstRowFirstColumn="0" w:firstRowLastColumn="0" w:lastRowFirstColumn="0" w:lastRowLastColumn="0"/>
            </w:pPr>
          </w:p>
        </w:tc>
      </w:tr>
      <w:tr w:rsidR="005410E1" w14:paraId="5D012FEA"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0872204E" w14:textId="1175FF6B" w:rsidR="005410E1" w:rsidRDefault="005410E1" w:rsidP="003960EA">
            <w:proofErr w:type="spellStart"/>
            <w:r>
              <w:t>yval</w:t>
            </w:r>
            <w:proofErr w:type="spellEnd"/>
          </w:p>
        </w:tc>
        <w:tc>
          <w:tcPr>
            <w:tcW w:w="1530" w:type="dxa"/>
          </w:tcPr>
          <w:p w14:paraId="1D4E101A" w14:textId="6314CECD" w:rsidR="005410E1" w:rsidRDefault="005410E1" w:rsidP="003960EA">
            <w:pPr>
              <w:cnfStyle w:val="000000000000" w:firstRow="0" w:lastRow="0" w:firstColumn="0" w:lastColumn="0" w:oddVBand="0" w:evenVBand="0" w:oddHBand="0" w:evenHBand="0" w:firstRowFirstColumn="0" w:firstRowLastColumn="0" w:lastRowFirstColumn="0" w:lastRowLastColumn="0"/>
            </w:pPr>
            <w:r>
              <w:t>Double</w:t>
            </w:r>
          </w:p>
        </w:tc>
        <w:tc>
          <w:tcPr>
            <w:tcW w:w="4410" w:type="dxa"/>
          </w:tcPr>
          <w:p w14:paraId="56CC7F06" w14:textId="1485200A" w:rsidR="005410E1" w:rsidRDefault="005410E1" w:rsidP="003960EA">
            <w:pPr>
              <w:cnfStyle w:val="000000000000" w:firstRow="0" w:lastRow="0" w:firstColumn="0" w:lastColumn="0" w:oddVBand="0" w:evenVBand="0" w:oddHBand="0" w:evenHBand="0" w:firstRowFirstColumn="0" w:firstRowLastColumn="0" w:lastRowFirstColumn="0" w:lastRowLastColumn="0"/>
            </w:pPr>
            <w:r>
              <w:t>Y position of the point in reference to Port’s origin</w:t>
            </w:r>
          </w:p>
        </w:tc>
        <w:tc>
          <w:tcPr>
            <w:tcW w:w="1255" w:type="dxa"/>
          </w:tcPr>
          <w:p w14:paraId="7E31F140" w14:textId="77777777" w:rsidR="005410E1" w:rsidRDefault="005410E1" w:rsidP="003960EA">
            <w:pPr>
              <w:cnfStyle w:val="000000000000" w:firstRow="0" w:lastRow="0" w:firstColumn="0" w:lastColumn="0" w:oddVBand="0" w:evenVBand="0" w:oddHBand="0" w:evenHBand="0" w:firstRowFirstColumn="0" w:firstRowLastColumn="0" w:lastRowFirstColumn="0" w:lastRowLastColumn="0"/>
            </w:pPr>
          </w:p>
        </w:tc>
      </w:tr>
      <w:tr w:rsidR="005410E1" w14:paraId="4E25E115"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11981407" w14:textId="5C922F3A" w:rsidR="005410E1" w:rsidRDefault="005410E1" w:rsidP="003960EA">
            <w:proofErr w:type="spellStart"/>
            <w:r>
              <w:t>zval</w:t>
            </w:r>
            <w:proofErr w:type="spellEnd"/>
          </w:p>
        </w:tc>
        <w:tc>
          <w:tcPr>
            <w:tcW w:w="1530" w:type="dxa"/>
          </w:tcPr>
          <w:p w14:paraId="1245193A" w14:textId="66BD0D4E" w:rsidR="005410E1" w:rsidRDefault="005410E1" w:rsidP="003960EA">
            <w:pPr>
              <w:cnfStyle w:val="000000000000" w:firstRow="0" w:lastRow="0" w:firstColumn="0" w:lastColumn="0" w:oddVBand="0" w:evenVBand="0" w:oddHBand="0" w:evenHBand="0" w:firstRowFirstColumn="0" w:firstRowLastColumn="0" w:lastRowFirstColumn="0" w:lastRowLastColumn="0"/>
            </w:pPr>
            <w:r>
              <w:t>Double</w:t>
            </w:r>
          </w:p>
        </w:tc>
        <w:tc>
          <w:tcPr>
            <w:tcW w:w="4410" w:type="dxa"/>
          </w:tcPr>
          <w:p w14:paraId="7FE580E3" w14:textId="50F62BBD" w:rsidR="005410E1" w:rsidRDefault="005410E1" w:rsidP="003960EA">
            <w:pPr>
              <w:cnfStyle w:val="000000000000" w:firstRow="0" w:lastRow="0" w:firstColumn="0" w:lastColumn="0" w:oddVBand="0" w:evenVBand="0" w:oddHBand="0" w:evenHBand="0" w:firstRowFirstColumn="0" w:firstRowLastColumn="0" w:lastRowFirstColumn="0" w:lastRowLastColumn="0"/>
            </w:pPr>
            <w:r>
              <w:t>Z position of the point in reference to Port’s origin</w:t>
            </w:r>
          </w:p>
        </w:tc>
        <w:tc>
          <w:tcPr>
            <w:tcW w:w="1255" w:type="dxa"/>
          </w:tcPr>
          <w:p w14:paraId="228E74DC" w14:textId="77777777" w:rsidR="005410E1" w:rsidRDefault="005410E1" w:rsidP="003960EA">
            <w:pPr>
              <w:cnfStyle w:val="000000000000" w:firstRow="0" w:lastRow="0" w:firstColumn="0" w:lastColumn="0" w:oddVBand="0" w:evenVBand="0" w:oddHBand="0" w:evenHBand="0" w:firstRowFirstColumn="0" w:firstRowLastColumn="0" w:lastRowFirstColumn="0" w:lastRowLastColumn="0"/>
            </w:pPr>
          </w:p>
        </w:tc>
      </w:tr>
      <w:tr w:rsidR="005410E1" w14:paraId="16458C5B"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1E38AF35" w14:textId="6B65243C" w:rsidR="005410E1" w:rsidRDefault="005410E1" w:rsidP="003960EA">
            <w:r>
              <w:t>theta</w:t>
            </w:r>
          </w:p>
        </w:tc>
        <w:tc>
          <w:tcPr>
            <w:tcW w:w="1530" w:type="dxa"/>
          </w:tcPr>
          <w:p w14:paraId="7FA65027" w14:textId="7EB65031" w:rsidR="005410E1" w:rsidRDefault="005410E1" w:rsidP="003960EA">
            <w:pPr>
              <w:cnfStyle w:val="000000000000" w:firstRow="0" w:lastRow="0" w:firstColumn="0" w:lastColumn="0" w:oddVBand="0" w:evenVBand="0" w:oddHBand="0" w:evenHBand="0" w:firstRowFirstColumn="0" w:firstRowLastColumn="0" w:lastRowFirstColumn="0" w:lastRowLastColumn="0"/>
            </w:pPr>
            <w:r>
              <w:t>Double</w:t>
            </w:r>
          </w:p>
        </w:tc>
        <w:tc>
          <w:tcPr>
            <w:tcW w:w="4410" w:type="dxa"/>
          </w:tcPr>
          <w:p w14:paraId="2A5DE872" w14:textId="33815850" w:rsidR="005410E1" w:rsidRDefault="005410E1" w:rsidP="003960EA">
            <w:pPr>
              <w:cnfStyle w:val="000000000000" w:firstRow="0" w:lastRow="0" w:firstColumn="0" w:lastColumn="0" w:oddVBand="0" w:evenVBand="0" w:oddHBand="0" w:evenHBand="0" w:firstRowFirstColumn="0" w:firstRowLastColumn="0" w:lastRowFirstColumn="0" w:lastRowLastColumn="0"/>
            </w:pPr>
            <w:r>
              <w:t>Theta angle of the point in reference to Port’s origin</w:t>
            </w:r>
          </w:p>
        </w:tc>
        <w:tc>
          <w:tcPr>
            <w:tcW w:w="1255" w:type="dxa"/>
          </w:tcPr>
          <w:p w14:paraId="6FAB360D" w14:textId="77777777" w:rsidR="005410E1" w:rsidRDefault="005410E1" w:rsidP="003960EA">
            <w:pPr>
              <w:cnfStyle w:val="000000000000" w:firstRow="0" w:lastRow="0" w:firstColumn="0" w:lastColumn="0" w:oddVBand="0" w:evenVBand="0" w:oddHBand="0" w:evenHBand="0" w:firstRowFirstColumn="0" w:firstRowLastColumn="0" w:lastRowFirstColumn="0" w:lastRowLastColumn="0"/>
            </w:pPr>
          </w:p>
        </w:tc>
      </w:tr>
    </w:tbl>
    <w:p w14:paraId="68A37E22" w14:textId="3B3128CB" w:rsidR="005410E1" w:rsidRDefault="005410E1" w:rsidP="005410E1"/>
    <w:p w14:paraId="67F6CF02" w14:textId="4103AF0F" w:rsidR="00A961F7" w:rsidRDefault="00A961F7" w:rsidP="005410E1">
      <w:pPr>
        <w:rPr>
          <w:b/>
        </w:rPr>
      </w:pPr>
      <w:r w:rsidRPr="0017370C">
        <w:rPr>
          <w:b/>
        </w:rPr>
        <w:t>Behaviors</w:t>
      </w:r>
    </w:p>
    <w:p w14:paraId="6044F63C" w14:textId="29505EF1" w:rsidR="00A961F7" w:rsidRDefault="00A961F7" w:rsidP="0017370C">
      <w:pPr>
        <w:pStyle w:val="Caption"/>
      </w:pPr>
      <w:bookmarkStart w:id="296" w:name="_Toc434232827"/>
      <w:r>
        <w:t xml:space="preserve">Table </w:t>
      </w:r>
      <w:fldSimple w:instr=" SEQ Table \* ARABIC ">
        <w:r w:rsidR="006175EC">
          <w:rPr>
            <w:noProof/>
          </w:rPr>
          <w:t>42</w:t>
        </w:r>
      </w:fldSimple>
      <w:r>
        <w:t>. Point Behavior: x</w:t>
      </w:r>
      <w:bookmarkEnd w:id="296"/>
    </w:p>
    <w:tbl>
      <w:tblPr>
        <w:tblStyle w:val="GridTable1Light"/>
        <w:tblW w:w="9043" w:type="dxa"/>
        <w:tblLook w:val="04A0" w:firstRow="1" w:lastRow="0" w:firstColumn="1" w:lastColumn="0" w:noHBand="0" w:noVBand="1"/>
      </w:tblPr>
      <w:tblGrid>
        <w:gridCol w:w="1975"/>
        <w:gridCol w:w="7068"/>
      </w:tblGrid>
      <w:tr w:rsidR="00A961F7" w14:paraId="53667DE7" w14:textId="77777777" w:rsidTr="0017370C">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2456E3D" w14:textId="67BEEB78" w:rsidR="00A961F7" w:rsidRDefault="00A961F7" w:rsidP="003960EA">
            <w:r>
              <w:t>Function</w:t>
            </w:r>
          </w:p>
        </w:tc>
        <w:tc>
          <w:tcPr>
            <w:tcW w:w="7068" w:type="dxa"/>
          </w:tcPr>
          <w:p w14:paraId="0CA2DBBA" w14:textId="49810584" w:rsidR="00A961F7" w:rsidRDefault="00A961F7" w:rsidP="0017370C">
            <w:pPr>
              <w:cnfStyle w:val="100000000000" w:firstRow="1" w:lastRow="0" w:firstColumn="0" w:lastColumn="0" w:oddVBand="0" w:evenVBand="0" w:oddHBand="0" w:evenHBand="0" w:firstRowFirstColumn="0" w:firstRowLastColumn="0" w:lastRowFirstColumn="0" w:lastRowLastColumn="0"/>
            </w:pPr>
            <w:r>
              <w:t>x()</w:t>
            </w:r>
          </w:p>
        </w:tc>
      </w:tr>
      <w:tr w:rsidR="00A961F7" w14:paraId="2C249CA7" w14:textId="77777777" w:rsidTr="00A961F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C8A15D1" w14:textId="0D673735" w:rsidR="00A961F7" w:rsidRDefault="00A961F7" w:rsidP="003960EA">
            <w:r>
              <w:t>Description</w:t>
            </w:r>
          </w:p>
        </w:tc>
        <w:tc>
          <w:tcPr>
            <w:tcW w:w="7068" w:type="dxa"/>
          </w:tcPr>
          <w:p w14:paraId="1873C3A0" w14:textId="32EB52F2" w:rsidR="00A961F7" w:rsidRDefault="00CE4C26" w:rsidP="00A961F7">
            <w:pPr>
              <w:cnfStyle w:val="000000000000" w:firstRow="0" w:lastRow="0" w:firstColumn="0" w:lastColumn="0" w:oddVBand="0" w:evenVBand="0" w:oddHBand="0" w:evenHBand="0" w:firstRowFirstColumn="0" w:firstRowLastColumn="0" w:lastRowFirstColumn="0" w:lastRowLastColumn="0"/>
            </w:pPr>
            <w:r>
              <w:t>Function used to return the x value of a point</w:t>
            </w:r>
          </w:p>
        </w:tc>
      </w:tr>
      <w:tr w:rsidR="00A961F7" w14:paraId="5CD641CC" w14:textId="77777777" w:rsidTr="0017370C">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DF8EF25" w14:textId="182047A5" w:rsidR="00A961F7" w:rsidRDefault="00A961F7" w:rsidP="003960EA">
            <w:r>
              <w:t>Accessibility</w:t>
            </w:r>
          </w:p>
        </w:tc>
        <w:tc>
          <w:tcPr>
            <w:tcW w:w="7068" w:type="dxa"/>
          </w:tcPr>
          <w:p w14:paraId="71FB2B51" w14:textId="6F85F398" w:rsidR="00A961F7" w:rsidRDefault="00A961F7" w:rsidP="003960EA">
            <w:pPr>
              <w:cnfStyle w:val="000000000000" w:firstRow="0" w:lastRow="0" w:firstColumn="0" w:lastColumn="0" w:oddVBand="0" w:evenVBand="0" w:oddHBand="0" w:evenHBand="0" w:firstRowFirstColumn="0" w:firstRowLastColumn="0" w:lastRowFirstColumn="0" w:lastRowLastColumn="0"/>
            </w:pPr>
            <w:r>
              <w:t>Public</w:t>
            </w:r>
          </w:p>
        </w:tc>
      </w:tr>
      <w:tr w:rsidR="00A961F7" w14:paraId="61DE3EB4" w14:textId="77777777" w:rsidTr="0017370C">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22A71889" w14:textId="2D36DE25" w:rsidR="00A961F7" w:rsidRDefault="00A961F7" w:rsidP="003960EA">
            <w:r>
              <w:t>Return Type</w:t>
            </w:r>
          </w:p>
        </w:tc>
        <w:tc>
          <w:tcPr>
            <w:tcW w:w="7068" w:type="dxa"/>
          </w:tcPr>
          <w:p w14:paraId="7F65090C" w14:textId="7B8E28DB" w:rsidR="00A961F7" w:rsidRDefault="00CE4C26" w:rsidP="003960EA">
            <w:pPr>
              <w:cnfStyle w:val="000000000000" w:firstRow="0" w:lastRow="0" w:firstColumn="0" w:lastColumn="0" w:oddVBand="0" w:evenVBand="0" w:oddHBand="0" w:evenHBand="0" w:firstRowFirstColumn="0" w:firstRowLastColumn="0" w:lastRowFirstColumn="0" w:lastRowLastColumn="0"/>
            </w:pPr>
            <w:r>
              <w:t xml:space="preserve">Double </w:t>
            </w:r>
          </w:p>
        </w:tc>
      </w:tr>
      <w:tr w:rsidR="00A961F7" w14:paraId="1859DE5F" w14:textId="77777777" w:rsidTr="0017370C">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26187867" w14:textId="535BA1B9" w:rsidR="00A961F7" w:rsidRDefault="00A961F7" w:rsidP="003960EA">
            <w:r>
              <w:t>Arguments</w:t>
            </w:r>
          </w:p>
        </w:tc>
        <w:tc>
          <w:tcPr>
            <w:tcW w:w="7068" w:type="dxa"/>
          </w:tcPr>
          <w:p w14:paraId="13CFC84F" w14:textId="10D19870" w:rsidR="00A961F7" w:rsidRDefault="00A961F7" w:rsidP="003960EA">
            <w:pPr>
              <w:cnfStyle w:val="000000000000" w:firstRow="0" w:lastRow="0" w:firstColumn="0" w:lastColumn="0" w:oddVBand="0" w:evenVBand="0" w:oddHBand="0" w:evenHBand="0" w:firstRowFirstColumn="0" w:firstRowLastColumn="0" w:lastRowFirstColumn="0" w:lastRowLastColumn="0"/>
            </w:pPr>
          </w:p>
        </w:tc>
      </w:tr>
    </w:tbl>
    <w:p w14:paraId="6F04E214" w14:textId="535D7F34" w:rsidR="00A961F7" w:rsidRDefault="00A961F7" w:rsidP="0017370C"/>
    <w:p w14:paraId="644497D4" w14:textId="38ED427A" w:rsidR="00A961F7" w:rsidRDefault="00A961F7" w:rsidP="0017370C">
      <w:pPr>
        <w:pStyle w:val="Caption"/>
      </w:pPr>
      <w:bookmarkStart w:id="297" w:name="_Toc434232828"/>
      <w:r>
        <w:t xml:space="preserve">Table </w:t>
      </w:r>
      <w:fldSimple w:instr=" SEQ Table \* ARABIC ">
        <w:r w:rsidR="006175EC">
          <w:rPr>
            <w:noProof/>
          </w:rPr>
          <w:t>43</w:t>
        </w:r>
      </w:fldSimple>
      <w:r>
        <w:t>. Point Behavior: y</w:t>
      </w:r>
      <w:bookmarkEnd w:id="297"/>
    </w:p>
    <w:tbl>
      <w:tblPr>
        <w:tblStyle w:val="GridTable1Light"/>
        <w:tblW w:w="9043" w:type="dxa"/>
        <w:tblLook w:val="04A0" w:firstRow="1" w:lastRow="0" w:firstColumn="1" w:lastColumn="0" w:noHBand="0" w:noVBand="1"/>
      </w:tblPr>
      <w:tblGrid>
        <w:gridCol w:w="1975"/>
        <w:gridCol w:w="7068"/>
      </w:tblGrid>
      <w:tr w:rsidR="00A961F7" w14:paraId="3C47B6C0" w14:textId="77777777" w:rsidTr="003960E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68184DF" w14:textId="77777777" w:rsidR="00A961F7" w:rsidRDefault="00A961F7" w:rsidP="003960EA">
            <w:r>
              <w:t>Function</w:t>
            </w:r>
          </w:p>
        </w:tc>
        <w:tc>
          <w:tcPr>
            <w:tcW w:w="7068" w:type="dxa"/>
          </w:tcPr>
          <w:p w14:paraId="21D32539" w14:textId="68E13980" w:rsidR="00A961F7" w:rsidRDefault="00A961F7" w:rsidP="003960EA">
            <w:pPr>
              <w:cnfStyle w:val="100000000000" w:firstRow="1" w:lastRow="0" w:firstColumn="0" w:lastColumn="0" w:oddVBand="0" w:evenVBand="0" w:oddHBand="0" w:evenHBand="0" w:firstRowFirstColumn="0" w:firstRowLastColumn="0" w:lastRowFirstColumn="0" w:lastRowLastColumn="0"/>
            </w:pPr>
            <w:r>
              <w:t>y()</w:t>
            </w:r>
          </w:p>
        </w:tc>
      </w:tr>
      <w:tr w:rsidR="00A961F7" w14:paraId="694903FF"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263AC2B0" w14:textId="77777777" w:rsidR="00A961F7" w:rsidRDefault="00A961F7" w:rsidP="003960EA">
            <w:r>
              <w:t>Description</w:t>
            </w:r>
          </w:p>
        </w:tc>
        <w:tc>
          <w:tcPr>
            <w:tcW w:w="7068" w:type="dxa"/>
          </w:tcPr>
          <w:p w14:paraId="374B92BC" w14:textId="7E152D79" w:rsidR="00A961F7" w:rsidRDefault="00CE4C26" w:rsidP="003960EA">
            <w:pPr>
              <w:cnfStyle w:val="000000000000" w:firstRow="0" w:lastRow="0" w:firstColumn="0" w:lastColumn="0" w:oddVBand="0" w:evenVBand="0" w:oddHBand="0" w:evenHBand="0" w:firstRowFirstColumn="0" w:firstRowLastColumn="0" w:lastRowFirstColumn="0" w:lastRowLastColumn="0"/>
            </w:pPr>
            <w:r>
              <w:t>Function used to return the y value of a point</w:t>
            </w:r>
          </w:p>
        </w:tc>
      </w:tr>
      <w:tr w:rsidR="00A961F7" w14:paraId="53C4236F"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12B3557" w14:textId="77777777" w:rsidR="00A961F7" w:rsidRDefault="00A961F7" w:rsidP="003960EA">
            <w:r>
              <w:t>Accessibility</w:t>
            </w:r>
          </w:p>
        </w:tc>
        <w:tc>
          <w:tcPr>
            <w:tcW w:w="7068" w:type="dxa"/>
          </w:tcPr>
          <w:p w14:paraId="61AA0D11" w14:textId="77777777" w:rsidR="00A961F7" w:rsidRDefault="00A961F7" w:rsidP="003960EA">
            <w:pPr>
              <w:cnfStyle w:val="000000000000" w:firstRow="0" w:lastRow="0" w:firstColumn="0" w:lastColumn="0" w:oddVBand="0" w:evenVBand="0" w:oddHBand="0" w:evenHBand="0" w:firstRowFirstColumn="0" w:firstRowLastColumn="0" w:lastRowFirstColumn="0" w:lastRowLastColumn="0"/>
            </w:pPr>
            <w:r>
              <w:t>Public</w:t>
            </w:r>
          </w:p>
        </w:tc>
      </w:tr>
      <w:tr w:rsidR="00A961F7" w14:paraId="341F72A4" w14:textId="77777777" w:rsidTr="003960EA">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2690467F" w14:textId="77777777" w:rsidR="00A961F7" w:rsidRDefault="00A961F7" w:rsidP="003960EA">
            <w:r>
              <w:t>Return Type</w:t>
            </w:r>
          </w:p>
        </w:tc>
        <w:tc>
          <w:tcPr>
            <w:tcW w:w="7068" w:type="dxa"/>
          </w:tcPr>
          <w:p w14:paraId="07ED4291" w14:textId="7948948D" w:rsidR="00A961F7" w:rsidRDefault="00CE4C26" w:rsidP="003960EA">
            <w:pPr>
              <w:cnfStyle w:val="000000000000" w:firstRow="0" w:lastRow="0" w:firstColumn="0" w:lastColumn="0" w:oddVBand="0" w:evenVBand="0" w:oddHBand="0" w:evenHBand="0" w:firstRowFirstColumn="0" w:firstRowLastColumn="0" w:lastRowFirstColumn="0" w:lastRowLastColumn="0"/>
            </w:pPr>
            <w:r>
              <w:t xml:space="preserve">Double </w:t>
            </w:r>
          </w:p>
        </w:tc>
      </w:tr>
      <w:tr w:rsidR="00A961F7" w14:paraId="5E0998BF"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57DDFBC" w14:textId="77777777" w:rsidR="00A961F7" w:rsidRDefault="00A961F7" w:rsidP="003960EA">
            <w:r>
              <w:t>Arguments</w:t>
            </w:r>
          </w:p>
        </w:tc>
        <w:tc>
          <w:tcPr>
            <w:tcW w:w="7068" w:type="dxa"/>
          </w:tcPr>
          <w:p w14:paraId="38FD0730" w14:textId="77777777" w:rsidR="00A961F7" w:rsidRDefault="00A961F7" w:rsidP="003960EA">
            <w:pPr>
              <w:cnfStyle w:val="000000000000" w:firstRow="0" w:lastRow="0" w:firstColumn="0" w:lastColumn="0" w:oddVBand="0" w:evenVBand="0" w:oddHBand="0" w:evenHBand="0" w:firstRowFirstColumn="0" w:firstRowLastColumn="0" w:lastRowFirstColumn="0" w:lastRowLastColumn="0"/>
            </w:pPr>
          </w:p>
        </w:tc>
      </w:tr>
    </w:tbl>
    <w:p w14:paraId="2857BC40" w14:textId="6D754E63" w:rsidR="00A961F7" w:rsidRDefault="00A961F7" w:rsidP="0017370C"/>
    <w:p w14:paraId="5C372642" w14:textId="2A928E38" w:rsidR="00A961F7" w:rsidRDefault="00A961F7" w:rsidP="0017370C">
      <w:pPr>
        <w:pStyle w:val="Caption"/>
      </w:pPr>
      <w:bookmarkStart w:id="298" w:name="_Toc434232829"/>
      <w:r>
        <w:t xml:space="preserve">Table </w:t>
      </w:r>
      <w:fldSimple w:instr=" SEQ Table \* ARABIC ">
        <w:r w:rsidR="006175EC">
          <w:rPr>
            <w:noProof/>
          </w:rPr>
          <w:t>44</w:t>
        </w:r>
      </w:fldSimple>
      <w:r>
        <w:t>. Point Behavior z</w:t>
      </w:r>
      <w:bookmarkEnd w:id="298"/>
    </w:p>
    <w:tbl>
      <w:tblPr>
        <w:tblStyle w:val="GridTable1Light"/>
        <w:tblW w:w="9043" w:type="dxa"/>
        <w:tblLook w:val="04A0" w:firstRow="1" w:lastRow="0" w:firstColumn="1" w:lastColumn="0" w:noHBand="0" w:noVBand="1"/>
      </w:tblPr>
      <w:tblGrid>
        <w:gridCol w:w="1975"/>
        <w:gridCol w:w="7068"/>
      </w:tblGrid>
      <w:tr w:rsidR="00A961F7" w14:paraId="047A2A43" w14:textId="77777777" w:rsidTr="003960E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AC39329" w14:textId="77777777" w:rsidR="00A961F7" w:rsidRDefault="00A961F7" w:rsidP="003960EA">
            <w:r>
              <w:t>Function</w:t>
            </w:r>
          </w:p>
        </w:tc>
        <w:tc>
          <w:tcPr>
            <w:tcW w:w="7068" w:type="dxa"/>
          </w:tcPr>
          <w:p w14:paraId="4BF155EC" w14:textId="2E9DDD79" w:rsidR="00A961F7" w:rsidRDefault="00A961F7" w:rsidP="003960EA">
            <w:pPr>
              <w:cnfStyle w:val="100000000000" w:firstRow="1" w:lastRow="0" w:firstColumn="0" w:lastColumn="0" w:oddVBand="0" w:evenVBand="0" w:oddHBand="0" w:evenHBand="0" w:firstRowFirstColumn="0" w:firstRowLastColumn="0" w:lastRowFirstColumn="0" w:lastRowLastColumn="0"/>
            </w:pPr>
            <w:r>
              <w:t>z()</w:t>
            </w:r>
          </w:p>
        </w:tc>
      </w:tr>
      <w:tr w:rsidR="00A961F7" w14:paraId="7F457E52"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DB3F28D" w14:textId="77777777" w:rsidR="00A961F7" w:rsidRDefault="00A961F7" w:rsidP="003960EA">
            <w:r>
              <w:t>Description</w:t>
            </w:r>
          </w:p>
        </w:tc>
        <w:tc>
          <w:tcPr>
            <w:tcW w:w="7068" w:type="dxa"/>
          </w:tcPr>
          <w:p w14:paraId="5B6CFD7D" w14:textId="58BDF2FD" w:rsidR="00A961F7" w:rsidRDefault="00CE4C26" w:rsidP="003960EA">
            <w:pPr>
              <w:cnfStyle w:val="000000000000" w:firstRow="0" w:lastRow="0" w:firstColumn="0" w:lastColumn="0" w:oddVBand="0" w:evenVBand="0" w:oddHBand="0" w:evenHBand="0" w:firstRowFirstColumn="0" w:firstRowLastColumn="0" w:lastRowFirstColumn="0" w:lastRowLastColumn="0"/>
            </w:pPr>
            <w:r>
              <w:t>Function used to return the z value of a point</w:t>
            </w:r>
          </w:p>
        </w:tc>
      </w:tr>
      <w:tr w:rsidR="00A961F7" w14:paraId="2F39E2ED"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280C0ECB" w14:textId="77777777" w:rsidR="00A961F7" w:rsidRDefault="00A961F7" w:rsidP="003960EA">
            <w:r>
              <w:t>Accessibility</w:t>
            </w:r>
          </w:p>
        </w:tc>
        <w:tc>
          <w:tcPr>
            <w:tcW w:w="7068" w:type="dxa"/>
          </w:tcPr>
          <w:p w14:paraId="71A05716" w14:textId="77777777" w:rsidR="00A961F7" w:rsidRDefault="00A961F7" w:rsidP="003960EA">
            <w:pPr>
              <w:cnfStyle w:val="000000000000" w:firstRow="0" w:lastRow="0" w:firstColumn="0" w:lastColumn="0" w:oddVBand="0" w:evenVBand="0" w:oddHBand="0" w:evenHBand="0" w:firstRowFirstColumn="0" w:firstRowLastColumn="0" w:lastRowFirstColumn="0" w:lastRowLastColumn="0"/>
            </w:pPr>
            <w:r>
              <w:t>Public</w:t>
            </w:r>
          </w:p>
        </w:tc>
      </w:tr>
      <w:tr w:rsidR="00A961F7" w14:paraId="05B2C7CE" w14:textId="77777777" w:rsidTr="003960EA">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5AC3625B" w14:textId="77777777" w:rsidR="00A961F7" w:rsidRDefault="00A961F7" w:rsidP="003960EA">
            <w:r>
              <w:t>Return Type</w:t>
            </w:r>
          </w:p>
        </w:tc>
        <w:tc>
          <w:tcPr>
            <w:tcW w:w="7068" w:type="dxa"/>
          </w:tcPr>
          <w:p w14:paraId="14A1291C" w14:textId="0ADDF244" w:rsidR="00A961F7" w:rsidRDefault="00CE4C26" w:rsidP="003960EA">
            <w:pPr>
              <w:cnfStyle w:val="000000000000" w:firstRow="0" w:lastRow="0" w:firstColumn="0" w:lastColumn="0" w:oddVBand="0" w:evenVBand="0" w:oddHBand="0" w:evenHBand="0" w:firstRowFirstColumn="0" w:firstRowLastColumn="0" w:lastRowFirstColumn="0" w:lastRowLastColumn="0"/>
            </w:pPr>
            <w:r>
              <w:t>Double</w:t>
            </w:r>
          </w:p>
        </w:tc>
      </w:tr>
      <w:tr w:rsidR="00A961F7" w14:paraId="727AF922"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6A7D8E4" w14:textId="77777777" w:rsidR="00A961F7" w:rsidRDefault="00A961F7" w:rsidP="003960EA">
            <w:r>
              <w:t>Arguments</w:t>
            </w:r>
          </w:p>
        </w:tc>
        <w:tc>
          <w:tcPr>
            <w:tcW w:w="7068" w:type="dxa"/>
          </w:tcPr>
          <w:p w14:paraId="60387F5D" w14:textId="77777777" w:rsidR="00A961F7" w:rsidRDefault="00A961F7" w:rsidP="003960EA">
            <w:pPr>
              <w:cnfStyle w:val="000000000000" w:firstRow="0" w:lastRow="0" w:firstColumn="0" w:lastColumn="0" w:oddVBand="0" w:evenVBand="0" w:oddHBand="0" w:evenHBand="0" w:firstRowFirstColumn="0" w:firstRowLastColumn="0" w:lastRowFirstColumn="0" w:lastRowLastColumn="0"/>
            </w:pPr>
          </w:p>
        </w:tc>
      </w:tr>
    </w:tbl>
    <w:p w14:paraId="484D2F2A" w14:textId="1346EDFA" w:rsidR="00A961F7" w:rsidRDefault="00A961F7" w:rsidP="0017370C"/>
    <w:p w14:paraId="55990B72" w14:textId="6A63ED3A" w:rsidR="00A961F7" w:rsidRDefault="00A961F7" w:rsidP="0017370C">
      <w:pPr>
        <w:pStyle w:val="Caption"/>
      </w:pPr>
      <w:bookmarkStart w:id="299" w:name="_Toc434232830"/>
      <w:r>
        <w:t xml:space="preserve">Table </w:t>
      </w:r>
      <w:fldSimple w:instr=" SEQ Table \* ARABIC ">
        <w:r w:rsidR="006175EC">
          <w:rPr>
            <w:noProof/>
          </w:rPr>
          <w:t>45</w:t>
        </w:r>
      </w:fldSimple>
      <w:r>
        <w:t>. Point Behavior: theta</w:t>
      </w:r>
      <w:bookmarkEnd w:id="299"/>
    </w:p>
    <w:tbl>
      <w:tblPr>
        <w:tblStyle w:val="GridTable1Light"/>
        <w:tblW w:w="9043" w:type="dxa"/>
        <w:tblLook w:val="04A0" w:firstRow="1" w:lastRow="0" w:firstColumn="1" w:lastColumn="0" w:noHBand="0" w:noVBand="1"/>
      </w:tblPr>
      <w:tblGrid>
        <w:gridCol w:w="1975"/>
        <w:gridCol w:w="7068"/>
      </w:tblGrid>
      <w:tr w:rsidR="00A961F7" w14:paraId="32733950" w14:textId="77777777" w:rsidTr="003960E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B58EF73" w14:textId="77777777" w:rsidR="00A961F7" w:rsidRDefault="00A961F7" w:rsidP="003960EA">
            <w:r>
              <w:t>Function</w:t>
            </w:r>
          </w:p>
        </w:tc>
        <w:tc>
          <w:tcPr>
            <w:tcW w:w="7068" w:type="dxa"/>
          </w:tcPr>
          <w:p w14:paraId="4DE70337" w14:textId="3803F6F9" w:rsidR="00A961F7" w:rsidRDefault="00A961F7" w:rsidP="003960EA">
            <w:pPr>
              <w:cnfStyle w:val="100000000000" w:firstRow="1" w:lastRow="0" w:firstColumn="0" w:lastColumn="0" w:oddVBand="0" w:evenVBand="0" w:oddHBand="0" w:evenHBand="0" w:firstRowFirstColumn="0" w:firstRowLastColumn="0" w:lastRowFirstColumn="0" w:lastRowLastColumn="0"/>
            </w:pPr>
            <w:r>
              <w:t>theta()</w:t>
            </w:r>
          </w:p>
        </w:tc>
      </w:tr>
      <w:tr w:rsidR="00A961F7" w14:paraId="0BD31218"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096A6DDC" w14:textId="77777777" w:rsidR="00A961F7" w:rsidRDefault="00A961F7" w:rsidP="003960EA">
            <w:r>
              <w:t>Description</w:t>
            </w:r>
          </w:p>
        </w:tc>
        <w:tc>
          <w:tcPr>
            <w:tcW w:w="7068" w:type="dxa"/>
          </w:tcPr>
          <w:p w14:paraId="53054273" w14:textId="06718CE5" w:rsidR="00A961F7" w:rsidRDefault="00CE4C26" w:rsidP="003960EA">
            <w:pPr>
              <w:cnfStyle w:val="000000000000" w:firstRow="0" w:lastRow="0" w:firstColumn="0" w:lastColumn="0" w:oddVBand="0" w:evenVBand="0" w:oddHBand="0" w:evenHBand="0" w:firstRowFirstColumn="0" w:firstRowLastColumn="0" w:lastRowFirstColumn="0" w:lastRowLastColumn="0"/>
            </w:pPr>
            <w:r>
              <w:t>Function used to retrieve theta angle of the point</w:t>
            </w:r>
          </w:p>
        </w:tc>
      </w:tr>
      <w:tr w:rsidR="00A961F7" w14:paraId="29905061"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B69CDCE" w14:textId="77777777" w:rsidR="00A961F7" w:rsidRDefault="00A961F7" w:rsidP="003960EA">
            <w:r>
              <w:t>Accessibility</w:t>
            </w:r>
          </w:p>
        </w:tc>
        <w:tc>
          <w:tcPr>
            <w:tcW w:w="7068" w:type="dxa"/>
          </w:tcPr>
          <w:p w14:paraId="65091C52" w14:textId="77777777" w:rsidR="00A961F7" w:rsidRDefault="00A961F7" w:rsidP="003960EA">
            <w:pPr>
              <w:cnfStyle w:val="000000000000" w:firstRow="0" w:lastRow="0" w:firstColumn="0" w:lastColumn="0" w:oddVBand="0" w:evenVBand="0" w:oddHBand="0" w:evenHBand="0" w:firstRowFirstColumn="0" w:firstRowLastColumn="0" w:lastRowFirstColumn="0" w:lastRowLastColumn="0"/>
            </w:pPr>
            <w:r>
              <w:t>Public</w:t>
            </w:r>
          </w:p>
        </w:tc>
      </w:tr>
      <w:tr w:rsidR="00A961F7" w14:paraId="32E2B3C6" w14:textId="77777777" w:rsidTr="003960EA">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206863DE" w14:textId="77777777" w:rsidR="00A961F7" w:rsidRDefault="00A961F7" w:rsidP="003960EA">
            <w:r>
              <w:t>Return Type</w:t>
            </w:r>
          </w:p>
        </w:tc>
        <w:tc>
          <w:tcPr>
            <w:tcW w:w="7068" w:type="dxa"/>
          </w:tcPr>
          <w:p w14:paraId="5FCC1230" w14:textId="531F26D6" w:rsidR="00A961F7" w:rsidRDefault="00CE4C26" w:rsidP="003960EA">
            <w:pPr>
              <w:cnfStyle w:val="000000000000" w:firstRow="0" w:lastRow="0" w:firstColumn="0" w:lastColumn="0" w:oddVBand="0" w:evenVBand="0" w:oddHBand="0" w:evenHBand="0" w:firstRowFirstColumn="0" w:firstRowLastColumn="0" w:lastRowFirstColumn="0" w:lastRowLastColumn="0"/>
            </w:pPr>
            <w:r>
              <w:t>Double</w:t>
            </w:r>
          </w:p>
        </w:tc>
      </w:tr>
      <w:tr w:rsidR="00A961F7" w14:paraId="75122083"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E1781D4" w14:textId="77777777" w:rsidR="00A961F7" w:rsidRDefault="00A961F7" w:rsidP="003960EA">
            <w:r>
              <w:t>Arguments</w:t>
            </w:r>
          </w:p>
        </w:tc>
        <w:tc>
          <w:tcPr>
            <w:tcW w:w="7068" w:type="dxa"/>
          </w:tcPr>
          <w:p w14:paraId="26DC861F" w14:textId="641D23C7" w:rsidR="00A961F7" w:rsidRDefault="00A961F7" w:rsidP="003960EA">
            <w:pPr>
              <w:cnfStyle w:val="000000000000" w:firstRow="0" w:lastRow="0" w:firstColumn="0" w:lastColumn="0" w:oddVBand="0" w:evenVBand="0" w:oddHBand="0" w:evenHBand="0" w:firstRowFirstColumn="0" w:firstRowLastColumn="0" w:lastRowFirstColumn="0" w:lastRowLastColumn="0"/>
            </w:pPr>
          </w:p>
        </w:tc>
      </w:tr>
    </w:tbl>
    <w:p w14:paraId="0DB4E107" w14:textId="77777777" w:rsidR="00A961F7" w:rsidRDefault="00A961F7" w:rsidP="0017370C">
      <w:pPr>
        <w:pStyle w:val="Caption"/>
      </w:pPr>
    </w:p>
    <w:p w14:paraId="45A13C63" w14:textId="5A77C9F8" w:rsidR="00A961F7" w:rsidRDefault="00A961F7" w:rsidP="0017370C">
      <w:pPr>
        <w:pStyle w:val="Caption"/>
      </w:pPr>
      <w:bookmarkStart w:id="300" w:name="_Toc434232831"/>
      <w:r>
        <w:t xml:space="preserve">Table </w:t>
      </w:r>
      <w:fldSimple w:instr=" SEQ Table \* ARABIC ">
        <w:r w:rsidR="006175EC">
          <w:rPr>
            <w:noProof/>
          </w:rPr>
          <w:t>46</w:t>
        </w:r>
      </w:fldSimple>
      <w:r>
        <w:t xml:space="preserve">. Point Behavior: </w:t>
      </w:r>
      <w:proofErr w:type="spellStart"/>
      <w:r>
        <w:t>dist</w:t>
      </w:r>
      <w:bookmarkEnd w:id="300"/>
      <w:proofErr w:type="spellEnd"/>
    </w:p>
    <w:tbl>
      <w:tblPr>
        <w:tblStyle w:val="GridTable1Light"/>
        <w:tblW w:w="9043" w:type="dxa"/>
        <w:tblLook w:val="04A0" w:firstRow="1" w:lastRow="0" w:firstColumn="1" w:lastColumn="0" w:noHBand="0" w:noVBand="1"/>
      </w:tblPr>
      <w:tblGrid>
        <w:gridCol w:w="1975"/>
        <w:gridCol w:w="7068"/>
      </w:tblGrid>
      <w:tr w:rsidR="00A961F7" w14:paraId="6D433CD2" w14:textId="77777777" w:rsidTr="003960E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5968492" w14:textId="77777777" w:rsidR="00A961F7" w:rsidRDefault="00A961F7" w:rsidP="003960EA">
            <w:r>
              <w:t>Function</w:t>
            </w:r>
          </w:p>
        </w:tc>
        <w:tc>
          <w:tcPr>
            <w:tcW w:w="7068" w:type="dxa"/>
          </w:tcPr>
          <w:p w14:paraId="0A68B061" w14:textId="3F517031" w:rsidR="00A961F7" w:rsidRDefault="00A961F7" w:rsidP="003960EA">
            <w:pPr>
              <w:cnfStyle w:val="100000000000" w:firstRow="1" w:lastRow="0" w:firstColumn="0" w:lastColumn="0" w:oddVBand="0" w:evenVBand="0" w:oddHBand="0" w:evenHBand="0" w:firstRowFirstColumn="0" w:firstRowLastColumn="0" w:lastRowFirstColumn="0" w:lastRowLastColumn="0"/>
            </w:pPr>
            <w:proofErr w:type="spellStart"/>
            <w:r>
              <w:t>dist</w:t>
            </w:r>
            <w:proofErr w:type="spellEnd"/>
            <w:r>
              <w:t>()</w:t>
            </w:r>
          </w:p>
        </w:tc>
      </w:tr>
      <w:tr w:rsidR="00A961F7" w14:paraId="275B4EA4"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7813E59" w14:textId="77777777" w:rsidR="00A961F7" w:rsidRDefault="00A961F7" w:rsidP="003960EA">
            <w:r>
              <w:t>Description</w:t>
            </w:r>
          </w:p>
        </w:tc>
        <w:tc>
          <w:tcPr>
            <w:tcW w:w="7068" w:type="dxa"/>
          </w:tcPr>
          <w:p w14:paraId="4441B220" w14:textId="0A2253DC" w:rsidR="00A961F7" w:rsidRDefault="00A961F7" w:rsidP="003960EA">
            <w:pPr>
              <w:cnfStyle w:val="000000000000" w:firstRow="0" w:lastRow="0" w:firstColumn="0" w:lastColumn="0" w:oddVBand="0" w:evenVBand="0" w:oddHBand="0" w:evenHBand="0" w:firstRowFirstColumn="0" w:firstRowLastColumn="0" w:lastRowFirstColumn="0" w:lastRowLastColumn="0"/>
            </w:pPr>
            <w:r>
              <w:t>Function to calculate distance between two points</w:t>
            </w:r>
          </w:p>
        </w:tc>
      </w:tr>
      <w:tr w:rsidR="00A961F7" w14:paraId="5FD84ED8"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74E4BB52" w14:textId="77777777" w:rsidR="00A961F7" w:rsidRDefault="00A961F7" w:rsidP="003960EA">
            <w:r>
              <w:t>Accessibility</w:t>
            </w:r>
          </w:p>
        </w:tc>
        <w:tc>
          <w:tcPr>
            <w:tcW w:w="7068" w:type="dxa"/>
          </w:tcPr>
          <w:p w14:paraId="05F33F84" w14:textId="77777777" w:rsidR="00A961F7" w:rsidRDefault="00A961F7" w:rsidP="003960EA">
            <w:pPr>
              <w:cnfStyle w:val="000000000000" w:firstRow="0" w:lastRow="0" w:firstColumn="0" w:lastColumn="0" w:oddVBand="0" w:evenVBand="0" w:oddHBand="0" w:evenHBand="0" w:firstRowFirstColumn="0" w:firstRowLastColumn="0" w:lastRowFirstColumn="0" w:lastRowLastColumn="0"/>
            </w:pPr>
            <w:r>
              <w:t>Public</w:t>
            </w:r>
          </w:p>
        </w:tc>
      </w:tr>
      <w:tr w:rsidR="00A961F7" w14:paraId="0DD5D994" w14:textId="77777777" w:rsidTr="003960EA">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08558E89" w14:textId="77777777" w:rsidR="00A961F7" w:rsidRDefault="00A961F7" w:rsidP="003960EA">
            <w:r>
              <w:t>Return Type</w:t>
            </w:r>
          </w:p>
        </w:tc>
        <w:tc>
          <w:tcPr>
            <w:tcW w:w="7068" w:type="dxa"/>
          </w:tcPr>
          <w:p w14:paraId="5549DDFB" w14:textId="7EA627F7" w:rsidR="00A961F7" w:rsidRDefault="00A961F7" w:rsidP="003960EA">
            <w:pPr>
              <w:cnfStyle w:val="000000000000" w:firstRow="0" w:lastRow="0" w:firstColumn="0" w:lastColumn="0" w:oddVBand="0" w:evenVBand="0" w:oddHBand="0" w:evenHBand="0" w:firstRowFirstColumn="0" w:firstRowLastColumn="0" w:lastRowFirstColumn="0" w:lastRowLastColumn="0"/>
            </w:pPr>
            <w:r>
              <w:t>Double</w:t>
            </w:r>
          </w:p>
        </w:tc>
      </w:tr>
      <w:tr w:rsidR="00A961F7" w14:paraId="0AF780DD"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008ABC0" w14:textId="77777777" w:rsidR="00A961F7" w:rsidRDefault="00A961F7" w:rsidP="003960EA">
            <w:r>
              <w:t>Arguments</w:t>
            </w:r>
          </w:p>
        </w:tc>
        <w:tc>
          <w:tcPr>
            <w:tcW w:w="7068" w:type="dxa"/>
          </w:tcPr>
          <w:p w14:paraId="47B1CC4D" w14:textId="5F5AA5F5" w:rsidR="00A961F7" w:rsidRDefault="00A961F7" w:rsidP="003960EA">
            <w:pPr>
              <w:cnfStyle w:val="000000000000" w:firstRow="0" w:lastRow="0" w:firstColumn="0" w:lastColumn="0" w:oddVBand="0" w:evenVBand="0" w:oddHBand="0" w:evenHBand="0" w:firstRowFirstColumn="0" w:firstRowLastColumn="0" w:lastRowFirstColumn="0" w:lastRowLastColumn="0"/>
            </w:pPr>
            <w:r>
              <w:t xml:space="preserve">Point </w:t>
            </w:r>
          </w:p>
        </w:tc>
      </w:tr>
    </w:tbl>
    <w:p w14:paraId="2324447F" w14:textId="35A47883" w:rsidR="00A961F7" w:rsidRDefault="00A961F7" w:rsidP="0017370C"/>
    <w:p w14:paraId="7DE005B6" w14:textId="6BDC2A76" w:rsidR="00A961F7" w:rsidRDefault="00A961F7" w:rsidP="0017370C">
      <w:pPr>
        <w:pStyle w:val="Caption"/>
      </w:pPr>
      <w:bookmarkStart w:id="301" w:name="_Toc434232832"/>
      <w:r>
        <w:t xml:space="preserve">Table </w:t>
      </w:r>
      <w:fldSimple w:instr=" SEQ Table \* ARABIC ">
        <w:r w:rsidR="006175EC">
          <w:rPr>
            <w:noProof/>
          </w:rPr>
          <w:t>47</w:t>
        </w:r>
      </w:fldSimple>
      <w:r>
        <w:t>. Point Behavior: add</w:t>
      </w:r>
      <w:bookmarkEnd w:id="301"/>
    </w:p>
    <w:tbl>
      <w:tblPr>
        <w:tblStyle w:val="GridTable1Light"/>
        <w:tblW w:w="9043" w:type="dxa"/>
        <w:tblLook w:val="04A0" w:firstRow="1" w:lastRow="0" w:firstColumn="1" w:lastColumn="0" w:noHBand="0" w:noVBand="1"/>
      </w:tblPr>
      <w:tblGrid>
        <w:gridCol w:w="1975"/>
        <w:gridCol w:w="7068"/>
      </w:tblGrid>
      <w:tr w:rsidR="00A961F7" w14:paraId="334D93A6" w14:textId="77777777" w:rsidTr="003960E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6481500" w14:textId="77777777" w:rsidR="00A961F7" w:rsidRDefault="00A961F7" w:rsidP="003960EA">
            <w:r>
              <w:t>Function</w:t>
            </w:r>
          </w:p>
        </w:tc>
        <w:tc>
          <w:tcPr>
            <w:tcW w:w="7068" w:type="dxa"/>
          </w:tcPr>
          <w:p w14:paraId="665A5A78" w14:textId="03829361" w:rsidR="00A961F7" w:rsidRDefault="00A961F7" w:rsidP="003960EA">
            <w:pPr>
              <w:cnfStyle w:val="100000000000" w:firstRow="1" w:lastRow="0" w:firstColumn="0" w:lastColumn="0" w:oddVBand="0" w:evenVBand="0" w:oddHBand="0" w:evenHBand="0" w:firstRowFirstColumn="0" w:firstRowLastColumn="0" w:lastRowFirstColumn="0" w:lastRowLastColumn="0"/>
            </w:pPr>
            <w:r>
              <w:t>add()</w:t>
            </w:r>
          </w:p>
        </w:tc>
      </w:tr>
      <w:tr w:rsidR="00A961F7" w14:paraId="5693A9D1"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22609EB" w14:textId="77777777" w:rsidR="00A961F7" w:rsidRDefault="00A961F7" w:rsidP="003960EA">
            <w:r>
              <w:t>Description</w:t>
            </w:r>
          </w:p>
        </w:tc>
        <w:tc>
          <w:tcPr>
            <w:tcW w:w="7068" w:type="dxa"/>
          </w:tcPr>
          <w:p w14:paraId="48574234" w14:textId="5357BF86" w:rsidR="00A961F7" w:rsidRDefault="00CE4C26" w:rsidP="003960EA">
            <w:pPr>
              <w:cnfStyle w:val="000000000000" w:firstRow="0" w:lastRow="0" w:firstColumn="0" w:lastColumn="0" w:oddVBand="0" w:evenVBand="0" w:oddHBand="0" w:evenHBand="0" w:firstRowFirstColumn="0" w:firstRowLastColumn="0" w:lastRowFirstColumn="0" w:lastRowLastColumn="0"/>
            </w:pPr>
            <w:r>
              <w:t>Function used to add two</w:t>
            </w:r>
            <w:r w:rsidR="00A961F7">
              <w:t xml:space="preserve"> points together</w:t>
            </w:r>
          </w:p>
        </w:tc>
      </w:tr>
      <w:tr w:rsidR="00A961F7" w14:paraId="5B50CB56"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79E6AA76" w14:textId="77777777" w:rsidR="00A961F7" w:rsidRDefault="00A961F7" w:rsidP="003960EA">
            <w:r>
              <w:t>Accessibility</w:t>
            </w:r>
          </w:p>
        </w:tc>
        <w:tc>
          <w:tcPr>
            <w:tcW w:w="7068" w:type="dxa"/>
          </w:tcPr>
          <w:p w14:paraId="21267485" w14:textId="77777777" w:rsidR="00A961F7" w:rsidRDefault="00A961F7" w:rsidP="003960EA">
            <w:pPr>
              <w:cnfStyle w:val="000000000000" w:firstRow="0" w:lastRow="0" w:firstColumn="0" w:lastColumn="0" w:oddVBand="0" w:evenVBand="0" w:oddHBand="0" w:evenHBand="0" w:firstRowFirstColumn="0" w:firstRowLastColumn="0" w:lastRowFirstColumn="0" w:lastRowLastColumn="0"/>
            </w:pPr>
            <w:r>
              <w:t>Public</w:t>
            </w:r>
          </w:p>
        </w:tc>
      </w:tr>
      <w:tr w:rsidR="00A961F7" w14:paraId="37A7DF92" w14:textId="77777777" w:rsidTr="003960EA">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459584D9" w14:textId="77777777" w:rsidR="00A961F7" w:rsidRDefault="00A961F7" w:rsidP="003960EA">
            <w:r>
              <w:t>Return Type</w:t>
            </w:r>
          </w:p>
        </w:tc>
        <w:tc>
          <w:tcPr>
            <w:tcW w:w="7068" w:type="dxa"/>
          </w:tcPr>
          <w:p w14:paraId="1416542C" w14:textId="69BFE412" w:rsidR="00A961F7" w:rsidRDefault="00A961F7" w:rsidP="003960EA">
            <w:pPr>
              <w:cnfStyle w:val="000000000000" w:firstRow="0" w:lastRow="0" w:firstColumn="0" w:lastColumn="0" w:oddVBand="0" w:evenVBand="0" w:oddHBand="0" w:evenHBand="0" w:firstRowFirstColumn="0" w:firstRowLastColumn="0" w:lastRowFirstColumn="0" w:lastRowLastColumn="0"/>
            </w:pPr>
            <w:r>
              <w:t>Point</w:t>
            </w:r>
          </w:p>
        </w:tc>
      </w:tr>
      <w:tr w:rsidR="00A961F7" w14:paraId="51E1D480"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E38B7BC" w14:textId="77777777" w:rsidR="00A961F7" w:rsidRDefault="00A961F7" w:rsidP="003960EA">
            <w:r>
              <w:t>Arguments</w:t>
            </w:r>
          </w:p>
        </w:tc>
        <w:tc>
          <w:tcPr>
            <w:tcW w:w="7068" w:type="dxa"/>
          </w:tcPr>
          <w:p w14:paraId="20ED7D04" w14:textId="554595B6" w:rsidR="00A961F7" w:rsidRDefault="00A961F7" w:rsidP="003960EA">
            <w:pPr>
              <w:cnfStyle w:val="000000000000" w:firstRow="0" w:lastRow="0" w:firstColumn="0" w:lastColumn="0" w:oddVBand="0" w:evenVBand="0" w:oddHBand="0" w:evenHBand="0" w:firstRowFirstColumn="0" w:firstRowLastColumn="0" w:lastRowFirstColumn="0" w:lastRowLastColumn="0"/>
            </w:pPr>
            <w:r>
              <w:t>Point b</w:t>
            </w:r>
          </w:p>
        </w:tc>
      </w:tr>
    </w:tbl>
    <w:p w14:paraId="6608BAB8" w14:textId="0CB980ED" w:rsidR="00A961F7" w:rsidRDefault="00A961F7" w:rsidP="00A961F7"/>
    <w:p w14:paraId="4393BA0C" w14:textId="53B51F96" w:rsidR="00A961F7" w:rsidRDefault="00A961F7" w:rsidP="0017370C">
      <w:pPr>
        <w:pStyle w:val="Caption"/>
      </w:pPr>
      <w:bookmarkStart w:id="302" w:name="_Toc434232833"/>
      <w:r>
        <w:t xml:space="preserve">Table </w:t>
      </w:r>
      <w:fldSimple w:instr=" SEQ Table \* ARABIC ">
        <w:r w:rsidR="006175EC">
          <w:rPr>
            <w:noProof/>
          </w:rPr>
          <w:t>48</w:t>
        </w:r>
      </w:fldSimple>
      <w:r>
        <w:t>. Point Behavior: sub</w:t>
      </w:r>
      <w:bookmarkEnd w:id="302"/>
    </w:p>
    <w:tbl>
      <w:tblPr>
        <w:tblStyle w:val="GridTable1Light"/>
        <w:tblW w:w="9043" w:type="dxa"/>
        <w:tblLook w:val="04A0" w:firstRow="1" w:lastRow="0" w:firstColumn="1" w:lastColumn="0" w:noHBand="0" w:noVBand="1"/>
      </w:tblPr>
      <w:tblGrid>
        <w:gridCol w:w="1975"/>
        <w:gridCol w:w="7068"/>
      </w:tblGrid>
      <w:tr w:rsidR="00A961F7" w14:paraId="69E627D6" w14:textId="77777777" w:rsidTr="003960E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77F01E90" w14:textId="77777777" w:rsidR="00A961F7" w:rsidRDefault="00A961F7" w:rsidP="003960EA">
            <w:r>
              <w:t>Function</w:t>
            </w:r>
          </w:p>
        </w:tc>
        <w:tc>
          <w:tcPr>
            <w:tcW w:w="7068" w:type="dxa"/>
          </w:tcPr>
          <w:p w14:paraId="51D16A41" w14:textId="73F84A3B" w:rsidR="00A961F7" w:rsidRDefault="00A961F7" w:rsidP="003960EA">
            <w:pPr>
              <w:cnfStyle w:val="100000000000" w:firstRow="1" w:lastRow="0" w:firstColumn="0" w:lastColumn="0" w:oddVBand="0" w:evenVBand="0" w:oddHBand="0" w:evenHBand="0" w:firstRowFirstColumn="0" w:firstRowLastColumn="0" w:lastRowFirstColumn="0" w:lastRowLastColumn="0"/>
            </w:pPr>
            <w:r>
              <w:t>sub()</w:t>
            </w:r>
          </w:p>
        </w:tc>
      </w:tr>
      <w:tr w:rsidR="00A961F7" w14:paraId="0F6681CD"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D932FFB" w14:textId="77777777" w:rsidR="00A961F7" w:rsidRDefault="00A961F7" w:rsidP="003960EA">
            <w:r>
              <w:t>Description</w:t>
            </w:r>
          </w:p>
        </w:tc>
        <w:tc>
          <w:tcPr>
            <w:tcW w:w="7068" w:type="dxa"/>
          </w:tcPr>
          <w:p w14:paraId="52A497F5" w14:textId="2556B10F" w:rsidR="00A961F7" w:rsidRDefault="00CE4C26" w:rsidP="003960EA">
            <w:pPr>
              <w:cnfStyle w:val="000000000000" w:firstRow="0" w:lastRow="0" w:firstColumn="0" w:lastColumn="0" w:oddVBand="0" w:evenVBand="0" w:oddHBand="0" w:evenHBand="0" w:firstRowFirstColumn="0" w:firstRowLastColumn="0" w:lastRowFirstColumn="0" w:lastRowLastColumn="0"/>
            </w:pPr>
            <w:r>
              <w:t>Function used to subtract two point</w:t>
            </w:r>
          </w:p>
        </w:tc>
      </w:tr>
      <w:tr w:rsidR="00A961F7" w14:paraId="70CDE23A"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A8E493F" w14:textId="77777777" w:rsidR="00A961F7" w:rsidRDefault="00A961F7" w:rsidP="003960EA">
            <w:r>
              <w:t>Accessibility</w:t>
            </w:r>
          </w:p>
        </w:tc>
        <w:tc>
          <w:tcPr>
            <w:tcW w:w="7068" w:type="dxa"/>
          </w:tcPr>
          <w:p w14:paraId="6F9CE36E" w14:textId="77777777" w:rsidR="00A961F7" w:rsidRDefault="00A961F7" w:rsidP="003960EA">
            <w:pPr>
              <w:cnfStyle w:val="000000000000" w:firstRow="0" w:lastRow="0" w:firstColumn="0" w:lastColumn="0" w:oddVBand="0" w:evenVBand="0" w:oddHBand="0" w:evenHBand="0" w:firstRowFirstColumn="0" w:firstRowLastColumn="0" w:lastRowFirstColumn="0" w:lastRowLastColumn="0"/>
            </w:pPr>
            <w:r>
              <w:t>Public</w:t>
            </w:r>
          </w:p>
        </w:tc>
      </w:tr>
      <w:tr w:rsidR="00A961F7" w14:paraId="58B4475B" w14:textId="77777777" w:rsidTr="003960EA">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256CC13C" w14:textId="77777777" w:rsidR="00A961F7" w:rsidRDefault="00A961F7" w:rsidP="003960EA">
            <w:r>
              <w:t>Return Type</w:t>
            </w:r>
          </w:p>
        </w:tc>
        <w:tc>
          <w:tcPr>
            <w:tcW w:w="7068" w:type="dxa"/>
          </w:tcPr>
          <w:p w14:paraId="583DDF81" w14:textId="3C52F8B6" w:rsidR="00A961F7" w:rsidRDefault="00CE4C26" w:rsidP="003960EA">
            <w:pPr>
              <w:cnfStyle w:val="000000000000" w:firstRow="0" w:lastRow="0" w:firstColumn="0" w:lastColumn="0" w:oddVBand="0" w:evenVBand="0" w:oddHBand="0" w:evenHBand="0" w:firstRowFirstColumn="0" w:firstRowLastColumn="0" w:lastRowFirstColumn="0" w:lastRowLastColumn="0"/>
            </w:pPr>
            <w:r>
              <w:t>Point</w:t>
            </w:r>
          </w:p>
        </w:tc>
      </w:tr>
      <w:tr w:rsidR="00A961F7" w14:paraId="79095EB6"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72252B1" w14:textId="77777777" w:rsidR="00A961F7" w:rsidRDefault="00A961F7" w:rsidP="003960EA">
            <w:r>
              <w:t>Arguments</w:t>
            </w:r>
          </w:p>
        </w:tc>
        <w:tc>
          <w:tcPr>
            <w:tcW w:w="7068" w:type="dxa"/>
          </w:tcPr>
          <w:p w14:paraId="1ACB019B" w14:textId="1A75472C" w:rsidR="00A961F7" w:rsidRDefault="00CE4C26" w:rsidP="003960EA">
            <w:pPr>
              <w:cnfStyle w:val="000000000000" w:firstRow="0" w:lastRow="0" w:firstColumn="0" w:lastColumn="0" w:oddVBand="0" w:evenVBand="0" w:oddHBand="0" w:evenHBand="0" w:firstRowFirstColumn="0" w:firstRowLastColumn="0" w:lastRowFirstColumn="0" w:lastRowLastColumn="0"/>
            </w:pPr>
            <w:r>
              <w:t>Point b</w:t>
            </w:r>
          </w:p>
        </w:tc>
      </w:tr>
    </w:tbl>
    <w:p w14:paraId="218153BD" w14:textId="04CFEF08" w:rsidR="00A961F7" w:rsidRDefault="00A961F7" w:rsidP="00A961F7"/>
    <w:p w14:paraId="3811A766" w14:textId="6A7ABFFF" w:rsidR="00A961F7" w:rsidRDefault="00A961F7" w:rsidP="0017370C">
      <w:pPr>
        <w:pStyle w:val="Caption"/>
      </w:pPr>
      <w:bookmarkStart w:id="303" w:name="_Toc434232834"/>
      <w:r>
        <w:t xml:space="preserve">Table </w:t>
      </w:r>
      <w:fldSimple w:instr=" SEQ Table \* ARABIC ">
        <w:r w:rsidR="006175EC">
          <w:rPr>
            <w:noProof/>
          </w:rPr>
          <w:t>49</w:t>
        </w:r>
      </w:fldSimple>
      <w:r>
        <w:t>. Point Behavior: move</w:t>
      </w:r>
      <w:bookmarkEnd w:id="303"/>
    </w:p>
    <w:tbl>
      <w:tblPr>
        <w:tblStyle w:val="GridTable1Light"/>
        <w:tblW w:w="9043" w:type="dxa"/>
        <w:tblLook w:val="04A0" w:firstRow="1" w:lastRow="0" w:firstColumn="1" w:lastColumn="0" w:noHBand="0" w:noVBand="1"/>
      </w:tblPr>
      <w:tblGrid>
        <w:gridCol w:w="1975"/>
        <w:gridCol w:w="7068"/>
      </w:tblGrid>
      <w:tr w:rsidR="00A961F7" w14:paraId="13529A17" w14:textId="77777777" w:rsidTr="003960EA">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7976475C" w14:textId="77777777" w:rsidR="00A961F7" w:rsidRDefault="00A961F7" w:rsidP="003960EA">
            <w:r>
              <w:t>Function</w:t>
            </w:r>
          </w:p>
        </w:tc>
        <w:tc>
          <w:tcPr>
            <w:tcW w:w="7068" w:type="dxa"/>
          </w:tcPr>
          <w:p w14:paraId="499C7C1F" w14:textId="50398505" w:rsidR="00A961F7" w:rsidRDefault="00A961F7" w:rsidP="003960EA">
            <w:pPr>
              <w:cnfStyle w:val="100000000000" w:firstRow="1" w:lastRow="0" w:firstColumn="0" w:lastColumn="0" w:oddVBand="0" w:evenVBand="0" w:oddHBand="0" w:evenHBand="0" w:firstRowFirstColumn="0" w:firstRowLastColumn="0" w:lastRowFirstColumn="0" w:lastRowLastColumn="0"/>
            </w:pPr>
            <w:r>
              <w:t>move()</w:t>
            </w:r>
          </w:p>
        </w:tc>
      </w:tr>
      <w:tr w:rsidR="00A961F7" w14:paraId="2582EBAA"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2EE1C40" w14:textId="77777777" w:rsidR="00A961F7" w:rsidRDefault="00A961F7" w:rsidP="003960EA">
            <w:r>
              <w:t>Description</w:t>
            </w:r>
          </w:p>
        </w:tc>
        <w:tc>
          <w:tcPr>
            <w:tcW w:w="7068" w:type="dxa"/>
          </w:tcPr>
          <w:p w14:paraId="63BEB06B" w14:textId="660043C4" w:rsidR="00A961F7" w:rsidRDefault="004B58AB" w:rsidP="003960EA">
            <w:pPr>
              <w:cnfStyle w:val="000000000000" w:firstRow="0" w:lastRow="0" w:firstColumn="0" w:lastColumn="0" w:oddVBand="0" w:evenVBand="0" w:oddHBand="0" w:evenHBand="0" w:firstRowFirstColumn="0" w:firstRowLastColumn="0" w:lastRowFirstColumn="0" w:lastRowLastColumn="0"/>
            </w:pPr>
            <w:r>
              <w:t xml:space="preserve">Function is used to move a point’s x &amp; y position </w:t>
            </w:r>
          </w:p>
        </w:tc>
      </w:tr>
      <w:tr w:rsidR="00A961F7" w14:paraId="449FDCAD"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2A9796BA" w14:textId="77777777" w:rsidR="00A961F7" w:rsidRDefault="00A961F7" w:rsidP="003960EA">
            <w:r>
              <w:t>Accessibility</w:t>
            </w:r>
          </w:p>
        </w:tc>
        <w:tc>
          <w:tcPr>
            <w:tcW w:w="7068" w:type="dxa"/>
          </w:tcPr>
          <w:p w14:paraId="147E195E" w14:textId="77777777" w:rsidR="00A961F7" w:rsidRDefault="00A961F7" w:rsidP="003960EA">
            <w:pPr>
              <w:cnfStyle w:val="000000000000" w:firstRow="0" w:lastRow="0" w:firstColumn="0" w:lastColumn="0" w:oddVBand="0" w:evenVBand="0" w:oddHBand="0" w:evenHBand="0" w:firstRowFirstColumn="0" w:firstRowLastColumn="0" w:lastRowFirstColumn="0" w:lastRowLastColumn="0"/>
            </w:pPr>
            <w:r>
              <w:t>Public</w:t>
            </w:r>
          </w:p>
        </w:tc>
      </w:tr>
      <w:tr w:rsidR="00A961F7" w14:paraId="3B596F74" w14:textId="77777777" w:rsidTr="003960EA">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43E1B529" w14:textId="77777777" w:rsidR="00A961F7" w:rsidRDefault="00A961F7" w:rsidP="003960EA">
            <w:r>
              <w:t>Return Type</w:t>
            </w:r>
          </w:p>
        </w:tc>
        <w:tc>
          <w:tcPr>
            <w:tcW w:w="7068" w:type="dxa"/>
          </w:tcPr>
          <w:p w14:paraId="44EFB757" w14:textId="3CE5C9C8" w:rsidR="00A961F7" w:rsidRDefault="004B58AB" w:rsidP="003960EA">
            <w:pPr>
              <w:cnfStyle w:val="000000000000" w:firstRow="0" w:lastRow="0" w:firstColumn="0" w:lastColumn="0" w:oddVBand="0" w:evenVBand="0" w:oddHBand="0" w:evenHBand="0" w:firstRowFirstColumn="0" w:firstRowLastColumn="0" w:lastRowFirstColumn="0" w:lastRowLastColumn="0"/>
            </w:pPr>
            <w:r>
              <w:t>Void</w:t>
            </w:r>
          </w:p>
        </w:tc>
      </w:tr>
      <w:tr w:rsidR="00A961F7" w14:paraId="6D5641DA"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71158FBA" w14:textId="77777777" w:rsidR="00A961F7" w:rsidRDefault="00A961F7" w:rsidP="003960EA">
            <w:r>
              <w:t>Arguments</w:t>
            </w:r>
          </w:p>
        </w:tc>
        <w:tc>
          <w:tcPr>
            <w:tcW w:w="7068" w:type="dxa"/>
          </w:tcPr>
          <w:p w14:paraId="6337C38F" w14:textId="2F04A826" w:rsidR="00A961F7" w:rsidRDefault="004B58AB" w:rsidP="003960EA">
            <w:pPr>
              <w:cnfStyle w:val="000000000000" w:firstRow="0" w:lastRow="0" w:firstColumn="0" w:lastColumn="0" w:oddVBand="0" w:evenVBand="0" w:oddHBand="0" w:evenHBand="0" w:firstRowFirstColumn="0" w:firstRowLastColumn="0" w:lastRowFirstColumn="0" w:lastRowLastColumn="0"/>
            </w:pPr>
            <w:r>
              <w:t>Double a – added to x value</w:t>
            </w:r>
          </w:p>
        </w:tc>
      </w:tr>
      <w:tr w:rsidR="00A961F7" w14:paraId="20F0042F"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21294088" w14:textId="77777777" w:rsidR="00A961F7" w:rsidRDefault="00A961F7" w:rsidP="003960EA"/>
        </w:tc>
        <w:tc>
          <w:tcPr>
            <w:tcW w:w="7068" w:type="dxa"/>
          </w:tcPr>
          <w:p w14:paraId="469D7075" w14:textId="3A97CBC8" w:rsidR="00A961F7" w:rsidRDefault="004B58AB" w:rsidP="003960EA">
            <w:pPr>
              <w:cnfStyle w:val="000000000000" w:firstRow="0" w:lastRow="0" w:firstColumn="0" w:lastColumn="0" w:oddVBand="0" w:evenVBand="0" w:oddHBand="0" w:evenHBand="0" w:firstRowFirstColumn="0" w:firstRowLastColumn="0" w:lastRowFirstColumn="0" w:lastRowLastColumn="0"/>
            </w:pPr>
            <w:r>
              <w:t>Double b – added to y value</w:t>
            </w:r>
          </w:p>
        </w:tc>
      </w:tr>
      <w:tr w:rsidR="00080383" w14:paraId="75180690"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2B711510" w14:textId="0669DDB6" w:rsidR="00080383" w:rsidRDefault="00080383" w:rsidP="003960EA"/>
        </w:tc>
        <w:tc>
          <w:tcPr>
            <w:tcW w:w="7068" w:type="dxa"/>
          </w:tcPr>
          <w:p w14:paraId="2C41D869" w14:textId="10BB783E" w:rsidR="00080383" w:rsidRDefault="00080383" w:rsidP="003960EA">
            <w:pPr>
              <w:cnfStyle w:val="000000000000" w:firstRow="0" w:lastRow="0" w:firstColumn="0" w:lastColumn="0" w:oddVBand="0" w:evenVBand="0" w:oddHBand="0" w:evenHBand="0" w:firstRowFirstColumn="0" w:firstRowLastColumn="0" w:lastRowFirstColumn="0" w:lastRowLastColumn="0"/>
            </w:pPr>
            <w:r>
              <w:t>Double c – added to z value</w:t>
            </w:r>
          </w:p>
        </w:tc>
      </w:tr>
      <w:tr w:rsidR="00080383" w14:paraId="1BD7481D" w14:textId="77777777" w:rsidTr="003960EA">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29B520AF" w14:textId="77777777" w:rsidR="00080383" w:rsidRDefault="00080383" w:rsidP="003960EA"/>
        </w:tc>
        <w:tc>
          <w:tcPr>
            <w:tcW w:w="7068" w:type="dxa"/>
          </w:tcPr>
          <w:p w14:paraId="24B3ABEC" w14:textId="40D123FD" w:rsidR="00080383" w:rsidRDefault="00080383" w:rsidP="003960EA">
            <w:pPr>
              <w:cnfStyle w:val="000000000000" w:firstRow="0" w:lastRow="0" w:firstColumn="0" w:lastColumn="0" w:oddVBand="0" w:evenVBand="0" w:oddHBand="0" w:evenHBand="0" w:firstRowFirstColumn="0" w:firstRowLastColumn="0" w:lastRowFirstColumn="0" w:lastRowLastColumn="0"/>
            </w:pPr>
            <w:r>
              <w:t>Double d – added to the theta value</w:t>
            </w:r>
          </w:p>
        </w:tc>
      </w:tr>
    </w:tbl>
    <w:p w14:paraId="51677308" w14:textId="7CBBBC24" w:rsidR="00A961F7" w:rsidRDefault="00A961F7" w:rsidP="005410E1"/>
    <w:p w14:paraId="492DB627" w14:textId="77777777" w:rsidR="004830C9" w:rsidRDefault="004830C9" w:rsidP="005410E1"/>
    <w:p w14:paraId="28226376" w14:textId="77777777" w:rsidR="007E2C93" w:rsidRDefault="007E2C93" w:rsidP="00AA2EB1">
      <w:pPr>
        <w:pStyle w:val="Heading4"/>
      </w:pPr>
      <w:r>
        <w:t>Object: Zone</w:t>
      </w:r>
    </w:p>
    <w:p w14:paraId="4A4E78AA" w14:textId="77777777" w:rsidR="007E2C93" w:rsidRPr="00D568E7" w:rsidRDefault="007E2C93" w:rsidP="007E2C93"/>
    <w:p w14:paraId="3F77E095" w14:textId="3FAA6F51" w:rsidR="007E2C93" w:rsidRDefault="00B10651" w:rsidP="007E2C93">
      <w:pPr>
        <w:jc w:val="center"/>
      </w:pPr>
      <w:r w:rsidRPr="00B10651">
        <w:rPr>
          <w:noProof/>
        </w:rPr>
        <w:drawing>
          <wp:inline distT="0" distB="0" distL="0" distR="0" wp14:anchorId="1BA44143" wp14:editId="2F48C823">
            <wp:extent cx="1771650" cy="1895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71650" cy="1895475"/>
                    </a:xfrm>
                    <a:prstGeom prst="rect">
                      <a:avLst/>
                    </a:prstGeom>
                    <a:noFill/>
                    <a:ln>
                      <a:noFill/>
                    </a:ln>
                  </pic:spPr>
                </pic:pic>
              </a:graphicData>
            </a:graphic>
          </wp:inline>
        </w:drawing>
      </w:r>
    </w:p>
    <w:p w14:paraId="0D79FBF8" w14:textId="40D7D9A1" w:rsidR="00F00B3C" w:rsidRDefault="00F00B3C" w:rsidP="00AA2EB1">
      <w:pPr>
        <w:pStyle w:val="Caption"/>
      </w:pPr>
      <w:bookmarkStart w:id="304" w:name="_Toc434233514"/>
      <w:r>
        <w:t xml:space="preserve">Figure </w:t>
      </w:r>
      <w:fldSimple w:instr=" SEQ Figure \* ARABIC ">
        <w:r w:rsidR="006175EC">
          <w:rPr>
            <w:noProof/>
          </w:rPr>
          <w:t>54</w:t>
        </w:r>
      </w:fldSimple>
      <w:r>
        <w:t xml:space="preserve">. Zone </w:t>
      </w:r>
      <w:r w:rsidR="009D3132">
        <w:t>Class</w:t>
      </w:r>
      <w:r>
        <w:t xml:space="preserve"> Diagram</w:t>
      </w:r>
      <w:bookmarkEnd w:id="304"/>
    </w:p>
    <w:p w14:paraId="74EF9143" w14:textId="77777777" w:rsidR="007E2C93" w:rsidRDefault="007E2C93" w:rsidP="007E2C93">
      <w:pPr>
        <w:rPr>
          <w:rStyle w:val="Strong"/>
        </w:rPr>
      </w:pPr>
      <w:r w:rsidRPr="00D568E7">
        <w:rPr>
          <w:rStyle w:val="Strong"/>
        </w:rPr>
        <w:t>Properties</w:t>
      </w:r>
    </w:p>
    <w:p w14:paraId="39DD4FEF" w14:textId="3926A2CA" w:rsidR="007E2C93" w:rsidRPr="00D568E7" w:rsidRDefault="003A69E4" w:rsidP="00AA2EB1">
      <w:pPr>
        <w:pStyle w:val="Caption"/>
      </w:pPr>
      <w:bookmarkStart w:id="305" w:name="_Toc434232835"/>
      <w:r>
        <w:t xml:space="preserve">Table </w:t>
      </w:r>
      <w:fldSimple w:instr=" SEQ Table \* ARABIC ">
        <w:r w:rsidR="006175EC">
          <w:rPr>
            <w:noProof/>
          </w:rPr>
          <w:t>50</w:t>
        </w:r>
      </w:fldSimple>
      <w:r>
        <w:t>. Zone Properties</w:t>
      </w:r>
      <w:bookmarkEnd w:id="305"/>
    </w:p>
    <w:tbl>
      <w:tblPr>
        <w:tblStyle w:val="GridTable1Light"/>
        <w:tblW w:w="0" w:type="auto"/>
        <w:tblLook w:val="04A0" w:firstRow="1" w:lastRow="0" w:firstColumn="1" w:lastColumn="0" w:noHBand="0" w:noVBand="1"/>
      </w:tblPr>
      <w:tblGrid>
        <w:gridCol w:w="1789"/>
        <w:gridCol w:w="2154"/>
        <w:gridCol w:w="3808"/>
        <w:gridCol w:w="1239"/>
      </w:tblGrid>
      <w:tr w:rsidR="007E2C93" w14:paraId="782DE303" w14:textId="77777777" w:rsidTr="00396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A504A1B" w14:textId="77777777" w:rsidR="007E2C93" w:rsidRDefault="007E2C93" w:rsidP="003960EA">
            <w:r>
              <w:t>Name</w:t>
            </w:r>
          </w:p>
        </w:tc>
        <w:tc>
          <w:tcPr>
            <w:tcW w:w="1530" w:type="dxa"/>
          </w:tcPr>
          <w:p w14:paraId="7537D62E" w14:textId="77777777" w:rsidR="007E2C93" w:rsidRDefault="007E2C93" w:rsidP="003960EA">
            <w:pPr>
              <w:cnfStyle w:val="100000000000" w:firstRow="1" w:lastRow="0" w:firstColumn="0" w:lastColumn="0" w:oddVBand="0" w:evenVBand="0" w:oddHBand="0" w:evenHBand="0" w:firstRowFirstColumn="0" w:firstRowLastColumn="0" w:lastRowFirstColumn="0" w:lastRowLastColumn="0"/>
            </w:pPr>
            <w:r>
              <w:t>Type</w:t>
            </w:r>
          </w:p>
        </w:tc>
        <w:tc>
          <w:tcPr>
            <w:tcW w:w="4410" w:type="dxa"/>
          </w:tcPr>
          <w:p w14:paraId="7A20A3F6" w14:textId="77777777" w:rsidR="007E2C93" w:rsidRDefault="007E2C93" w:rsidP="003960EA">
            <w:pPr>
              <w:cnfStyle w:val="100000000000" w:firstRow="1" w:lastRow="0" w:firstColumn="0" w:lastColumn="0" w:oddVBand="0" w:evenVBand="0" w:oddHBand="0" w:evenHBand="0" w:firstRowFirstColumn="0" w:firstRowLastColumn="0" w:lastRowFirstColumn="0" w:lastRowLastColumn="0"/>
            </w:pPr>
            <w:r>
              <w:t>Description</w:t>
            </w:r>
          </w:p>
        </w:tc>
        <w:tc>
          <w:tcPr>
            <w:tcW w:w="1255" w:type="dxa"/>
          </w:tcPr>
          <w:p w14:paraId="513EFAF1" w14:textId="77777777" w:rsidR="007E2C93" w:rsidRDefault="007E2C93" w:rsidP="003960EA">
            <w:pPr>
              <w:cnfStyle w:val="100000000000" w:firstRow="1" w:lastRow="0" w:firstColumn="0" w:lastColumn="0" w:oddVBand="0" w:evenVBand="0" w:oddHBand="0" w:evenHBand="0" w:firstRowFirstColumn="0" w:firstRowLastColumn="0" w:lastRowFirstColumn="0" w:lastRowLastColumn="0"/>
            </w:pPr>
            <w:r>
              <w:t>Required</w:t>
            </w:r>
          </w:p>
        </w:tc>
      </w:tr>
      <w:tr w:rsidR="007E2C93" w14:paraId="3E3A3896"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136AE6C6" w14:textId="30EC9FE3" w:rsidR="007E2C93" w:rsidRDefault="001923B4" w:rsidP="003960EA">
            <w:r>
              <w:t>Boundary</w:t>
            </w:r>
          </w:p>
        </w:tc>
        <w:tc>
          <w:tcPr>
            <w:tcW w:w="1530" w:type="dxa"/>
          </w:tcPr>
          <w:p w14:paraId="0723F700" w14:textId="2A09365E" w:rsidR="007E2C93" w:rsidRDefault="001923B4" w:rsidP="003960EA">
            <w:pPr>
              <w:cnfStyle w:val="000000000000" w:firstRow="0" w:lastRow="0" w:firstColumn="0" w:lastColumn="0" w:oddVBand="0" w:evenVBand="0" w:oddHBand="0" w:evenHBand="0" w:firstRowFirstColumn="0" w:firstRowLastColumn="0" w:lastRowFirstColumn="0" w:lastRowLastColumn="0"/>
            </w:pPr>
            <w:r>
              <w:t>Boundary</w:t>
            </w:r>
          </w:p>
        </w:tc>
        <w:tc>
          <w:tcPr>
            <w:tcW w:w="4410" w:type="dxa"/>
          </w:tcPr>
          <w:p w14:paraId="09C76FE7" w14:textId="348177D4" w:rsidR="007E2C93" w:rsidRDefault="001923B4" w:rsidP="003960EA">
            <w:pPr>
              <w:cnfStyle w:val="000000000000" w:firstRow="0" w:lastRow="0" w:firstColumn="0" w:lastColumn="0" w:oddVBand="0" w:evenVBand="0" w:oddHBand="0" w:evenHBand="0" w:firstRowFirstColumn="0" w:firstRowLastColumn="0" w:lastRowFirstColumn="0" w:lastRowLastColumn="0"/>
            </w:pPr>
            <w:r>
              <w:t>The defined boundary of the zone</w:t>
            </w:r>
          </w:p>
        </w:tc>
        <w:tc>
          <w:tcPr>
            <w:tcW w:w="1255" w:type="dxa"/>
          </w:tcPr>
          <w:p w14:paraId="431CAD89" w14:textId="7942BB8F" w:rsidR="007E2C93" w:rsidRDefault="001923B4" w:rsidP="003960EA">
            <w:pPr>
              <w:cnfStyle w:val="000000000000" w:firstRow="0" w:lastRow="0" w:firstColumn="0" w:lastColumn="0" w:oddVBand="0" w:evenVBand="0" w:oddHBand="0" w:evenHBand="0" w:firstRowFirstColumn="0" w:firstRowLastColumn="0" w:lastRowFirstColumn="0" w:lastRowLastColumn="0"/>
            </w:pPr>
            <w:r>
              <w:t>True</w:t>
            </w:r>
          </w:p>
        </w:tc>
      </w:tr>
      <w:tr w:rsidR="007E2C93" w14:paraId="0B8DB8F5"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5A99A7D6" w14:textId="005F75EC" w:rsidR="007E2C93" w:rsidRDefault="001923B4" w:rsidP="003960EA">
            <w:proofErr w:type="spellStart"/>
            <w:r>
              <w:t>isDeliveryZone</w:t>
            </w:r>
            <w:proofErr w:type="spellEnd"/>
          </w:p>
        </w:tc>
        <w:tc>
          <w:tcPr>
            <w:tcW w:w="1530" w:type="dxa"/>
          </w:tcPr>
          <w:p w14:paraId="53C8924F" w14:textId="4D63A4F6" w:rsidR="007E2C93" w:rsidRDefault="001923B4" w:rsidP="003960EA">
            <w:pPr>
              <w:cnfStyle w:val="000000000000" w:firstRow="0" w:lastRow="0" w:firstColumn="0" w:lastColumn="0" w:oddVBand="0" w:evenVBand="0" w:oddHBand="0" w:evenHBand="0" w:firstRowFirstColumn="0" w:firstRowLastColumn="0" w:lastRowFirstColumn="0" w:lastRowLastColumn="0"/>
            </w:pPr>
            <w:proofErr w:type="spellStart"/>
            <w:r>
              <w:t>Bool</w:t>
            </w:r>
            <w:proofErr w:type="spellEnd"/>
          </w:p>
        </w:tc>
        <w:tc>
          <w:tcPr>
            <w:tcW w:w="4410" w:type="dxa"/>
          </w:tcPr>
          <w:p w14:paraId="50A1CB2C" w14:textId="4AA449AD" w:rsidR="007E2C93" w:rsidRDefault="001923B4" w:rsidP="003960EA">
            <w:pPr>
              <w:cnfStyle w:val="000000000000" w:firstRow="0" w:lastRow="0" w:firstColumn="0" w:lastColumn="0" w:oddVBand="0" w:evenVBand="0" w:oddHBand="0" w:evenHBand="0" w:firstRowFirstColumn="0" w:firstRowLastColumn="0" w:lastRowFirstColumn="0" w:lastRowLastColumn="0"/>
            </w:pPr>
            <w:r>
              <w:t>Indicator to show if the instance is a delivery zone</w:t>
            </w:r>
          </w:p>
        </w:tc>
        <w:tc>
          <w:tcPr>
            <w:tcW w:w="1255" w:type="dxa"/>
          </w:tcPr>
          <w:p w14:paraId="69FC3518" w14:textId="4D02BDAB" w:rsidR="007E2C93" w:rsidRDefault="001923B4" w:rsidP="003960EA">
            <w:pPr>
              <w:cnfStyle w:val="000000000000" w:firstRow="0" w:lastRow="0" w:firstColumn="0" w:lastColumn="0" w:oddVBand="0" w:evenVBand="0" w:oddHBand="0" w:evenHBand="0" w:firstRowFirstColumn="0" w:firstRowLastColumn="0" w:lastRowFirstColumn="0" w:lastRowLastColumn="0"/>
            </w:pPr>
            <w:r>
              <w:t>True</w:t>
            </w:r>
          </w:p>
        </w:tc>
      </w:tr>
      <w:tr w:rsidR="007E2C93" w14:paraId="565D05A7"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56FD3D4F" w14:textId="7E09235B" w:rsidR="007E2C93" w:rsidRDefault="001923B4" w:rsidP="003960EA">
            <w:proofErr w:type="spellStart"/>
            <w:r>
              <w:t>TargetColor</w:t>
            </w:r>
            <w:proofErr w:type="spellEnd"/>
          </w:p>
        </w:tc>
        <w:tc>
          <w:tcPr>
            <w:tcW w:w="1530" w:type="dxa"/>
          </w:tcPr>
          <w:p w14:paraId="4C25E347" w14:textId="39BDB759" w:rsidR="007E2C93" w:rsidRDefault="001923B4" w:rsidP="003960EA">
            <w:pPr>
              <w:cnfStyle w:val="000000000000" w:firstRow="0" w:lastRow="0" w:firstColumn="0" w:lastColumn="0" w:oddVBand="0" w:evenVBand="0" w:oddHBand="0" w:evenHBand="0" w:firstRowFirstColumn="0" w:firstRowLastColumn="0" w:lastRowFirstColumn="0" w:lastRowLastColumn="0"/>
            </w:pPr>
            <w:r>
              <w:t>Color</w:t>
            </w:r>
          </w:p>
        </w:tc>
        <w:tc>
          <w:tcPr>
            <w:tcW w:w="4410" w:type="dxa"/>
          </w:tcPr>
          <w:p w14:paraId="648D03FE" w14:textId="00315744" w:rsidR="007E2C93" w:rsidRDefault="001923B4" w:rsidP="003960EA">
            <w:pPr>
              <w:cnfStyle w:val="000000000000" w:firstRow="0" w:lastRow="0" w:firstColumn="0" w:lastColumn="0" w:oddVBand="0" w:evenVBand="0" w:oddHBand="0" w:evenHBand="0" w:firstRowFirstColumn="0" w:firstRowLastColumn="0" w:lastRowFirstColumn="0" w:lastRowLastColumn="0"/>
            </w:pPr>
            <w:r>
              <w:t>Indicator for the color block the zone contains or should contain</w:t>
            </w:r>
          </w:p>
        </w:tc>
        <w:tc>
          <w:tcPr>
            <w:tcW w:w="1255" w:type="dxa"/>
          </w:tcPr>
          <w:p w14:paraId="10DF0204" w14:textId="7F99C175" w:rsidR="007E2C93" w:rsidRDefault="001923B4" w:rsidP="003960EA">
            <w:pPr>
              <w:cnfStyle w:val="000000000000" w:firstRow="0" w:lastRow="0" w:firstColumn="0" w:lastColumn="0" w:oddVBand="0" w:evenVBand="0" w:oddHBand="0" w:evenHBand="0" w:firstRowFirstColumn="0" w:firstRowLastColumn="0" w:lastRowFirstColumn="0" w:lastRowLastColumn="0"/>
            </w:pPr>
            <w:r>
              <w:t>False</w:t>
            </w:r>
          </w:p>
        </w:tc>
      </w:tr>
      <w:tr w:rsidR="007E2C93" w14:paraId="778BB5EE"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49AECC55" w14:textId="00D648A7" w:rsidR="007E2C93" w:rsidRDefault="001923B4" w:rsidP="003960EA">
            <w:r>
              <w:t>Inventory</w:t>
            </w:r>
          </w:p>
        </w:tc>
        <w:tc>
          <w:tcPr>
            <w:tcW w:w="1530" w:type="dxa"/>
          </w:tcPr>
          <w:p w14:paraId="51E1AB99" w14:textId="1D37FF66" w:rsidR="007E2C93" w:rsidRDefault="001923B4" w:rsidP="003960EA">
            <w:pPr>
              <w:cnfStyle w:val="000000000000" w:firstRow="0" w:lastRow="0" w:firstColumn="0" w:lastColumn="0" w:oddVBand="0" w:evenVBand="0" w:oddHBand="0" w:evenHBand="0" w:firstRowFirstColumn="0" w:firstRowLastColumn="0" w:lastRowFirstColumn="0" w:lastRowLastColumn="0"/>
            </w:pPr>
            <w:r>
              <w:t>Collection&lt;Blocks&gt;</w:t>
            </w:r>
          </w:p>
        </w:tc>
        <w:tc>
          <w:tcPr>
            <w:tcW w:w="4410" w:type="dxa"/>
          </w:tcPr>
          <w:p w14:paraId="5980FACD" w14:textId="62723BA9" w:rsidR="007E2C93" w:rsidRDefault="001923B4" w:rsidP="003960EA">
            <w:pPr>
              <w:cnfStyle w:val="000000000000" w:firstRow="0" w:lastRow="0" w:firstColumn="0" w:lastColumn="0" w:oddVBand="0" w:evenVBand="0" w:oddHBand="0" w:evenHBand="0" w:firstRowFirstColumn="0" w:firstRowLastColumn="0" w:lastRowFirstColumn="0" w:lastRowLastColumn="0"/>
            </w:pPr>
            <w:r>
              <w:t>Collection of Blocks that the zone contains</w:t>
            </w:r>
          </w:p>
        </w:tc>
        <w:tc>
          <w:tcPr>
            <w:tcW w:w="1255" w:type="dxa"/>
          </w:tcPr>
          <w:p w14:paraId="44226BBB" w14:textId="61611F69" w:rsidR="007E2C93" w:rsidRDefault="001923B4" w:rsidP="003960EA">
            <w:pPr>
              <w:cnfStyle w:val="000000000000" w:firstRow="0" w:lastRow="0" w:firstColumn="0" w:lastColumn="0" w:oddVBand="0" w:evenVBand="0" w:oddHBand="0" w:evenHBand="0" w:firstRowFirstColumn="0" w:firstRowLastColumn="0" w:lastRowFirstColumn="0" w:lastRowLastColumn="0"/>
            </w:pPr>
            <w:r>
              <w:t>True</w:t>
            </w:r>
          </w:p>
        </w:tc>
      </w:tr>
      <w:tr w:rsidR="007E2C93" w14:paraId="3B46235A"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45CF52DD" w14:textId="253B4938" w:rsidR="007E2C93" w:rsidRDefault="001923B4" w:rsidP="003960EA">
            <w:proofErr w:type="spellStart"/>
            <w:r>
              <w:t>QRCode</w:t>
            </w:r>
            <w:proofErr w:type="spellEnd"/>
          </w:p>
        </w:tc>
        <w:tc>
          <w:tcPr>
            <w:tcW w:w="1530" w:type="dxa"/>
          </w:tcPr>
          <w:p w14:paraId="3DAAB53D" w14:textId="41D5347D" w:rsidR="007E2C93" w:rsidRDefault="001923B4" w:rsidP="003960EA">
            <w:pPr>
              <w:cnfStyle w:val="000000000000" w:firstRow="0" w:lastRow="0" w:firstColumn="0" w:lastColumn="0" w:oddVBand="0" w:evenVBand="0" w:oddHBand="0" w:evenHBand="0" w:firstRowFirstColumn="0" w:firstRowLastColumn="0" w:lastRowFirstColumn="0" w:lastRowLastColumn="0"/>
            </w:pPr>
            <w:proofErr w:type="spellStart"/>
            <w:r>
              <w:t>Qrcode</w:t>
            </w:r>
            <w:proofErr w:type="spellEnd"/>
          </w:p>
        </w:tc>
        <w:tc>
          <w:tcPr>
            <w:tcW w:w="4410" w:type="dxa"/>
          </w:tcPr>
          <w:p w14:paraId="58F7AD8A" w14:textId="0B3AC6BC" w:rsidR="007E2C93" w:rsidRDefault="001923B4" w:rsidP="003960EA">
            <w:pPr>
              <w:cnfStyle w:val="000000000000" w:firstRow="0" w:lastRow="0" w:firstColumn="0" w:lastColumn="0" w:oddVBand="0" w:evenVBand="0" w:oddHBand="0" w:evenHBand="0" w:firstRowFirstColumn="0" w:firstRowLastColumn="0" w:lastRowFirstColumn="0" w:lastRowLastColumn="0"/>
            </w:pPr>
            <w:r>
              <w:t xml:space="preserve">A </w:t>
            </w:r>
            <w:proofErr w:type="spellStart"/>
            <w:r>
              <w:t>qrcode</w:t>
            </w:r>
            <w:proofErr w:type="spellEnd"/>
            <w:r>
              <w:t xml:space="preserve"> object that identifies the zone</w:t>
            </w:r>
          </w:p>
        </w:tc>
        <w:tc>
          <w:tcPr>
            <w:tcW w:w="1255" w:type="dxa"/>
          </w:tcPr>
          <w:p w14:paraId="30C972CE" w14:textId="4399F426" w:rsidR="007E2C93" w:rsidRDefault="001923B4" w:rsidP="003960EA">
            <w:pPr>
              <w:cnfStyle w:val="000000000000" w:firstRow="0" w:lastRow="0" w:firstColumn="0" w:lastColumn="0" w:oddVBand="0" w:evenVBand="0" w:oddHBand="0" w:evenHBand="0" w:firstRowFirstColumn="0" w:firstRowLastColumn="0" w:lastRowFirstColumn="0" w:lastRowLastColumn="0"/>
            </w:pPr>
            <w:r>
              <w:t>false</w:t>
            </w:r>
          </w:p>
        </w:tc>
      </w:tr>
      <w:tr w:rsidR="007E2C93" w14:paraId="48EF7553"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0CC6F75C" w14:textId="77777777" w:rsidR="007E2C93" w:rsidRDefault="007E2C93" w:rsidP="003960EA"/>
        </w:tc>
        <w:tc>
          <w:tcPr>
            <w:tcW w:w="1530" w:type="dxa"/>
          </w:tcPr>
          <w:p w14:paraId="480C38B9" w14:textId="77777777" w:rsidR="007E2C93" w:rsidRDefault="007E2C93" w:rsidP="003960EA">
            <w:pPr>
              <w:cnfStyle w:val="000000000000" w:firstRow="0" w:lastRow="0" w:firstColumn="0" w:lastColumn="0" w:oddVBand="0" w:evenVBand="0" w:oddHBand="0" w:evenHBand="0" w:firstRowFirstColumn="0" w:firstRowLastColumn="0" w:lastRowFirstColumn="0" w:lastRowLastColumn="0"/>
            </w:pPr>
          </w:p>
        </w:tc>
        <w:tc>
          <w:tcPr>
            <w:tcW w:w="4410" w:type="dxa"/>
          </w:tcPr>
          <w:p w14:paraId="17E8E2CF" w14:textId="77777777" w:rsidR="007E2C93" w:rsidRDefault="007E2C93" w:rsidP="003960EA">
            <w:pPr>
              <w:cnfStyle w:val="000000000000" w:firstRow="0" w:lastRow="0" w:firstColumn="0" w:lastColumn="0" w:oddVBand="0" w:evenVBand="0" w:oddHBand="0" w:evenHBand="0" w:firstRowFirstColumn="0" w:firstRowLastColumn="0" w:lastRowFirstColumn="0" w:lastRowLastColumn="0"/>
            </w:pPr>
          </w:p>
        </w:tc>
        <w:tc>
          <w:tcPr>
            <w:tcW w:w="1255" w:type="dxa"/>
          </w:tcPr>
          <w:p w14:paraId="5C51CB41" w14:textId="77777777" w:rsidR="007E2C93" w:rsidRDefault="007E2C93" w:rsidP="003960EA">
            <w:pPr>
              <w:cnfStyle w:val="000000000000" w:firstRow="0" w:lastRow="0" w:firstColumn="0" w:lastColumn="0" w:oddVBand="0" w:evenVBand="0" w:oddHBand="0" w:evenHBand="0" w:firstRowFirstColumn="0" w:firstRowLastColumn="0" w:lastRowFirstColumn="0" w:lastRowLastColumn="0"/>
            </w:pPr>
          </w:p>
        </w:tc>
      </w:tr>
    </w:tbl>
    <w:p w14:paraId="1ACFCBE4" w14:textId="77777777" w:rsidR="00080383" w:rsidRDefault="00080383" w:rsidP="007E2C93"/>
    <w:p w14:paraId="695B1B14" w14:textId="56F70872" w:rsidR="00080383" w:rsidRPr="00AA2EB1" w:rsidRDefault="00080383">
      <w:pPr>
        <w:rPr>
          <w:b/>
        </w:rPr>
      </w:pPr>
      <w:r w:rsidRPr="00AA2EB1">
        <w:rPr>
          <w:b/>
        </w:rPr>
        <w:t xml:space="preserve">Behavior </w:t>
      </w:r>
    </w:p>
    <w:p w14:paraId="7E2DB779" w14:textId="50BFF6EB" w:rsidR="00080383" w:rsidRDefault="00080383" w:rsidP="007E2C93">
      <w:r>
        <w:t>Zones do not have any behavior, only state</w:t>
      </w:r>
    </w:p>
    <w:p w14:paraId="6F706B03" w14:textId="719E4A41" w:rsidR="00080383" w:rsidRDefault="00080383" w:rsidP="007E2C93"/>
    <w:p w14:paraId="0ADD2B6E" w14:textId="77777777" w:rsidR="007E2C93" w:rsidRDefault="007E2C93" w:rsidP="00AA2EB1">
      <w:pPr>
        <w:pStyle w:val="Heading4"/>
      </w:pPr>
      <w:r>
        <w:t xml:space="preserve">Object: </w:t>
      </w:r>
      <w:proofErr w:type="spellStart"/>
      <w:r>
        <w:t>RobotController</w:t>
      </w:r>
      <w:proofErr w:type="spellEnd"/>
    </w:p>
    <w:p w14:paraId="61D7DBD9" w14:textId="77777777" w:rsidR="007E2C93" w:rsidRPr="00D568E7" w:rsidRDefault="007E2C93" w:rsidP="007E2C93"/>
    <w:p w14:paraId="3119F936" w14:textId="188F6AA8" w:rsidR="007E2C93" w:rsidRDefault="00000FFF" w:rsidP="007E2C93">
      <w:pPr>
        <w:jc w:val="center"/>
      </w:pPr>
      <w:r w:rsidRPr="00000FFF">
        <w:rPr>
          <w:noProof/>
        </w:rPr>
        <w:drawing>
          <wp:inline distT="0" distB="0" distL="0" distR="0" wp14:anchorId="124497E0" wp14:editId="5288545D">
            <wp:extent cx="1882140" cy="37211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82140" cy="3721100"/>
                    </a:xfrm>
                    <a:prstGeom prst="rect">
                      <a:avLst/>
                    </a:prstGeom>
                    <a:noFill/>
                    <a:ln>
                      <a:noFill/>
                    </a:ln>
                  </pic:spPr>
                </pic:pic>
              </a:graphicData>
            </a:graphic>
          </wp:inline>
        </w:drawing>
      </w:r>
    </w:p>
    <w:p w14:paraId="5396C69C" w14:textId="53839B38" w:rsidR="00751376" w:rsidRDefault="00751376" w:rsidP="00AA2EB1">
      <w:pPr>
        <w:pStyle w:val="Caption"/>
      </w:pPr>
      <w:bookmarkStart w:id="306" w:name="_Toc434233515"/>
      <w:r>
        <w:t xml:space="preserve">Figure </w:t>
      </w:r>
      <w:fldSimple w:instr=" SEQ Figure \* ARABIC ">
        <w:r w:rsidR="006175EC">
          <w:rPr>
            <w:noProof/>
          </w:rPr>
          <w:t>55</w:t>
        </w:r>
      </w:fldSimple>
      <w:r>
        <w:t>. Robot Controller Class Diagram</w:t>
      </w:r>
      <w:bookmarkEnd w:id="306"/>
    </w:p>
    <w:p w14:paraId="4C7A5D3D" w14:textId="77777777" w:rsidR="007E2C93" w:rsidRPr="00D568E7" w:rsidRDefault="007E2C93" w:rsidP="007E2C93">
      <w:pPr>
        <w:rPr>
          <w:rStyle w:val="Strong"/>
        </w:rPr>
      </w:pPr>
      <w:r w:rsidRPr="00D568E7">
        <w:rPr>
          <w:rStyle w:val="Strong"/>
        </w:rPr>
        <w:t>Properties</w:t>
      </w:r>
    </w:p>
    <w:p w14:paraId="0D57D816" w14:textId="63A73804" w:rsidR="003A69E4" w:rsidRPr="00D568E7" w:rsidRDefault="003A69E4" w:rsidP="0017370C">
      <w:pPr>
        <w:pStyle w:val="Caption"/>
      </w:pPr>
      <w:bookmarkStart w:id="307" w:name="_Toc434232836"/>
      <w:r>
        <w:t xml:space="preserve">Table </w:t>
      </w:r>
      <w:fldSimple w:instr=" SEQ Table \* ARABIC ">
        <w:r w:rsidR="006175EC">
          <w:rPr>
            <w:noProof/>
          </w:rPr>
          <w:t>51</w:t>
        </w:r>
      </w:fldSimple>
      <w:r>
        <w:t>. Robot Controller Properties</w:t>
      </w:r>
      <w:bookmarkEnd w:id="307"/>
    </w:p>
    <w:tbl>
      <w:tblPr>
        <w:tblStyle w:val="GridTable1Light"/>
        <w:tblW w:w="0" w:type="auto"/>
        <w:tblLook w:val="04A0" w:firstRow="1" w:lastRow="0" w:firstColumn="1" w:lastColumn="0" w:noHBand="0" w:noVBand="1"/>
      </w:tblPr>
      <w:tblGrid>
        <w:gridCol w:w="2602"/>
        <w:gridCol w:w="2669"/>
        <w:gridCol w:w="2514"/>
        <w:gridCol w:w="1205"/>
      </w:tblGrid>
      <w:tr w:rsidR="001923B4" w14:paraId="591D3090" w14:textId="77777777" w:rsidTr="00396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E097F2F" w14:textId="77777777" w:rsidR="007E2C93" w:rsidRDefault="007E2C93" w:rsidP="003960EA">
            <w:r>
              <w:t>Name</w:t>
            </w:r>
          </w:p>
        </w:tc>
        <w:tc>
          <w:tcPr>
            <w:tcW w:w="1530" w:type="dxa"/>
          </w:tcPr>
          <w:p w14:paraId="4D611AF2" w14:textId="77777777" w:rsidR="007E2C93" w:rsidRDefault="007E2C93" w:rsidP="003960EA">
            <w:pPr>
              <w:cnfStyle w:val="100000000000" w:firstRow="1" w:lastRow="0" w:firstColumn="0" w:lastColumn="0" w:oddVBand="0" w:evenVBand="0" w:oddHBand="0" w:evenHBand="0" w:firstRowFirstColumn="0" w:firstRowLastColumn="0" w:lastRowFirstColumn="0" w:lastRowLastColumn="0"/>
            </w:pPr>
            <w:r>
              <w:t>Type</w:t>
            </w:r>
          </w:p>
        </w:tc>
        <w:tc>
          <w:tcPr>
            <w:tcW w:w="4410" w:type="dxa"/>
          </w:tcPr>
          <w:p w14:paraId="21538CE8" w14:textId="77777777" w:rsidR="007E2C93" w:rsidRDefault="007E2C93" w:rsidP="003960EA">
            <w:pPr>
              <w:cnfStyle w:val="100000000000" w:firstRow="1" w:lastRow="0" w:firstColumn="0" w:lastColumn="0" w:oddVBand="0" w:evenVBand="0" w:oddHBand="0" w:evenHBand="0" w:firstRowFirstColumn="0" w:firstRowLastColumn="0" w:lastRowFirstColumn="0" w:lastRowLastColumn="0"/>
            </w:pPr>
            <w:r>
              <w:t>Description</w:t>
            </w:r>
          </w:p>
        </w:tc>
        <w:tc>
          <w:tcPr>
            <w:tcW w:w="1255" w:type="dxa"/>
          </w:tcPr>
          <w:p w14:paraId="1D5175B4" w14:textId="77777777" w:rsidR="007E2C93" w:rsidRDefault="007E2C93" w:rsidP="003960EA">
            <w:pPr>
              <w:cnfStyle w:val="100000000000" w:firstRow="1" w:lastRow="0" w:firstColumn="0" w:lastColumn="0" w:oddVBand="0" w:evenVBand="0" w:oddHBand="0" w:evenHBand="0" w:firstRowFirstColumn="0" w:firstRowLastColumn="0" w:lastRowFirstColumn="0" w:lastRowLastColumn="0"/>
            </w:pPr>
            <w:r>
              <w:t>Required</w:t>
            </w:r>
          </w:p>
        </w:tc>
      </w:tr>
      <w:tr w:rsidR="001923B4" w14:paraId="0453DC2A"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4FDCEAAA" w14:textId="3641ECE6" w:rsidR="007E2C93" w:rsidRDefault="001923B4" w:rsidP="003960EA">
            <w:proofErr w:type="spellStart"/>
            <w:r>
              <w:t>isSystemReady</w:t>
            </w:r>
            <w:proofErr w:type="spellEnd"/>
          </w:p>
        </w:tc>
        <w:tc>
          <w:tcPr>
            <w:tcW w:w="1530" w:type="dxa"/>
          </w:tcPr>
          <w:p w14:paraId="69235A3D" w14:textId="6CDAEE56" w:rsidR="007E2C93" w:rsidRDefault="001923B4" w:rsidP="003960EA">
            <w:pPr>
              <w:cnfStyle w:val="000000000000" w:firstRow="0" w:lastRow="0" w:firstColumn="0" w:lastColumn="0" w:oddVBand="0" w:evenVBand="0" w:oddHBand="0" w:evenHBand="0" w:firstRowFirstColumn="0" w:firstRowLastColumn="0" w:lastRowFirstColumn="0" w:lastRowLastColumn="0"/>
            </w:pPr>
            <w:r>
              <w:t>Boolean</w:t>
            </w:r>
          </w:p>
        </w:tc>
        <w:tc>
          <w:tcPr>
            <w:tcW w:w="4410" w:type="dxa"/>
          </w:tcPr>
          <w:p w14:paraId="0C49D83D" w14:textId="1F83D578" w:rsidR="007E2C93" w:rsidRDefault="001923B4" w:rsidP="003960EA">
            <w:pPr>
              <w:cnfStyle w:val="000000000000" w:firstRow="0" w:lastRow="0" w:firstColumn="0" w:lastColumn="0" w:oddVBand="0" w:evenVBand="0" w:oddHBand="0" w:evenHBand="0" w:firstRowFirstColumn="0" w:firstRowLastColumn="0" w:lastRowFirstColumn="0" w:lastRowLastColumn="0"/>
            </w:pPr>
            <w:r>
              <w:t>Indicator that shows system ready status</w:t>
            </w:r>
          </w:p>
        </w:tc>
        <w:tc>
          <w:tcPr>
            <w:tcW w:w="1255" w:type="dxa"/>
          </w:tcPr>
          <w:p w14:paraId="07F95C3A" w14:textId="1724033A" w:rsidR="007E2C93" w:rsidRDefault="001923B4" w:rsidP="003960EA">
            <w:pPr>
              <w:cnfStyle w:val="000000000000" w:firstRow="0" w:lastRow="0" w:firstColumn="0" w:lastColumn="0" w:oddVBand="0" w:evenVBand="0" w:oddHBand="0" w:evenHBand="0" w:firstRowFirstColumn="0" w:firstRowLastColumn="0" w:lastRowFirstColumn="0" w:lastRowLastColumn="0"/>
            </w:pPr>
            <w:r>
              <w:t>True</w:t>
            </w:r>
          </w:p>
        </w:tc>
      </w:tr>
      <w:tr w:rsidR="001923B4" w14:paraId="0D2D591E"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2031E87D" w14:textId="0502D8E7" w:rsidR="007E2C93" w:rsidRDefault="001923B4" w:rsidP="003960EA">
            <w:proofErr w:type="spellStart"/>
            <w:r>
              <w:t>isHardwareReady</w:t>
            </w:r>
            <w:proofErr w:type="spellEnd"/>
          </w:p>
        </w:tc>
        <w:tc>
          <w:tcPr>
            <w:tcW w:w="1530" w:type="dxa"/>
          </w:tcPr>
          <w:p w14:paraId="35B0C3D9" w14:textId="38B57C91" w:rsidR="007E2C93" w:rsidRDefault="001923B4" w:rsidP="003960EA">
            <w:pPr>
              <w:cnfStyle w:val="000000000000" w:firstRow="0" w:lastRow="0" w:firstColumn="0" w:lastColumn="0" w:oddVBand="0" w:evenVBand="0" w:oddHBand="0" w:evenHBand="0" w:firstRowFirstColumn="0" w:firstRowLastColumn="0" w:lastRowFirstColumn="0" w:lastRowLastColumn="0"/>
            </w:pPr>
            <w:r>
              <w:t>Boolean</w:t>
            </w:r>
          </w:p>
        </w:tc>
        <w:tc>
          <w:tcPr>
            <w:tcW w:w="4410" w:type="dxa"/>
          </w:tcPr>
          <w:p w14:paraId="59563DC3" w14:textId="358A0695" w:rsidR="007E2C93" w:rsidRDefault="001923B4" w:rsidP="003960EA">
            <w:pPr>
              <w:cnfStyle w:val="000000000000" w:firstRow="0" w:lastRow="0" w:firstColumn="0" w:lastColumn="0" w:oddVBand="0" w:evenVBand="0" w:oddHBand="0" w:evenHBand="0" w:firstRowFirstColumn="0" w:firstRowLastColumn="0" w:lastRowFirstColumn="0" w:lastRowLastColumn="0"/>
            </w:pPr>
            <w:r>
              <w:t xml:space="preserve">Indicator that shows all hardware is ready </w:t>
            </w:r>
          </w:p>
        </w:tc>
        <w:tc>
          <w:tcPr>
            <w:tcW w:w="1255" w:type="dxa"/>
          </w:tcPr>
          <w:p w14:paraId="5C8C4B30" w14:textId="1553101E" w:rsidR="007E2C93" w:rsidRDefault="001923B4" w:rsidP="003960EA">
            <w:pPr>
              <w:cnfStyle w:val="000000000000" w:firstRow="0" w:lastRow="0" w:firstColumn="0" w:lastColumn="0" w:oddVBand="0" w:evenVBand="0" w:oddHBand="0" w:evenHBand="0" w:firstRowFirstColumn="0" w:firstRowLastColumn="0" w:lastRowFirstColumn="0" w:lastRowLastColumn="0"/>
            </w:pPr>
            <w:r>
              <w:t>True</w:t>
            </w:r>
          </w:p>
        </w:tc>
      </w:tr>
      <w:tr w:rsidR="001923B4" w14:paraId="552F9C36"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1FC07DDC" w14:textId="418E250F" w:rsidR="007E2C93" w:rsidRDefault="001923B4" w:rsidP="003960EA">
            <w:proofErr w:type="spellStart"/>
            <w:r>
              <w:t>isSensorsReady</w:t>
            </w:r>
            <w:proofErr w:type="spellEnd"/>
          </w:p>
        </w:tc>
        <w:tc>
          <w:tcPr>
            <w:tcW w:w="1530" w:type="dxa"/>
          </w:tcPr>
          <w:p w14:paraId="36A92FF9" w14:textId="2FAE5EFF" w:rsidR="007E2C93" w:rsidRDefault="001923B4" w:rsidP="003960EA">
            <w:pPr>
              <w:cnfStyle w:val="000000000000" w:firstRow="0" w:lastRow="0" w:firstColumn="0" w:lastColumn="0" w:oddVBand="0" w:evenVBand="0" w:oddHBand="0" w:evenHBand="0" w:firstRowFirstColumn="0" w:firstRowLastColumn="0" w:lastRowFirstColumn="0" w:lastRowLastColumn="0"/>
            </w:pPr>
            <w:r>
              <w:t>Boolean</w:t>
            </w:r>
          </w:p>
        </w:tc>
        <w:tc>
          <w:tcPr>
            <w:tcW w:w="4410" w:type="dxa"/>
          </w:tcPr>
          <w:p w14:paraId="13A22F23" w14:textId="21E46109" w:rsidR="007E2C93" w:rsidRDefault="001923B4" w:rsidP="003960EA">
            <w:pPr>
              <w:cnfStyle w:val="000000000000" w:firstRow="0" w:lastRow="0" w:firstColumn="0" w:lastColumn="0" w:oddVBand="0" w:evenVBand="0" w:oddHBand="0" w:evenHBand="0" w:firstRowFirstColumn="0" w:firstRowLastColumn="0" w:lastRowFirstColumn="0" w:lastRowLastColumn="0"/>
            </w:pPr>
            <w:r>
              <w:t>Indicator that shows all sensors are ready</w:t>
            </w:r>
          </w:p>
        </w:tc>
        <w:tc>
          <w:tcPr>
            <w:tcW w:w="1255" w:type="dxa"/>
          </w:tcPr>
          <w:p w14:paraId="4FF716B9" w14:textId="5B045730" w:rsidR="007E2C93" w:rsidRDefault="001923B4" w:rsidP="003960EA">
            <w:pPr>
              <w:cnfStyle w:val="000000000000" w:firstRow="0" w:lastRow="0" w:firstColumn="0" w:lastColumn="0" w:oddVBand="0" w:evenVBand="0" w:oddHBand="0" w:evenHBand="0" w:firstRowFirstColumn="0" w:firstRowLastColumn="0" w:lastRowFirstColumn="0" w:lastRowLastColumn="0"/>
            </w:pPr>
            <w:r>
              <w:t>True</w:t>
            </w:r>
          </w:p>
        </w:tc>
      </w:tr>
      <w:tr w:rsidR="001923B4" w14:paraId="6E99DE0B"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1E8897C4" w14:textId="06649954" w:rsidR="007E2C93" w:rsidRDefault="001923B4" w:rsidP="003960EA">
            <w:proofErr w:type="spellStart"/>
            <w:r>
              <w:t>isReady</w:t>
            </w:r>
            <w:proofErr w:type="spellEnd"/>
          </w:p>
        </w:tc>
        <w:tc>
          <w:tcPr>
            <w:tcW w:w="1530" w:type="dxa"/>
          </w:tcPr>
          <w:p w14:paraId="7932ED00" w14:textId="277C10F7" w:rsidR="007E2C93" w:rsidRDefault="001923B4" w:rsidP="003960EA">
            <w:pPr>
              <w:cnfStyle w:val="000000000000" w:firstRow="0" w:lastRow="0" w:firstColumn="0" w:lastColumn="0" w:oddVBand="0" w:evenVBand="0" w:oddHBand="0" w:evenHBand="0" w:firstRowFirstColumn="0" w:firstRowLastColumn="0" w:lastRowFirstColumn="0" w:lastRowLastColumn="0"/>
            </w:pPr>
            <w:r>
              <w:t>Boolean</w:t>
            </w:r>
          </w:p>
        </w:tc>
        <w:tc>
          <w:tcPr>
            <w:tcW w:w="4410" w:type="dxa"/>
          </w:tcPr>
          <w:p w14:paraId="31BB1F0C" w14:textId="6438663E" w:rsidR="007E2C93" w:rsidRDefault="001923B4" w:rsidP="003960EA">
            <w:pPr>
              <w:cnfStyle w:val="000000000000" w:firstRow="0" w:lastRow="0" w:firstColumn="0" w:lastColumn="0" w:oddVBand="0" w:evenVBand="0" w:oddHBand="0" w:evenHBand="0" w:firstRowFirstColumn="0" w:firstRowLastColumn="0" w:lastRowFirstColumn="0" w:lastRowLastColumn="0"/>
            </w:pPr>
            <w:r>
              <w:t>Indicator that shows that robot is ready to begin</w:t>
            </w:r>
          </w:p>
        </w:tc>
        <w:tc>
          <w:tcPr>
            <w:tcW w:w="1255" w:type="dxa"/>
          </w:tcPr>
          <w:p w14:paraId="72A2E78C" w14:textId="3950F029" w:rsidR="007E2C93" w:rsidRDefault="001923B4" w:rsidP="003960EA">
            <w:pPr>
              <w:cnfStyle w:val="000000000000" w:firstRow="0" w:lastRow="0" w:firstColumn="0" w:lastColumn="0" w:oddVBand="0" w:evenVBand="0" w:oddHBand="0" w:evenHBand="0" w:firstRowFirstColumn="0" w:firstRowLastColumn="0" w:lastRowFirstColumn="0" w:lastRowLastColumn="0"/>
            </w:pPr>
            <w:r>
              <w:t>True</w:t>
            </w:r>
          </w:p>
        </w:tc>
      </w:tr>
      <w:tr w:rsidR="001923B4" w14:paraId="76380B07"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1FE83353" w14:textId="1DBF4848" w:rsidR="007E2C93" w:rsidRDefault="001923B4" w:rsidP="00AA2EB1">
            <w:proofErr w:type="spellStart"/>
            <w:r>
              <w:t>LogisticsControl</w:t>
            </w:r>
            <w:proofErr w:type="spellEnd"/>
          </w:p>
        </w:tc>
        <w:tc>
          <w:tcPr>
            <w:tcW w:w="1530" w:type="dxa"/>
          </w:tcPr>
          <w:p w14:paraId="2A05BD36" w14:textId="21FDDB69" w:rsidR="007E2C93" w:rsidRDefault="001923B4" w:rsidP="003960EA">
            <w:pPr>
              <w:cnfStyle w:val="000000000000" w:firstRow="0" w:lastRow="0" w:firstColumn="0" w:lastColumn="0" w:oddVBand="0" w:evenVBand="0" w:oddHBand="0" w:evenHBand="0" w:firstRowFirstColumn="0" w:firstRowLastColumn="0" w:lastRowFirstColumn="0" w:lastRowLastColumn="0"/>
            </w:pPr>
            <w:proofErr w:type="spellStart"/>
            <w:r>
              <w:t>LogisticsController</w:t>
            </w:r>
            <w:proofErr w:type="spellEnd"/>
          </w:p>
        </w:tc>
        <w:tc>
          <w:tcPr>
            <w:tcW w:w="4410" w:type="dxa"/>
          </w:tcPr>
          <w:p w14:paraId="39389417" w14:textId="25529682" w:rsidR="001923B4" w:rsidRDefault="001923B4" w:rsidP="003960EA">
            <w:pPr>
              <w:cnfStyle w:val="000000000000" w:firstRow="0" w:lastRow="0" w:firstColumn="0" w:lastColumn="0" w:oddVBand="0" w:evenVBand="0" w:oddHBand="0" w:evenHBand="0" w:firstRowFirstColumn="0" w:firstRowLastColumn="0" w:lastRowFirstColumn="0" w:lastRowLastColumn="0"/>
            </w:pPr>
            <w:r>
              <w:t>Singleton that controls the logistics of the robot</w:t>
            </w:r>
          </w:p>
        </w:tc>
        <w:tc>
          <w:tcPr>
            <w:tcW w:w="1255" w:type="dxa"/>
          </w:tcPr>
          <w:p w14:paraId="4A95F72B" w14:textId="7658EABC" w:rsidR="007E2C93" w:rsidRDefault="001923B4" w:rsidP="003960EA">
            <w:pPr>
              <w:cnfStyle w:val="000000000000" w:firstRow="0" w:lastRow="0" w:firstColumn="0" w:lastColumn="0" w:oddVBand="0" w:evenVBand="0" w:oddHBand="0" w:evenHBand="0" w:firstRowFirstColumn="0" w:firstRowLastColumn="0" w:lastRowFirstColumn="0" w:lastRowLastColumn="0"/>
            </w:pPr>
            <w:r>
              <w:t>True</w:t>
            </w:r>
          </w:p>
        </w:tc>
      </w:tr>
      <w:tr w:rsidR="001923B4" w14:paraId="11DC997D"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5F0C06A6" w14:textId="5A40B942" w:rsidR="007E2C93" w:rsidRDefault="001923B4" w:rsidP="003960EA">
            <w:proofErr w:type="spellStart"/>
            <w:r>
              <w:t>DeliveryControl</w:t>
            </w:r>
            <w:proofErr w:type="spellEnd"/>
          </w:p>
        </w:tc>
        <w:tc>
          <w:tcPr>
            <w:tcW w:w="1530" w:type="dxa"/>
          </w:tcPr>
          <w:p w14:paraId="6B67F8ED" w14:textId="5B9A44F9" w:rsidR="007E2C93" w:rsidRDefault="001923B4" w:rsidP="003960EA">
            <w:pPr>
              <w:cnfStyle w:val="000000000000" w:firstRow="0" w:lastRow="0" w:firstColumn="0" w:lastColumn="0" w:oddVBand="0" w:evenVBand="0" w:oddHBand="0" w:evenHBand="0" w:firstRowFirstColumn="0" w:firstRowLastColumn="0" w:lastRowFirstColumn="0" w:lastRowLastColumn="0"/>
            </w:pPr>
            <w:proofErr w:type="spellStart"/>
            <w:r>
              <w:t>DeliveryController</w:t>
            </w:r>
            <w:proofErr w:type="spellEnd"/>
          </w:p>
        </w:tc>
        <w:tc>
          <w:tcPr>
            <w:tcW w:w="4410" w:type="dxa"/>
          </w:tcPr>
          <w:p w14:paraId="0EC58826" w14:textId="1E0D4691" w:rsidR="007E2C93" w:rsidRDefault="001923B4" w:rsidP="003960EA">
            <w:pPr>
              <w:cnfStyle w:val="000000000000" w:firstRow="0" w:lastRow="0" w:firstColumn="0" w:lastColumn="0" w:oddVBand="0" w:evenVBand="0" w:oddHBand="0" w:evenHBand="0" w:firstRowFirstColumn="0" w:firstRowLastColumn="0" w:lastRowFirstColumn="0" w:lastRowLastColumn="0"/>
            </w:pPr>
            <w:r>
              <w:t>Singleton that controls the storage &amp; delivery object</w:t>
            </w:r>
          </w:p>
        </w:tc>
        <w:tc>
          <w:tcPr>
            <w:tcW w:w="1255" w:type="dxa"/>
          </w:tcPr>
          <w:p w14:paraId="4B04CA95" w14:textId="74F8240B" w:rsidR="007E2C93" w:rsidRDefault="001923B4" w:rsidP="003960EA">
            <w:pPr>
              <w:cnfStyle w:val="000000000000" w:firstRow="0" w:lastRow="0" w:firstColumn="0" w:lastColumn="0" w:oddVBand="0" w:evenVBand="0" w:oddHBand="0" w:evenHBand="0" w:firstRowFirstColumn="0" w:firstRowLastColumn="0" w:lastRowFirstColumn="0" w:lastRowLastColumn="0"/>
            </w:pPr>
            <w:r>
              <w:t>True</w:t>
            </w:r>
          </w:p>
        </w:tc>
      </w:tr>
      <w:tr w:rsidR="001923B4" w14:paraId="676A7595"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1AC82BA5" w14:textId="486E8FBE" w:rsidR="001923B4" w:rsidRDefault="001923B4" w:rsidP="00AA2EB1">
            <w:proofErr w:type="spellStart"/>
            <w:r>
              <w:t>CargoRetrievalControl</w:t>
            </w:r>
            <w:proofErr w:type="spellEnd"/>
          </w:p>
        </w:tc>
        <w:tc>
          <w:tcPr>
            <w:tcW w:w="1530" w:type="dxa"/>
          </w:tcPr>
          <w:p w14:paraId="0C3F2B5E" w14:textId="0038601F" w:rsidR="001923B4" w:rsidRDefault="001923B4" w:rsidP="003960EA">
            <w:pPr>
              <w:cnfStyle w:val="000000000000" w:firstRow="0" w:lastRow="0" w:firstColumn="0" w:lastColumn="0" w:oddVBand="0" w:evenVBand="0" w:oddHBand="0" w:evenHBand="0" w:firstRowFirstColumn="0" w:firstRowLastColumn="0" w:lastRowFirstColumn="0" w:lastRowLastColumn="0"/>
            </w:pPr>
            <w:proofErr w:type="spellStart"/>
            <w:r>
              <w:t>CargoRetrievalController</w:t>
            </w:r>
            <w:proofErr w:type="spellEnd"/>
          </w:p>
        </w:tc>
        <w:tc>
          <w:tcPr>
            <w:tcW w:w="4410" w:type="dxa"/>
          </w:tcPr>
          <w:p w14:paraId="6E6F6121" w14:textId="1CD2FF61" w:rsidR="001923B4" w:rsidRDefault="001923B4" w:rsidP="003960EA">
            <w:pPr>
              <w:cnfStyle w:val="000000000000" w:firstRow="0" w:lastRow="0" w:firstColumn="0" w:lastColumn="0" w:oddVBand="0" w:evenVBand="0" w:oddHBand="0" w:evenHBand="0" w:firstRowFirstColumn="0" w:firstRowLastColumn="0" w:lastRowFirstColumn="0" w:lastRowLastColumn="0"/>
            </w:pPr>
            <w:r>
              <w:t>Singleton that controls the arm</w:t>
            </w:r>
          </w:p>
        </w:tc>
        <w:tc>
          <w:tcPr>
            <w:tcW w:w="1255" w:type="dxa"/>
          </w:tcPr>
          <w:p w14:paraId="41EE20BB" w14:textId="5B6B7383" w:rsidR="001923B4" w:rsidRDefault="001923B4" w:rsidP="003960EA">
            <w:pPr>
              <w:cnfStyle w:val="000000000000" w:firstRow="0" w:lastRow="0" w:firstColumn="0" w:lastColumn="0" w:oddVBand="0" w:evenVBand="0" w:oddHBand="0" w:evenHBand="0" w:firstRowFirstColumn="0" w:firstRowLastColumn="0" w:lastRowFirstColumn="0" w:lastRowLastColumn="0"/>
            </w:pPr>
            <w:r>
              <w:t>True</w:t>
            </w:r>
          </w:p>
        </w:tc>
      </w:tr>
      <w:tr w:rsidR="001923B4" w14:paraId="76841DA1"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5F3DC275" w14:textId="034E4EF6" w:rsidR="001923B4" w:rsidRDefault="001923B4" w:rsidP="003960EA">
            <w:proofErr w:type="spellStart"/>
            <w:r>
              <w:t>NavigationControl</w:t>
            </w:r>
            <w:proofErr w:type="spellEnd"/>
          </w:p>
        </w:tc>
        <w:tc>
          <w:tcPr>
            <w:tcW w:w="1530" w:type="dxa"/>
          </w:tcPr>
          <w:p w14:paraId="5F59EFAC" w14:textId="769F51DD" w:rsidR="001923B4" w:rsidRDefault="001923B4" w:rsidP="003960EA">
            <w:pPr>
              <w:cnfStyle w:val="000000000000" w:firstRow="0" w:lastRow="0" w:firstColumn="0" w:lastColumn="0" w:oddVBand="0" w:evenVBand="0" w:oddHBand="0" w:evenHBand="0" w:firstRowFirstColumn="0" w:firstRowLastColumn="0" w:lastRowFirstColumn="0" w:lastRowLastColumn="0"/>
            </w:pPr>
            <w:proofErr w:type="spellStart"/>
            <w:r>
              <w:t>NavigationController</w:t>
            </w:r>
            <w:proofErr w:type="spellEnd"/>
          </w:p>
        </w:tc>
        <w:tc>
          <w:tcPr>
            <w:tcW w:w="4410" w:type="dxa"/>
          </w:tcPr>
          <w:p w14:paraId="184C8C47" w14:textId="66050E76" w:rsidR="001923B4" w:rsidRDefault="001923B4" w:rsidP="003960EA">
            <w:pPr>
              <w:cnfStyle w:val="000000000000" w:firstRow="0" w:lastRow="0" w:firstColumn="0" w:lastColumn="0" w:oddVBand="0" w:evenVBand="0" w:oddHBand="0" w:evenHBand="0" w:firstRowFirstColumn="0" w:firstRowLastColumn="0" w:lastRowFirstColumn="0" w:lastRowLastColumn="0"/>
            </w:pPr>
            <w:r>
              <w:t>Singleton that controls the robot Navigation</w:t>
            </w:r>
          </w:p>
        </w:tc>
        <w:tc>
          <w:tcPr>
            <w:tcW w:w="1255" w:type="dxa"/>
          </w:tcPr>
          <w:p w14:paraId="4BAE3DC2" w14:textId="2B3F8BAB" w:rsidR="001923B4" w:rsidRDefault="001923B4" w:rsidP="003960EA">
            <w:pPr>
              <w:cnfStyle w:val="000000000000" w:firstRow="0" w:lastRow="0" w:firstColumn="0" w:lastColumn="0" w:oddVBand="0" w:evenVBand="0" w:oddHBand="0" w:evenHBand="0" w:firstRowFirstColumn="0" w:firstRowLastColumn="0" w:lastRowFirstColumn="0" w:lastRowLastColumn="0"/>
            </w:pPr>
            <w:r>
              <w:t>True</w:t>
            </w:r>
          </w:p>
        </w:tc>
      </w:tr>
      <w:tr w:rsidR="001923B4" w14:paraId="2E608790"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727272B2" w14:textId="79A99192" w:rsidR="001923B4" w:rsidRDefault="001923B4" w:rsidP="003960EA">
            <w:proofErr w:type="spellStart"/>
            <w:r>
              <w:t>MotorControl</w:t>
            </w:r>
            <w:proofErr w:type="spellEnd"/>
          </w:p>
        </w:tc>
        <w:tc>
          <w:tcPr>
            <w:tcW w:w="1530" w:type="dxa"/>
          </w:tcPr>
          <w:p w14:paraId="2BA70D34" w14:textId="70209D20" w:rsidR="001923B4" w:rsidRDefault="001923B4" w:rsidP="003960EA">
            <w:pPr>
              <w:cnfStyle w:val="000000000000" w:firstRow="0" w:lastRow="0" w:firstColumn="0" w:lastColumn="0" w:oddVBand="0" w:evenVBand="0" w:oddHBand="0" w:evenHBand="0" w:firstRowFirstColumn="0" w:firstRowLastColumn="0" w:lastRowFirstColumn="0" w:lastRowLastColumn="0"/>
            </w:pPr>
            <w:proofErr w:type="spellStart"/>
            <w:r>
              <w:t>MotorController</w:t>
            </w:r>
            <w:proofErr w:type="spellEnd"/>
          </w:p>
        </w:tc>
        <w:tc>
          <w:tcPr>
            <w:tcW w:w="4410" w:type="dxa"/>
          </w:tcPr>
          <w:p w14:paraId="42B24527" w14:textId="0718850C" w:rsidR="001923B4" w:rsidRDefault="001923B4" w:rsidP="003960EA">
            <w:pPr>
              <w:cnfStyle w:val="000000000000" w:firstRow="0" w:lastRow="0" w:firstColumn="0" w:lastColumn="0" w:oddVBand="0" w:evenVBand="0" w:oddHBand="0" w:evenHBand="0" w:firstRowFirstColumn="0" w:firstRowLastColumn="0" w:lastRowFirstColumn="0" w:lastRowLastColumn="0"/>
            </w:pPr>
            <w:r>
              <w:t>Singleton that controls the motors</w:t>
            </w:r>
          </w:p>
        </w:tc>
        <w:tc>
          <w:tcPr>
            <w:tcW w:w="1255" w:type="dxa"/>
          </w:tcPr>
          <w:p w14:paraId="4C13CB06" w14:textId="09582BD0" w:rsidR="001923B4" w:rsidRDefault="001923B4" w:rsidP="003960EA">
            <w:pPr>
              <w:cnfStyle w:val="000000000000" w:firstRow="0" w:lastRow="0" w:firstColumn="0" w:lastColumn="0" w:oddVBand="0" w:evenVBand="0" w:oddHBand="0" w:evenHBand="0" w:firstRowFirstColumn="0" w:firstRowLastColumn="0" w:lastRowFirstColumn="0" w:lastRowLastColumn="0"/>
            </w:pPr>
            <w:r>
              <w:t>True</w:t>
            </w:r>
          </w:p>
        </w:tc>
      </w:tr>
    </w:tbl>
    <w:p w14:paraId="56F8FE57" w14:textId="270B4E8B" w:rsidR="007E2C93" w:rsidRDefault="007E2C93" w:rsidP="007E2C93"/>
    <w:p w14:paraId="77D0F07A" w14:textId="722DC08A" w:rsidR="006C2BAF" w:rsidRDefault="006C2BAF" w:rsidP="007E2C93"/>
    <w:p w14:paraId="60406E55" w14:textId="0E01ADF0" w:rsidR="006C2BAF" w:rsidRPr="00AA2EB1" w:rsidRDefault="006C2BAF" w:rsidP="007E2C93">
      <w:pPr>
        <w:rPr>
          <w:b/>
        </w:rPr>
      </w:pPr>
      <w:r w:rsidRPr="00AA2EB1">
        <w:rPr>
          <w:b/>
        </w:rPr>
        <w:t xml:space="preserve">Behavior </w:t>
      </w:r>
    </w:p>
    <w:p w14:paraId="717A84EF" w14:textId="77777777" w:rsidR="00FF1A7D" w:rsidRDefault="00FF1A7D" w:rsidP="007E2C93"/>
    <w:p w14:paraId="7CC1295D" w14:textId="0F296380" w:rsidR="006C2BAF" w:rsidRDefault="00FF1A7D" w:rsidP="00AA2EB1">
      <w:pPr>
        <w:pStyle w:val="Caption"/>
      </w:pPr>
      <w:bookmarkStart w:id="308" w:name="_Toc434232837"/>
      <w:r>
        <w:t xml:space="preserve">Table </w:t>
      </w:r>
      <w:fldSimple w:instr=" SEQ Table \* ARABIC ">
        <w:r w:rsidR="006175EC">
          <w:rPr>
            <w:noProof/>
          </w:rPr>
          <w:t>52</w:t>
        </w:r>
      </w:fldSimple>
      <w:r>
        <w:t>. Robot Control Entry Function</w:t>
      </w:r>
      <w:bookmarkEnd w:id="308"/>
    </w:p>
    <w:tbl>
      <w:tblPr>
        <w:tblStyle w:val="GridTable1Light"/>
        <w:tblW w:w="9043" w:type="dxa"/>
        <w:tblLook w:val="04A0" w:firstRow="1" w:lastRow="0" w:firstColumn="1" w:lastColumn="0" w:noHBand="0" w:noVBand="1"/>
      </w:tblPr>
      <w:tblGrid>
        <w:gridCol w:w="1975"/>
        <w:gridCol w:w="7068"/>
      </w:tblGrid>
      <w:tr w:rsidR="001923B4" w14:paraId="37064440" w14:textId="77777777" w:rsidTr="001923B4">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1F6606C" w14:textId="77777777" w:rsidR="001923B4" w:rsidRDefault="001923B4" w:rsidP="001923B4">
            <w:r>
              <w:t>Function</w:t>
            </w:r>
          </w:p>
        </w:tc>
        <w:tc>
          <w:tcPr>
            <w:tcW w:w="7068" w:type="dxa"/>
          </w:tcPr>
          <w:p w14:paraId="43DE022D" w14:textId="36FAF551" w:rsidR="001923B4" w:rsidRDefault="001923B4" w:rsidP="001923B4">
            <w:pPr>
              <w:cnfStyle w:val="100000000000" w:firstRow="1" w:lastRow="0" w:firstColumn="0" w:lastColumn="0" w:oddVBand="0" w:evenVBand="0" w:oddHBand="0" w:evenHBand="0" w:firstRowFirstColumn="0" w:firstRowLastColumn="0" w:lastRowFirstColumn="0" w:lastRowLastColumn="0"/>
            </w:pPr>
            <w:r>
              <w:t>entry(void *</w:t>
            </w:r>
            <w:proofErr w:type="spellStart"/>
            <w:r>
              <w:t>args</w:t>
            </w:r>
            <w:proofErr w:type="spellEnd"/>
            <w:r>
              <w:t>)</w:t>
            </w:r>
          </w:p>
        </w:tc>
      </w:tr>
      <w:tr w:rsidR="001923B4" w14:paraId="71A010D2" w14:textId="77777777" w:rsidTr="001923B4">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0675252B" w14:textId="77777777" w:rsidR="001923B4" w:rsidRDefault="001923B4" w:rsidP="001923B4">
            <w:r>
              <w:t>Description</w:t>
            </w:r>
          </w:p>
        </w:tc>
        <w:tc>
          <w:tcPr>
            <w:tcW w:w="7068" w:type="dxa"/>
          </w:tcPr>
          <w:p w14:paraId="571F94E6" w14:textId="4DAA58EF" w:rsidR="001923B4" w:rsidRDefault="001923B4" w:rsidP="001923B4">
            <w:pPr>
              <w:cnfStyle w:val="000000000000" w:firstRow="0" w:lastRow="0" w:firstColumn="0" w:lastColumn="0" w:oddVBand="0" w:evenVBand="0" w:oddHBand="0" w:evenHBand="0" w:firstRowFirstColumn="0" w:firstRowLastColumn="0" w:lastRowFirstColumn="0" w:lastRowLastColumn="0"/>
            </w:pPr>
            <w:r>
              <w:t>Function acts as an entry point into the Robot Control system.  Starts as a new system thread.</w:t>
            </w:r>
          </w:p>
        </w:tc>
      </w:tr>
      <w:tr w:rsidR="001923B4" w14:paraId="34175213" w14:textId="77777777" w:rsidTr="001923B4">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24B23D41" w14:textId="77777777" w:rsidR="001923B4" w:rsidRDefault="001923B4" w:rsidP="001923B4">
            <w:r>
              <w:t>Accessibility</w:t>
            </w:r>
          </w:p>
        </w:tc>
        <w:tc>
          <w:tcPr>
            <w:tcW w:w="7068" w:type="dxa"/>
          </w:tcPr>
          <w:p w14:paraId="64E4AEEB" w14:textId="77777777" w:rsidR="001923B4" w:rsidRDefault="001923B4" w:rsidP="001923B4">
            <w:pPr>
              <w:cnfStyle w:val="000000000000" w:firstRow="0" w:lastRow="0" w:firstColumn="0" w:lastColumn="0" w:oddVBand="0" w:evenVBand="0" w:oddHBand="0" w:evenHBand="0" w:firstRowFirstColumn="0" w:firstRowLastColumn="0" w:lastRowFirstColumn="0" w:lastRowLastColumn="0"/>
            </w:pPr>
            <w:r>
              <w:t>Public</w:t>
            </w:r>
          </w:p>
        </w:tc>
      </w:tr>
      <w:tr w:rsidR="001923B4" w14:paraId="21FF3D35" w14:textId="77777777" w:rsidTr="001923B4">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7DB48189" w14:textId="77777777" w:rsidR="001923B4" w:rsidRDefault="001923B4" w:rsidP="001923B4">
            <w:r>
              <w:t>Return Type</w:t>
            </w:r>
          </w:p>
        </w:tc>
        <w:tc>
          <w:tcPr>
            <w:tcW w:w="7068" w:type="dxa"/>
          </w:tcPr>
          <w:p w14:paraId="10DA4E6C" w14:textId="77777777" w:rsidR="001923B4" w:rsidRDefault="001923B4" w:rsidP="001923B4">
            <w:pPr>
              <w:cnfStyle w:val="000000000000" w:firstRow="0" w:lastRow="0" w:firstColumn="0" w:lastColumn="0" w:oddVBand="0" w:evenVBand="0" w:oddHBand="0" w:evenHBand="0" w:firstRowFirstColumn="0" w:firstRowLastColumn="0" w:lastRowFirstColumn="0" w:lastRowLastColumn="0"/>
            </w:pPr>
            <w:r>
              <w:t>Void</w:t>
            </w:r>
          </w:p>
        </w:tc>
      </w:tr>
      <w:tr w:rsidR="001923B4" w14:paraId="705C5351" w14:textId="77777777" w:rsidTr="001923B4">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7DBE807" w14:textId="77777777" w:rsidR="001923B4" w:rsidRDefault="001923B4" w:rsidP="001923B4">
            <w:r>
              <w:t>Arguments</w:t>
            </w:r>
          </w:p>
        </w:tc>
        <w:tc>
          <w:tcPr>
            <w:tcW w:w="7068" w:type="dxa"/>
          </w:tcPr>
          <w:p w14:paraId="2A614337" w14:textId="571C6F79" w:rsidR="001923B4" w:rsidRDefault="001923B4" w:rsidP="001923B4">
            <w:pPr>
              <w:cnfStyle w:val="000000000000" w:firstRow="0" w:lastRow="0" w:firstColumn="0" w:lastColumn="0" w:oddVBand="0" w:evenVBand="0" w:oddHBand="0" w:evenHBand="0" w:firstRowFirstColumn="0" w:firstRowLastColumn="0" w:lastRowFirstColumn="0" w:lastRowLastColumn="0"/>
            </w:pPr>
            <w:r>
              <w:t>Void *</w:t>
            </w:r>
            <w:proofErr w:type="spellStart"/>
            <w:r>
              <w:t>args</w:t>
            </w:r>
            <w:proofErr w:type="spellEnd"/>
          </w:p>
        </w:tc>
      </w:tr>
    </w:tbl>
    <w:p w14:paraId="5B701495" w14:textId="1A4B479E" w:rsidR="006C2BAF" w:rsidRDefault="006C2BAF" w:rsidP="007E2C93"/>
    <w:p w14:paraId="55074307" w14:textId="5E2FC919" w:rsidR="00FF1A7D" w:rsidRDefault="00FF1A7D" w:rsidP="00AA2EB1">
      <w:pPr>
        <w:pStyle w:val="Caption"/>
      </w:pPr>
      <w:bookmarkStart w:id="309" w:name="_Toc434232838"/>
      <w:r>
        <w:t xml:space="preserve">Table </w:t>
      </w:r>
      <w:fldSimple w:instr=" SEQ Table \* ARABIC ">
        <w:r w:rsidR="006175EC">
          <w:rPr>
            <w:noProof/>
          </w:rPr>
          <w:t>53</w:t>
        </w:r>
      </w:fldSimple>
      <w:r>
        <w:t>. Robot Control Start Function</w:t>
      </w:r>
      <w:bookmarkEnd w:id="309"/>
    </w:p>
    <w:tbl>
      <w:tblPr>
        <w:tblStyle w:val="GridTable1Light"/>
        <w:tblW w:w="9043" w:type="dxa"/>
        <w:tblLook w:val="04A0" w:firstRow="1" w:lastRow="0" w:firstColumn="1" w:lastColumn="0" w:noHBand="0" w:noVBand="1"/>
      </w:tblPr>
      <w:tblGrid>
        <w:gridCol w:w="1975"/>
        <w:gridCol w:w="7068"/>
      </w:tblGrid>
      <w:tr w:rsidR="001923B4" w14:paraId="7E4F644F" w14:textId="77777777" w:rsidTr="001923B4">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3354ED4" w14:textId="77777777" w:rsidR="001923B4" w:rsidRDefault="001923B4" w:rsidP="001923B4">
            <w:r>
              <w:t>Function</w:t>
            </w:r>
          </w:p>
        </w:tc>
        <w:tc>
          <w:tcPr>
            <w:tcW w:w="7068" w:type="dxa"/>
          </w:tcPr>
          <w:p w14:paraId="3F1E0916" w14:textId="5059B5AE" w:rsidR="001923B4" w:rsidRDefault="001923B4" w:rsidP="001923B4">
            <w:pPr>
              <w:cnfStyle w:val="100000000000" w:firstRow="1" w:lastRow="0" w:firstColumn="0" w:lastColumn="0" w:oddVBand="0" w:evenVBand="0" w:oddHBand="0" w:evenHBand="0" w:firstRowFirstColumn="0" w:firstRowLastColumn="0" w:lastRowFirstColumn="0" w:lastRowLastColumn="0"/>
            </w:pPr>
            <w:r>
              <w:t>Start()</w:t>
            </w:r>
          </w:p>
        </w:tc>
      </w:tr>
      <w:tr w:rsidR="001923B4" w14:paraId="43D357FE" w14:textId="77777777" w:rsidTr="001923B4">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6C82A4D" w14:textId="77777777" w:rsidR="001923B4" w:rsidRDefault="001923B4" w:rsidP="001923B4">
            <w:r>
              <w:t>Description</w:t>
            </w:r>
          </w:p>
        </w:tc>
        <w:tc>
          <w:tcPr>
            <w:tcW w:w="7068" w:type="dxa"/>
          </w:tcPr>
          <w:p w14:paraId="080BB2B4" w14:textId="6BFE7BBA" w:rsidR="001923B4" w:rsidRDefault="001923B4" w:rsidP="001923B4">
            <w:pPr>
              <w:cnfStyle w:val="000000000000" w:firstRow="0" w:lastRow="0" w:firstColumn="0" w:lastColumn="0" w:oddVBand="0" w:evenVBand="0" w:oddHBand="0" w:evenHBand="0" w:firstRowFirstColumn="0" w:firstRowLastColumn="0" w:lastRowFirstColumn="0" w:lastRowLastColumn="0"/>
            </w:pPr>
            <w:r>
              <w:t>Function starts the main robot control loop</w:t>
            </w:r>
          </w:p>
        </w:tc>
      </w:tr>
      <w:tr w:rsidR="001923B4" w14:paraId="779E10F9" w14:textId="77777777" w:rsidTr="001923B4">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DE37262" w14:textId="77777777" w:rsidR="001923B4" w:rsidRDefault="001923B4" w:rsidP="001923B4">
            <w:r>
              <w:t>Accessibility</w:t>
            </w:r>
          </w:p>
        </w:tc>
        <w:tc>
          <w:tcPr>
            <w:tcW w:w="7068" w:type="dxa"/>
          </w:tcPr>
          <w:p w14:paraId="39A7DB8A" w14:textId="77777777" w:rsidR="001923B4" w:rsidRDefault="001923B4" w:rsidP="001923B4">
            <w:pPr>
              <w:cnfStyle w:val="000000000000" w:firstRow="0" w:lastRow="0" w:firstColumn="0" w:lastColumn="0" w:oddVBand="0" w:evenVBand="0" w:oddHBand="0" w:evenHBand="0" w:firstRowFirstColumn="0" w:firstRowLastColumn="0" w:lastRowFirstColumn="0" w:lastRowLastColumn="0"/>
            </w:pPr>
            <w:r>
              <w:t>Public</w:t>
            </w:r>
          </w:p>
        </w:tc>
      </w:tr>
      <w:tr w:rsidR="001923B4" w14:paraId="419DE5FC" w14:textId="77777777" w:rsidTr="001923B4">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05FE2A7B" w14:textId="77777777" w:rsidR="001923B4" w:rsidRDefault="001923B4" w:rsidP="001923B4">
            <w:r>
              <w:t>Return Type</w:t>
            </w:r>
          </w:p>
        </w:tc>
        <w:tc>
          <w:tcPr>
            <w:tcW w:w="7068" w:type="dxa"/>
          </w:tcPr>
          <w:p w14:paraId="02B05447" w14:textId="77777777" w:rsidR="001923B4" w:rsidRDefault="001923B4" w:rsidP="001923B4">
            <w:pPr>
              <w:cnfStyle w:val="000000000000" w:firstRow="0" w:lastRow="0" w:firstColumn="0" w:lastColumn="0" w:oddVBand="0" w:evenVBand="0" w:oddHBand="0" w:evenHBand="0" w:firstRowFirstColumn="0" w:firstRowLastColumn="0" w:lastRowFirstColumn="0" w:lastRowLastColumn="0"/>
            </w:pPr>
            <w:r>
              <w:t>Void</w:t>
            </w:r>
          </w:p>
        </w:tc>
      </w:tr>
      <w:tr w:rsidR="001923B4" w14:paraId="4282B13E" w14:textId="77777777" w:rsidTr="001923B4">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18CC53F" w14:textId="77777777" w:rsidR="001923B4" w:rsidRDefault="001923B4" w:rsidP="001923B4">
            <w:r>
              <w:t>Arguments</w:t>
            </w:r>
          </w:p>
        </w:tc>
        <w:tc>
          <w:tcPr>
            <w:tcW w:w="7068" w:type="dxa"/>
          </w:tcPr>
          <w:p w14:paraId="7077E46A" w14:textId="73B568E2" w:rsidR="001923B4" w:rsidRDefault="001923B4" w:rsidP="001923B4">
            <w:pPr>
              <w:cnfStyle w:val="000000000000" w:firstRow="0" w:lastRow="0" w:firstColumn="0" w:lastColumn="0" w:oddVBand="0" w:evenVBand="0" w:oddHBand="0" w:evenHBand="0" w:firstRowFirstColumn="0" w:firstRowLastColumn="0" w:lastRowFirstColumn="0" w:lastRowLastColumn="0"/>
            </w:pPr>
          </w:p>
        </w:tc>
      </w:tr>
    </w:tbl>
    <w:p w14:paraId="5CE5B29E" w14:textId="523F3028" w:rsidR="001923B4" w:rsidRDefault="001923B4" w:rsidP="007E2C93"/>
    <w:p w14:paraId="5D274BE4" w14:textId="436A5140" w:rsidR="00FF1A7D" w:rsidRDefault="00FF1A7D" w:rsidP="00AA2EB1">
      <w:pPr>
        <w:pStyle w:val="Caption"/>
      </w:pPr>
      <w:bookmarkStart w:id="310" w:name="_Toc434232839"/>
      <w:r>
        <w:t xml:space="preserve">Table </w:t>
      </w:r>
      <w:fldSimple w:instr=" SEQ Table \* ARABIC ">
        <w:r w:rsidR="006175EC">
          <w:rPr>
            <w:noProof/>
          </w:rPr>
          <w:t>54</w:t>
        </w:r>
      </w:fldSimple>
      <w:r>
        <w:t>. Robot Control Initialize Settings Function</w:t>
      </w:r>
      <w:bookmarkEnd w:id="310"/>
    </w:p>
    <w:tbl>
      <w:tblPr>
        <w:tblStyle w:val="GridTable1Light"/>
        <w:tblW w:w="9043" w:type="dxa"/>
        <w:tblLook w:val="04A0" w:firstRow="1" w:lastRow="0" w:firstColumn="1" w:lastColumn="0" w:noHBand="0" w:noVBand="1"/>
      </w:tblPr>
      <w:tblGrid>
        <w:gridCol w:w="1975"/>
        <w:gridCol w:w="7068"/>
      </w:tblGrid>
      <w:tr w:rsidR="00FF1A7D" w14:paraId="66500E6A" w14:textId="77777777" w:rsidTr="00B11CD5">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0907CE71" w14:textId="77777777" w:rsidR="00FF1A7D" w:rsidRDefault="00FF1A7D" w:rsidP="00B11CD5">
            <w:r>
              <w:t>Function</w:t>
            </w:r>
          </w:p>
        </w:tc>
        <w:tc>
          <w:tcPr>
            <w:tcW w:w="7068" w:type="dxa"/>
          </w:tcPr>
          <w:p w14:paraId="0B8772E9" w14:textId="6422DC59" w:rsidR="00FF1A7D" w:rsidRDefault="00FF1A7D" w:rsidP="00B11CD5">
            <w:pPr>
              <w:cnfStyle w:val="100000000000" w:firstRow="1" w:lastRow="0" w:firstColumn="0" w:lastColumn="0" w:oddVBand="0" w:evenVBand="0" w:oddHBand="0" w:evenHBand="0" w:firstRowFirstColumn="0" w:firstRowLastColumn="0" w:lastRowFirstColumn="0" w:lastRowLastColumn="0"/>
            </w:pPr>
            <w:proofErr w:type="spellStart"/>
            <w:r>
              <w:t>initializeSettings</w:t>
            </w:r>
            <w:proofErr w:type="spellEnd"/>
            <w:r>
              <w:t>(file)</w:t>
            </w:r>
          </w:p>
        </w:tc>
      </w:tr>
      <w:tr w:rsidR="00FF1A7D" w14:paraId="16ACED3E" w14:textId="77777777" w:rsidTr="00B11CD5">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2845D412" w14:textId="77777777" w:rsidR="00FF1A7D" w:rsidRDefault="00FF1A7D" w:rsidP="00B11CD5">
            <w:r>
              <w:t>Description</w:t>
            </w:r>
          </w:p>
        </w:tc>
        <w:tc>
          <w:tcPr>
            <w:tcW w:w="7068" w:type="dxa"/>
          </w:tcPr>
          <w:p w14:paraId="19E58F08" w14:textId="547FF9FA" w:rsidR="00FF1A7D" w:rsidRDefault="00FF1A7D" w:rsidP="00B11CD5">
            <w:pPr>
              <w:cnfStyle w:val="000000000000" w:firstRow="0" w:lastRow="0" w:firstColumn="0" w:lastColumn="0" w:oddVBand="0" w:evenVBand="0" w:oddHBand="0" w:evenHBand="0" w:firstRowFirstColumn="0" w:firstRowLastColumn="0" w:lastRowFirstColumn="0" w:lastRowLastColumn="0"/>
            </w:pPr>
            <w:r>
              <w:t>Function initializes all system settings and  makes them ready to communicate to sub-component controllers</w:t>
            </w:r>
          </w:p>
        </w:tc>
      </w:tr>
      <w:tr w:rsidR="00FF1A7D" w14:paraId="7F27103F" w14:textId="77777777" w:rsidTr="00B11CD5">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03161402" w14:textId="77777777" w:rsidR="00FF1A7D" w:rsidRDefault="00FF1A7D" w:rsidP="00B11CD5">
            <w:r>
              <w:t>Accessibility</w:t>
            </w:r>
          </w:p>
        </w:tc>
        <w:tc>
          <w:tcPr>
            <w:tcW w:w="7068" w:type="dxa"/>
          </w:tcPr>
          <w:p w14:paraId="010A31D9" w14:textId="77777777" w:rsidR="00FF1A7D" w:rsidRDefault="00FF1A7D" w:rsidP="00B11CD5">
            <w:pPr>
              <w:cnfStyle w:val="000000000000" w:firstRow="0" w:lastRow="0" w:firstColumn="0" w:lastColumn="0" w:oddVBand="0" w:evenVBand="0" w:oddHBand="0" w:evenHBand="0" w:firstRowFirstColumn="0" w:firstRowLastColumn="0" w:lastRowFirstColumn="0" w:lastRowLastColumn="0"/>
            </w:pPr>
            <w:r>
              <w:t>Public</w:t>
            </w:r>
          </w:p>
        </w:tc>
      </w:tr>
      <w:tr w:rsidR="00FF1A7D" w14:paraId="798D0B5F" w14:textId="77777777" w:rsidTr="00B11CD5">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18A73D7D" w14:textId="77777777" w:rsidR="00FF1A7D" w:rsidRDefault="00FF1A7D" w:rsidP="00B11CD5">
            <w:r>
              <w:t>Return Type</w:t>
            </w:r>
          </w:p>
        </w:tc>
        <w:tc>
          <w:tcPr>
            <w:tcW w:w="7068" w:type="dxa"/>
          </w:tcPr>
          <w:p w14:paraId="62EEADC3" w14:textId="1938ED3F" w:rsidR="00FF1A7D" w:rsidRDefault="00FF1A7D" w:rsidP="00B11CD5">
            <w:pPr>
              <w:cnfStyle w:val="000000000000" w:firstRow="0" w:lastRow="0" w:firstColumn="0" w:lastColumn="0" w:oddVBand="0" w:evenVBand="0" w:oddHBand="0" w:evenHBand="0" w:firstRowFirstColumn="0" w:firstRowLastColumn="0" w:lastRowFirstColumn="0" w:lastRowLastColumn="0"/>
            </w:pPr>
            <w:r>
              <w:t xml:space="preserve">Settings </w:t>
            </w:r>
          </w:p>
        </w:tc>
      </w:tr>
      <w:tr w:rsidR="00FF1A7D" w14:paraId="29932BA4" w14:textId="77777777" w:rsidTr="00B11CD5">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2FA2D2E" w14:textId="77777777" w:rsidR="00FF1A7D" w:rsidRDefault="00FF1A7D" w:rsidP="00B11CD5">
            <w:r>
              <w:t>Arguments</w:t>
            </w:r>
          </w:p>
        </w:tc>
        <w:tc>
          <w:tcPr>
            <w:tcW w:w="7068" w:type="dxa"/>
          </w:tcPr>
          <w:p w14:paraId="42A40651" w14:textId="5A57C563" w:rsidR="00FF1A7D" w:rsidRDefault="00FF1A7D" w:rsidP="00B11CD5">
            <w:pPr>
              <w:cnfStyle w:val="000000000000" w:firstRow="0" w:lastRow="0" w:firstColumn="0" w:lastColumn="0" w:oddVBand="0" w:evenVBand="0" w:oddHBand="0" w:evenHBand="0" w:firstRowFirstColumn="0" w:firstRowLastColumn="0" w:lastRowFirstColumn="0" w:lastRowLastColumn="0"/>
            </w:pPr>
            <w:r>
              <w:t>File – file name of the settings file to run (system can have multiple settings files.  One file can be specified at robot startup.)</w:t>
            </w:r>
          </w:p>
        </w:tc>
      </w:tr>
    </w:tbl>
    <w:p w14:paraId="18F4E6F8" w14:textId="05FC745F" w:rsidR="00FF1A7D" w:rsidRDefault="00FF1A7D" w:rsidP="007E2C93"/>
    <w:p w14:paraId="41091F9A" w14:textId="43C157EA" w:rsidR="00FF1A7D" w:rsidRDefault="00FF1A7D" w:rsidP="00AA2EB1">
      <w:pPr>
        <w:pStyle w:val="Caption"/>
      </w:pPr>
      <w:bookmarkStart w:id="311" w:name="_Toc434232840"/>
      <w:r>
        <w:t xml:space="preserve">Table </w:t>
      </w:r>
      <w:fldSimple w:instr=" SEQ Table \* ARABIC ">
        <w:r w:rsidR="006175EC">
          <w:rPr>
            <w:noProof/>
          </w:rPr>
          <w:t>55</w:t>
        </w:r>
      </w:fldSimple>
      <w:r>
        <w:t>. Robot Control System Check Function</w:t>
      </w:r>
      <w:bookmarkEnd w:id="311"/>
    </w:p>
    <w:tbl>
      <w:tblPr>
        <w:tblStyle w:val="GridTable1Light"/>
        <w:tblW w:w="9043" w:type="dxa"/>
        <w:tblLook w:val="04A0" w:firstRow="1" w:lastRow="0" w:firstColumn="1" w:lastColumn="0" w:noHBand="0" w:noVBand="1"/>
      </w:tblPr>
      <w:tblGrid>
        <w:gridCol w:w="1975"/>
        <w:gridCol w:w="7068"/>
      </w:tblGrid>
      <w:tr w:rsidR="00FF1A7D" w14:paraId="02C094CB" w14:textId="77777777" w:rsidTr="00B11CD5">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2DC927A1" w14:textId="77777777" w:rsidR="00FF1A7D" w:rsidRDefault="00FF1A7D" w:rsidP="00B11CD5">
            <w:r>
              <w:t>Function</w:t>
            </w:r>
          </w:p>
        </w:tc>
        <w:tc>
          <w:tcPr>
            <w:tcW w:w="7068" w:type="dxa"/>
          </w:tcPr>
          <w:p w14:paraId="190227E1" w14:textId="73DE03B4" w:rsidR="00FF1A7D" w:rsidRDefault="00FF1A7D" w:rsidP="00AA2EB1">
            <w:pPr>
              <w:cnfStyle w:val="100000000000" w:firstRow="1" w:lastRow="0" w:firstColumn="0" w:lastColumn="0" w:oddVBand="0" w:evenVBand="0" w:oddHBand="0" w:evenHBand="0" w:firstRowFirstColumn="0" w:firstRowLastColumn="0" w:lastRowFirstColumn="0" w:lastRowLastColumn="0"/>
            </w:pPr>
            <w:proofErr w:type="spellStart"/>
            <w:r>
              <w:t>systemCheck</w:t>
            </w:r>
            <w:proofErr w:type="spellEnd"/>
            <w:r>
              <w:t>()</w:t>
            </w:r>
          </w:p>
        </w:tc>
      </w:tr>
      <w:tr w:rsidR="00FF1A7D" w14:paraId="7DF645D2" w14:textId="77777777" w:rsidTr="00B11CD5">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118F01C" w14:textId="77777777" w:rsidR="00FF1A7D" w:rsidRDefault="00FF1A7D" w:rsidP="00B11CD5">
            <w:r>
              <w:t>Description</w:t>
            </w:r>
          </w:p>
        </w:tc>
        <w:tc>
          <w:tcPr>
            <w:tcW w:w="7068" w:type="dxa"/>
          </w:tcPr>
          <w:p w14:paraId="24C03D24" w14:textId="23828955" w:rsidR="00FF1A7D" w:rsidRDefault="00FF1A7D" w:rsidP="00B11CD5">
            <w:pPr>
              <w:cnfStyle w:val="000000000000" w:firstRow="0" w:lastRow="0" w:firstColumn="0" w:lastColumn="0" w:oddVBand="0" w:evenVBand="0" w:oddHBand="0" w:evenHBand="0" w:firstRowFirstColumn="0" w:firstRowLastColumn="0" w:lastRowFirstColumn="0" w:lastRowLastColumn="0"/>
            </w:pPr>
            <w:r>
              <w:t xml:space="preserve">Function executes a full system check to ensure everything is ready to operate. </w:t>
            </w:r>
          </w:p>
        </w:tc>
      </w:tr>
      <w:tr w:rsidR="00FF1A7D" w14:paraId="1B3E2EE1" w14:textId="77777777" w:rsidTr="00B11CD5">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BE18EE2" w14:textId="77777777" w:rsidR="00FF1A7D" w:rsidRDefault="00FF1A7D" w:rsidP="00B11CD5">
            <w:r>
              <w:t>Accessibility</w:t>
            </w:r>
          </w:p>
        </w:tc>
        <w:tc>
          <w:tcPr>
            <w:tcW w:w="7068" w:type="dxa"/>
          </w:tcPr>
          <w:p w14:paraId="47336F35" w14:textId="77777777" w:rsidR="00FF1A7D" w:rsidRDefault="00FF1A7D" w:rsidP="00B11CD5">
            <w:pPr>
              <w:cnfStyle w:val="000000000000" w:firstRow="0" w:lastRow="0" w:firstColumn="0" w:lastColumn="0" w:oddVBand="0" w:evenVBand="0" w:oddHBand="0" w:evenHBand="0" w:firstRowFirstColumn="0" w:firstRowLastColumn="0" w:lastRowFirstColumn="0" w:lastRowLastColumn="0"/>
            </w:pPr>
            <w:r>
              <w:t>Public</w:t>
            </w:r>
          </w:p>
        </w:tc>
      </w:tr>
      <w:tr w:rsidR="00FF1A7D" w14:paraId="3674BF7D" w14:textId="77777777" w:rsidTr="00B11CD5">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3B99336C" w14:textId="77777777" w:rsidR="00FF1A7D" w:rsidRDefault="00FF1A7D" w:rsidP="00B11CD5">
            <w:r>
              <w:t>Return Type</w:t>
            </w:r>
          </w:p>
        </w:tc>
        <w:tc>
          <w:tcPr>
            <w:tcW w:w="7068" w:type="dxa"/>
          </w:tcPr>
          <w:p w14:paraId="7F568D39" w14:textId="77777777" w:rsidR="00FF1A7D" w:rsidRDefault="00FF1A7D" w:rsidP="00B11CD5">
            <w:pPr>
              <w:cnfStyle w:val="000000000000" w:firstRow="0" w:lastRow="0" w:firstColumn="0" w:lastColumn="0" w:oddVBand="0" w:evenVBand="0" w:oddHBand="0" w:evenHBand="0" w:firstRowFirstColumn="0" w:firstRowLastColumn="0" w:lastRowFirstColumn="0" w:lastRowLastColumn="0"/>
            </w:pPr>
            <w:r>
              <w:t>Void</w:t>
            </w:r>
          </w:p>
        </w:tc>
      </w:tr>
      <w:tr w:rsidR="00FF1A7D" w14:paraId="41F79B30" w14:textId="77777777" w:rsidTr="00B11CD5">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7E2FAF3" w14:textId="77777777" w:rsidR="00FF1A7D" w:rsidRDefault="00FF1A7D" w:rsidP="00B11CD5">
            <w:r>
              <w:t>Arguments</w:t>
            </w:r>
          </w:p>
        </w:tc>
        <w:tc>
          <w:tcPr>
            <w:tcW w:w="7068" w:type="dxa"/>
          </w:tcPr>
          <w:p w14:paraId="19C1FC45" w14:textId="26016F8A" w:rsidR="00FF1A7D" w:rsidRDefault="00FF1A7D" w:rsidP="00B11CD5">
            <w:pPr>
              <w:cnfStyle w:val="000000000000" w:firstRow="0" w:lastRow="0" w:firstColumn="0" w:lastColumn="0" w:oddVBand="0" w:evenVBand="0" w:oddHBand="0" w:evenHBand="0" w:firstRowFirstColumn="0" w:firstRowLastColumn="0" w:lastRowFirstColumn="0" w:lastRowLastColumn="0"/>
            </w:pPr>
          </w:p>
        </w:tc>
      </w:tr>
    </w:tbl>
    <w:p w14:paraId="478B4D91" w14:textId="1D060475" w:rsidR="00FF1A7D" w:rsidRDefault="00FF1A7D" w:rsidP="007E2C93"/>
    <w:p w14:paraId="0AE5B6F4" w14:textId="1843B295" w:rsidR="00FF1A7D" w:rsidRDefault="004B02A9" w:rsidP="00AA2EB1">
      <w:pPr>
        <w:pStyle w:val="Caption"/>
      </w:pPr>
      <w:bookmarkStart w:id="312" w:name="_Toc434232841"/>
      <w:r>
        <w:t xml:space="preserve">Table </w:t>
      </w:r>
      <w:fldSimple w:instr=" SEQ Table \* ARABIC ">
        <w:r w:rsidR="006175EC">
          <w:rPr>
            <w:noProof/>
          </w:rPr>
          <w:t>56</w:t>
        </w:r>
      </w:fldSimple>
      <w:r>
        <w:t xml:space="preserve">. Robot Control System Behavior: </w:t>
      </w:r>
      <w:proofErr w:type="spellStart"/>
      <w:r>
        <w:t>hardwareCheck</w:t>
      </w:r>
      <w:bookmarkEnd w:id="312"/>
      <w:proofErr w:type="spellEnd"/>
    </w:p>
    <w:tbl>
      <w:tblPr>
        <w:tblStyle w:val="GridTable1Light"/>
        <w:tblW w:w="9043" w:type="dxa"/>
        <w:tblLook w:val="04A0" w:firstRow="1" w:lastRow="0" w:firstColumn="1" w:lastColumn="0" w:noHBand="0" w:noVBand="1"/>
      </w:tblPr>
      <w:tblGrid>
        <w:gridCol w:w="1975"/>
        <w:gridCol w:w="7068"/>
      </w:tblGrid>
      <w:tr w:rsidR="00FF1A7D" w14:paraId="78ECC515" w14:textId="77777777" w:rsidTr="00B11CD5">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06960343" w14:textId="77777777" w:rsidR="00FF1A7D" w:rsidRDefault="00FF1A7D" w:rsidP="00B11CD5">
            <w:r>
              <w:t>Function</w:t>
            </w:r>
          </w:p>
        </w:tc>
        <w:tc>
          <w:tcPr>
            <w:tcW w:w="7068" w:type="dxa"/>
          </w:tcPr>
          <w:p w14:paraId="4407C3BB" w14:textId="586DE113" w:rsidR="00FF1A7D" w:rsidRDefault="00FF1A7D" w:rsidP="00B11CD5">
            <w:pPr>
              <w:cnfStyle w:val="100000000000" w:firstRow="1" w:lastRow="0" w:firstColumn="0" w:lastColumn="0" w:oddVBand="0" w:evenVBand="0" w:oddHBand="0" w:evenHBand="0" w:firstRowFirstColumn="0" w:firstRowLastColumn="0" w:lastRowFirstColumn="0" w:lastRowLastColumn="0"/>
            </w:pPr>
            <w:proofErr w:type="spellStart"/>
            <w:r>
              <w:t>hardwareCheck</w:t>
            </w:r>
            <w:proofErr w:type="spellEnd"/>
            <w:r>
              <w:t>()</w:t>
            </w:r>
          </w:p>
        </w:tc>
      </w:tr>
      <w:tr w:rsidR="00FF1A7D" w14:paraId="04BC3412" w14:textId="77777777" w:rsidTr="00B11CD5">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2E51A2E7" w14:textId="77777777" w:rsidR="00FF1A7D" w:rsidRDefault="00FF1A7D" w:rsidP="00B11CD5">
            <w:r>
              <w:t>Description</w:t>
            </w:r>
          </w:p>
        </w:tc>
        <w:tc>
          <w:tcPr>
            <w:tcW w:w="7068" w:type="dxa"/>
          </w:tcPr>
          <w:p w14:paraId="0CE33D88" w14:textId="425C1DC3" w:rsidR="00FF1A7D" w:rsidRDefault="00FF1A7D" w:rsidP="00AA2EB1">
            <w:pPr>
              <w:cnfStyle w:val="000000000000" w:firstRow="0" w:lastRow="0" w:firstColumn="0" w:lastColumn="0" w:oddVBand="0" w:evenVBand="0" w:oddHBand="0" w:evenHBand="0" w:firstRowFirstColumn="0" w:firstRowLastColumn="0" w:lastRowFirstColumn="0" w:lastRowLastColumn="0"/>
            </w:pPr>
            <w:r>
              <w:t>Function checks hardware components to  ensure ready state.</w:t>
            </w:r>
          </w:p>
        </w:tc>
      </w:tr>
      <w:tr w:rsidR="00FF1A7D" w14:paraId="676BF673" w14:textId="77777777" w:rsidTr="00B11CD5">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32649B7" w14:textId="77777777" w:rsidR="00FF1A7D" w:rsidRDefault="00FF1A7D" w:rsidP="00B11CD5">
            <w:r>
              <w:t>Accessibility</w:t>
            </w:r>
          </w:p>
        </w:tc>
        <w:tc>
          <w:tcPr>
            <w:tcW w:w="7068" w:type="dxa"/>
          </w:tcPr>
          <w:p w14:paraId="2EE6CDA5" w14:textId="77777777" w:rsidR="00FF1A7D" w:rsidRDefault="00FF1A7D" w:rsidP="00B11CD5">
            <w:pPr>
              <w:cnfStyle w:val="000000000000" w:firstRow="0" w:lastRow="0" w:firstColumn="0" w:lastColumn="0" w:oddVBand="0" w:evenVBand="0" w:oddHBand="0" w:evenHBand="0" w:firstRowFirstColumn="0" w:firstRowLastColumn="0" w:lastRowFirstColumn="0" w:lastRowLastColumn="0"/>
            </w:pPr>
            <w:r>
              <w:t>Public</w:t>
            </w:r>
          </w:p>
        </w:tc>
      </w:tr>
      <w:tr w:rsidR="00FF1A7D" w14:paraId="57485F15" w14:textId="77777777" w:rsidTr="00B11CD5">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33DA8CDE" w14:textId="77777777" w:rsidR="00FF1A7D" w:rsidRDefault="00FF1A7D" w:rsidP="00B11CD5">
            <w:r>
              <w:t>Return Type</w:t>
            </w:r>
          </w:p>
        </w:tc>
        <w:tc>
          <w:tcPr>
            <w:tcW w:w="7068" w:type="dxa"/>
          </w:tcPr>
          <w:p w14:paraId="625AFA7C" w14:textId="77777777" w:rsidR="00FF1A7D" w:rsidRDefault="00FF1A7D" w:rsidP="00B11CD5">
            <w:pPr>
              <w:cnfStyle w:val="000000000000" w:firstRow="0" w:lastRow="0" w:firstColumn="0" w:lastColumn="0" w:oddVBand="0" w:evenVBand="0" w:oddHBand="0" w:evenHBand="0" w:firstRowFirstColumn="0" w:firstRowLastColumn="0" w:lastRowFirstColumn="0" w:lastRowLastColumn="0"/>
            </w:pPr>
            <w:r>
              <w:t>Void</w:t>
            </w:r>
          </w:p>
        </w:tc>
      </w:tr>
      <w:tr w:rsidR="00FF1A7D" w14:paraId="4D8319C0" w14:textId="77777777" w:rsidTr="00B11CD5">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0E748206" w14:textId="77777777" w:rsidR="00FF1A7D" w:rsidRDefault="00FF1A7D" w:rsidP="00B11CD5">
            <w:r>
              <w:t>Arguments</w:t>
            </w:r>
          </w:p>
        </w:tc>
        <w:tc>
          <w:tcPr>
            <w:tcW w:w="7068" w:type="dxa"/>
          </w:tcPr>
          <w:p w14:paraId="26ACC80B" w14:textId="6B0097F6" w:rsidR="00FF1A7D" w:rsidRDefault="00FF1A7D" w:rsidP="00B11CD5">
            <w:pPr>
              <w:cnfStyle w:val="000000000000" w:firstRow="0" w:lastRow="0" w:firstColumn="0" w:lastColumn="0" w:oddVBand="0" w:evenVBand="0" w:oddHBand="0" w:evenHBand="0" w:firstRowFirstColumn="0" w:firstRowLastColumn="0" w:lastRowFirstColumn="0" w:lastRowLastColumn="0"/>
            </w:pPr>
          </w:p>
        </w:tc>
      </w:tr>
    </w:tbl>
    <w:p w14:paraId="40A68769" w14:textId="1F8C8C3C" w:rsidR="00FF1A7D" w:rsidRDefault="00FF1A7D" w:rsidP="007E2C93"/>
    <w:p w14:paraId="6DEC8C39" w14:textId="7DCAC9CE" w:rsidR="004B02A9" w:rsidRDefault="004B02A9" w:rsidP="00AA2EB1">
      <w:pPr>
        <w:pStyle w:val="Caption"/>
      </w:pPr>
      <w:bookmarkStart w:id="313" w:name="_Toc434232842"/>
      <w:r>
        <w:t xml:space="preserve">Table </w:t>
      </w:r>
      <w:fldSimple w:instr=" SEQ Table \* ARABIC ">
        <w:r w:rsidR="006175EC">
          <w:rPr>
            <w:noProof/>
          </w:rPr>
          <w:t>57</w:t>
        </w:r>
      </w:fldSimple>
      <w:r>
        <w:t xml:space="preserve">. Robot Control System Behavior: </w:t>
      </w:r>
      <w:proofErr w:type="spellStart"/>
      <w:r>
        <w:t>sensorCheck</w:t>
      </w:r>
      <w:bookmarkEnd w:id="313"/>
      <w:proofErr w:type="spellEnd"/>
    </w:p>
    <w:tbl>
      <w:tblPr>
        <w:tblStyle w:val="GridTable1Light"/>
        <w:tblW w:w="9043" w:type="dxa"/>
        <w:tblLook w:val="04A0" w:firstRow="1" w:lastRow="0" w:firstColumn="1" w:lastColumn="0" w:noHBand="0" w:noVBand="1"/>
      </w:tblPr>
      <w:tblGrid>
        <w:gridCol w:w="1975"/>
        <w:gridCol w:w="7068"/>
      </w:tblGrid>
      <w:tr w:rsidR="00FF1A7D" w14:paraId="0AF793C5" w14:textId="77777777" w:rsidTr="00B11CD5">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B3BA88A" w14:textId="77777777" w:rsidR="00FF1A7D" w:rsidRDefault="00FF1A7D" w:rsidP="00B11CD5">
            <w:r>
              <w:t>Function</w:t>
            </w:r>
          </w:p>
        </w:tc>
        <w:tc>
          <w:tcPr>
            <w:tcW w:w="7068" w:type="dxa"/>
          </w:tcPr>
          <w:p w14:paraId="6ABDB5E2" w14:textId="4E8F4AF1" w:rsidR="00FF1A7D" w:rsidRDefault="00FF1A7D" w:rsidP="00B11CD5">
            <w:pPr>
              <w:cnfStyle w:val="100000000000" w:firstRow="1" w:lastRow="0" w:firstColumn="0" w:lastColumn="0" w:oddVBand="0" w:evenVBand="0" w:oddHBand="0" w:evenHBand="0" w:firstRowFirstColumn="0" w:firstRowLastColumn="0" w:lastRowFirstColumn="0" w:lastRowLastColumn="0"/>
            </w:pPr>
            <w:proofErr w:type="spellStart"/>
            <w:r>
              <w:t>sensorCheck</w:t>
            </w:r>
            <w:proofErr w:type="spellEnd"/>
            <w:r>
              <w:t>(sensor)</w:t>
            </w:r>
          </w:p>
        </w:tc>
      </w:tr>
      <w:tr w:rsidR="00FF1A7D" w14:paraId="7ADA08E5" w14:textId="77777777" w:rsidTr="00B11CD5">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6EC98EC" w14:textId="77777777" w:rsidR="00FF1A7D" w:rsidRDefault="00FF1A7D" w:rsidP="00B11CD5">
            <w:r>
              <w:t>Description</w:t>
            </w:r>
          </w:p>
        </w:tc>
        <w:tc>
          <w:tcPr>
            <w:tcW w:w="7068" w:type="dxa"/>
          </w:tcPr>
          <w:p w14:paraId="4DB383F4" w14:textId="5C6B799C" w:rsidR="00FF1A7D" w:rsidRDefault="00FF1A7D" w:rsidP="00AA2EB1">
            <w:pPr>
              <w:cnfStyle w:val="000000000000" w:firstRow="0" w:lastRow="0" w:firstColumn="0" w:lastColumn="0" w:oddVBand="0" w:evenVBand="0" w:oddHBand="0" w:evenHBand="0" w:firstRowFirstColumn="0" w:firstRowLastColumn="0" w:lastRowFirstColumn="0" w:lastRowLastColumn="0"/>
            </w:pPr>
            <w:r>
              <w:t xml:space="preserve">Function checks each sensor to ensure the sensor is operational </w:t>
            </w:r>
          </w:p>
        </w:tc>
      </w:tr>
      <w:tr w:rsidR="00FF1A7D" w14:paraId="507E3EF2" w14:textId="77777777" w:rsidTr="00B11CD5">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994308E" w14:textId="77777777" w:rsidR="00FF1A7D" w:rsidRDefault="00FF1A7D" w:rsidP="00B11CD5">
            <w:r>
              <w:t>Accessibility</w:t>
            </w:r>
          </w:p>
        </w:tc>
        <w:tc>
          <w:tcPr>
            <w:tcW w:w="7068" w:type="dxa"/>
          </w:tcPr>
          <w:p w14:paraId="651778B2" w14:textId="77777777" w:rsidR="00FF1A7D" w:rsidRDefault="00FF1A7D" w:rsidP="00B11CD5">
            <w:pPr>
              <w:cnfStyle w:val="000000000000" w:firstRow="0" w:lastRow="0" w:firstColumn="0" w:lastColumn="0" w:oddVBand="0" w:evenVBand="0" w:oddHBand="0" w:evenHBand="0" w:firstRowFirstColumn="0" w:firstRowLastColumn="0" w:lastRowFirstColumn="0" w:lastRowLastColumn="0"/>
            </w:pPr>
            <w:r>
              <w:t>Public</w:t>
            </w:r>
          </w:p>
        </w:tc>
      </w:tr>
      <w:tr w:rsidR="00FF1A7D" w14:paraId="34DF43EB" w14:textId="77777777" w:rsidTr="00B11CD5">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1641B48A" w14:textId="77777777" w:rsidR="00FF1A7D" w:rsidRDefault="00FF1A7D" w:rsidP="00B11CD5">
            <w:r>
              <w:t>Return Type</w:t>
            </w:r>
          </w:p>
        </w:tc>
        <w:tc>
          <w:tcPr>
            <w:tcW w:w="7068" w:type="dxa"/>
          </w:tcPr>
          <w:p w14:paraId="71B7D7D0" w14:textId="77777777" w:rsidR="00FF1A7D" w:rsidRDefault="00FF1A7D" w:rsidP="00B11CD5">
            <w:pPr>
              <w:cnfStyle w:val="000000000000" w:firstRow="0" w:lastRow="0" w:firstColumn="0" w:lastColumn="0" w:oddVBand="0" w:evenVBand="0" w:oddHBand="0" w:evenHBand="0" w:firstRowFirstColumn="0" w:firstRowLastColumn="0" w:lastRowFirstColumn="0" w:lastRowLastColumn="0"/>
            </w:pPr>
            <w:r>
              <w:t>Void</w:t>
            </w:r>
          </w:p>
        </w:tc>
      </w:tr>
      <w:tr w:rsidR="00FF1A7D" w14:paraId="42513F9D" w14:textId="77777777" w:rsidTr="00B11CD5">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743D63DD" w14:textId="77777777" w:rsidR="00FF1A7D" w:rsidRDefault="00FF1A7D" w:rsidP="00B11CD5">
            <w:r>
              <w:t>Arguments</w:t>
            </w:r>
          </w:p>
        </w:tc>
        <w:tc>
          <w:tcPr>
            <w:tcW w:w="7068" w:type="dxa"/>
          </w:tcPr>
          <w:p w14:paraId="722CF8CA" w14:textId="43E74385" w:rsidR="00FF1A7D" w:rsidRDefault="00FF1A7D" w:rsidP="00B11CD5">
            <w:pPr>
              <w:cnfStyle w:val="000000000000" w:firstRow="0" w:lastRow="0" w:firstColumn="0" w:lastColumn="0" w:oddVBand="0" w:evenVBand="0" w:oddHBand="0" w:evenHBand="0" w:firstRowFirstColumn="0" w:firstRowLastColumn="0" w:lastRowFirstColumn="0" w:lastRowLastColumn="0"/>
            </w:pPr>
            <w:r>
              <w:t>Sensor – object defines a sensor</w:t>
            </w:r>
          </w:p>
        </w:tc>
      </w:tr>
    </w:tbl>
    <w:p w14:paraId="415434E8" w14:textId="662EFF06" w:rsidR="00FF1A7D" w:rsidRDefault="00FF1A7D" w:rsidP="007E2C93"/>
    <w:p w14:paraId="33FA7D3F" w14:textId="151DB5E4" w:rsidR="004B02A9" w:rsidRDefault="004B02A9" w:rsidP="00AA2EB1">
      <w:pPr>
        <w:pStyle w:val="Caption"/>
      </w:pPr>
      <w:bookmarkStart w:id="314" w:name="_Toc434232843"/>
      <w:r>
        <w:t xml:space="preserve">Table </w:t>
      </w:r>
      <w:fldSimple w:instr=" SEQ Table \* ARABIC ">
        <w:r w:rsidR="006175EC">
          <w:rPr>
            <w:noProof/>
          </w:rPr>
          <w:t>58</w:t>
        </w:r>
      </w:fldSimple>
      <w:r>
        <w:t xml:space="preserve">. Robot Control System Behavior: </w:t>
      </w:r>
      <w:proofErr w:type="spellStart"/>
      <w:r>
        <w:t>readyStateCheck</w:t>
      </w:r>
      <w:bookmarkEnd w:id="314"/>
      <w:proofErr w:type="spellEnd"/>
    </w:p>
    <w:tbl>
      <w:tblPr>
        <w:tblStyle w:val="GridTable1Light"/>
        <w:tblW w:w="9043" w:type="dxa"/>
        <w:tblLook w:val="04A0" w:firstRow="1" w:lastRow="0" w:firstColumn="1" w:lastColumn="0" w:noHBand="0" w:noVBand="1"/>
      </w:tblPr>
      <w:tblGrid>
        <w:gridCol w:w="1975"/>
        <w:gridCol w:w="7068"/>
      </w:tblGrid>
      <w:tr w:rsidR="00FF1A7D" w14:paraId="393DD765" w14:textId="77777777" w:rsidTr="00B11CD5">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4A35B09" w14:textId="77777777" w:rsidR="00FF1A7D" w:rsidRDefault="00FF1A7D" w:rsidP="00B11CD5">
            <w:r>
              <w:t>Function</w:t>
            </w:r>
          </w:p>
        </w:tc>
        <w:tc>
          <w:tcPr>
            <w:tcW w:w="7068" w:type="dxa"/>
          </w:tcPr>
          <w:p w14:paraId="59E820C4" w14:textId="3AACF4C2" w:rsidR="00FF1A7D" w:rsidRDefault="00FF1A7D" w:rsidP="00AA2EB1">
            <w:pPr>
              <w:cnfStyle w:val="100000000000" w:firstRow="1" w:lastRow="0" w:firstColumn="0" w:lastColumn="0" w:oddVBand="0" w:evenVBand="0" w:oddHBand="0" w:evenHBand="0" w:firstRowFirstColumn="0" w:firstRowLastColumn="0" w:lastRowFirstColumn="0" w:lastRowLastColumn="0"/>
            </w:pPr>
            <w:proofErr w:type="spellStart"/>
            <w:r>
              <w:t>readyStateCheck</w:t>
            </w:r>
            <w:proofErr w:type="spellEnd"/>
            <w:r>
              <w:t>()</w:t>
            </w:r>
          </w:p>
        </w:tc>
      </w:tr>
      <w:tr w:rsidR="00FF1A7D" w14:paraId="65752C5A" w14:textId="77777777" w:rsidTr="00B11CD5">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47D0F84" w14:textId="77777777" w:rsidR="00FF1A7D" w:rsidRDefault="00FF1A7D" w:rsidP="00B11CD5">
            <w:r>
              <w:t>Description</w:t>
            </w:r>
          </w:p>
        </w:tc>
        <w:tc>
          <w:tcPr>
            <w:tcW w:w="7068" w:type="dxa"/>
          </w:tcPr>
          <w:p w14:paraId="5B51ADBF" w14:textId="77777777" w:rsidR="0038291F" w:rsidRDefault="00FF1A7D" w:rsidP="00AA2EB1">
            <w:pPr>
              <w:cnfStyle w:val="000000000000" w:firstRow="0" w:lastRow="0" w:firstColumn="0" w:lastColumn="0" w:oddVBand="0" w:evenVBand="0" w:oddHBand="0" w:evenHBand="0" w:firstRowFirstColumn="0" w:firstRowLastColumn="0" w:lastRowFirstColumn="0" w:lastRowLastColumn="0"/>
            </w:pPr>
            <w:r>
              <w:t xml:space="preserve">Function </w:t>
            </w:r>
            <w:r w:rsidR="0038291F">
              <w:t>checks the “</w:t>
            </w:r>
            <w:proofErr w:type="spellStart"/>
            <w:r w:rsidR="0038291F">
              <w:t>startFrom</w:t>
            </w:r>
            <w:proofErr w:type="spellEnd"/>
            <w:r w:rsidR="0038291F">
              <w:t xml:space="preserve">” variable to determine robot start route. </w:t>
            </w:r>
          </w:p>
          <w:p w14:paraId="0DE555B7" w14:textId="0B2D3234" w:rsidR="0038291F" w:rsidRDefault="0038291F" w:rsidP="00AA2EB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t xml:space="preserve">If starting from the start, </w:t>
            </w:r>
            <w:r w:rsidR="00FF1A7D">
              <w:t xml:space="preserve">scans </w:t>
            </w:r>
            <w:r w:rsidR="00D8009B">
              <w:t>toggle switch state</w:t>
            </w:r>
            <w:r w:rsidR="00FF1A7D">
              <w:t xml:space="preserve"> that indicate </w:t>
            </w:r>
            <w:r>
              <w:t xml:space="preserve">competition start, after start condition is met, the </w:t>
            </w:r>
            <w:proofErr w:type="spellStart"/>
            <w:r>
              <w:t>NavigationControl.navigateThroughTunnel</w:t>
            </w:r>
            <w:proofErr w:type="spellEnd"/>
            <w:r>
              <w:t xml:space="preserve">() function executes.  </w:t>
            </w:r>
          </w:p>
          <w:p w14:paraId="1CC8FBEB" w14:textId="4F506841" w:rsidR="0038291F" w:rsidRDefault="0038291F" w:rsidP="00AA2EB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t>If the start</w:t>
            </w:r>
            <w:r w:rsidR="0070111E">
              <w:t xml:space="preserve">ing from a pickup/delivery route, the robot will follow the </w:t>
            </w:r>
          </w:p>
        </w:tc>
      </w:tr>
      <w:tr w:rsidR="00FF1A7D" w14:paraId="7624A6EB" w14:textId="77777777" w:rsidTr="00B11CD5">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B336B8F" w14:textId="77777777" w:rsidR="00FF1A7D" w:rsidRDefault="00FF1A7D" w:rsidP="00B11CD5">
            <w:r>
              <w:t>Accessibility</w:t>
            </w:r>
          </w:p>
        </w:tc>
        <w:tc>
          <w:tcPr>
            <w:tcW w:w="7068" w:type="dxa"/>
          </w:tcPr>
          <w:p w14:paraId="5EB2383F" w14:textId="77777777" w:rsidR="00FF1A7D" w:rsidRDefault="00FF1A7D" w:rsidP="00B11CD5">
            <w:pPr>
              <w:cnfStyle w:val="000000000000" w:firstRow="0" w:lastRow="0" w:firstColumn="0" w:lastColumn="0" w:oddVBand="0" w:evenVBand="0" w:oddHBand="0" w:evenHBand="0" w:firstRowFirstColumn="0" w:firstRowLastColumn="0" w:lastRowFirstColumn="0" w:lastRowLastColumn="0"/>
            </w:pPr>
            <w:r>
              <w:t>Public</w:t>
            </w:r>
          </w:p>
        </w:tc>
      </w:tr>
      <w:tr w:rsidR="00FF1A7D" w14:paraId="540B0467" w14:textId="77777777" w:rsidTr="00B11CD5">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772483FF" w14:textId="77777777" w:rsidR="00FF1A7D" w:rsidRDefault="00FF1A7D" w:rsidP="00B11CD5">
            <w:r>
              <w:t>Return Type</w:t>
            </w:r>
          </w:p>
        </w:tc>
        <w:tc>
          <w:tcPr>
            <w:tcW w:w="7068" w:type="dxa"/>
          </w:tcPr>
          <w:p w14:paraId="4EE8CCF0" w14:textId="77777777" w:rsidR="00FF1A7D" w:rsidRDefault="00FF1A7D" w:rsidP="00B11CD5">
            <w:pPr>
              <w:cnfStyle w:val="000000000000" w:firstRow="0" w:lastRow="0" w:firstColumn="0" w:lastColumn="0" w:oddVBand="0" w:evenVBand="0" w:oddHBand="0" w:evenHBand="0" w:firstRowFirstColumn="0" w:firstRowLastColumn="0" w:lastRowFirstColumn="0" w:lastRowLastColumn="0"/>
            </w:pPr>
            <w:r>
              <w:t>Void</w:t>
            </w:r>
          </w:p>
        </w:tc>
      </w:tr>
      <w:tr w:rsidR="00FF1A7D" w14:paraId="39581400" w14:textId="77777777" w:rsidTr="00B11CD5">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5B4CEDD" w14:textId="77777777" w:rsidR="00FF1A7D" w:rsidRDefault="00FF1A7D" w:rsidP="00B11CD5">
            <w:r>
              <w:t>Arguments</w:t>
            </w:r>
          </w:p>
        </w:tc>
        <w:tc>
          <w:tcPr>
            <w:tcW w:w="7068" w:type="dxa"/>
          </w:tcPr>
          <w:p w14:paraId="4470E042" w14:textId="06962BF8" w:rsidR="00FF1A7D" w:rsidRDefault="00FF1A7D" w:rsidP="00B11CD5">
            <w:pPr>
              <w:cnfStyle w:val="000000000000" w:firstRow="0" w:lastRow="0" w:firstColumn="0" w:lastColumn="0" w:oddVBand="0" w:evenVBand="0" w:oddHBand="0" w:evenHBand="0" w:firstRowFirstColumn="0" w:firstRowLastColumn="0" w:lastRowFirstColumn="0" w:lastRowLastColumn="0"/>
            </w:pPr>
          </w:p>
        </w:tc>
      </w:tr>
    </w:tbl>
    <w:p w14:paraId="768EABE0" w14:textId="053F3A2B" w:rsidR="00FF1A7D" w:rsidRDefault="00FF1A7D" w:rsidP="007E2C93"/>
    <w:p w14:paraId="65A7251D" w14:textId="3D0BDB19" w:rsidR="004B02A9" w:rsidRDefault="004B02A9" w:rsidP="00AA2EB1">
      <w:pPr>
        <w:pStyle w:val="Caption"/>
      </w:pPr>
      <w:bookmarkStart w:id="315" w:name="_Toc434232844"/>
      <w:r>
        <w:t xml:space="preserve">Table </w:t>
      </w:r>
      <w:fldSimple w:instr=" SEQ Table \* ARABIC ">
        <w:r w:rsidR="006175EC">
          <w:rPr>
            <w:noProof/>
          </w:rPr>
          <w:t>59</w:t>
        </w:r>
      </w:fldSimple>
      <w:r>
        <w:t xml:space="preserve">. Robot Control System Behavior: </w:t>
      </w:r>
      <w:proofErr w:type="spellStart"/>
      <w:r>
        <w:t>startFromRoute</w:t>
      </w:r>
      <w:bookmarkEnd w:id="315"/>
      <w:proofErr w:type="spellEnd"/>
    </w:p>
    <w:tbl>
      <w:tblPr>
        <w:tblStyle w:val="GridTable1Light"/>
        <w:tblW w:w="9043" w:type="dxa"/>
        <w:tblLook w:val="04A0" w:firstRow="1" w:lastRow="0" w:firstColumn="1" w:lastColumn="0" w:noHBand="0" w:noVBand="1"/>
      </w:tblPr>
      <w:tblGrid>
        <w:gridCol w:w="1975"/>
        <w:gridCol w:w="7068"/>
      </w:tblGrid>
      <w:tr w:rsidR="00000FFF" w14:paraId="2856F5E7" w14:textId="77777777" w:rsidTr="00C133D2">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0F65A1A0" w14:textId="77777777" w:rsidR="00000FFF" w:rsidRDefault="00000FFF" w:rsidP="00C133D2">
            <w:r>
              <w:t>Function</w:t>
            </w:r>
          </w:p>
        </w:tc>
        <w:tc>
          <w:tcPr>
            <w:tcW w:w="7068" w:type="dxa"/>
          </w:tcPr>
          <w:p w14:paraId="48F634DE" w14:textId="2CB46CB4" w:rsidR="00000FFF" w:rsidRDefault="00000FFF" w:rsidP="00AA2EB1">
            <w:pPr>
              <w:cnfStyle w:val="100000000000" w:firstRow="1" w:lastRow="0" w:firstColumn="0" w:lastColumn="0" w:oddVBand="0" w:evenVBand="0" w:oddHBand="0" w:evenHBand="0" w:firstRowFirstColumn="0" w:firstRowLastColumn="0" w:lastRowFirstColumn="0" w:lastRowLastColumn="0"/>
            </w:pPr>
            <w:proofErr w:type="spellStart"/>
            <w:r>
              <w:t>startFromRoute</w:t>
            </w:r>
            <w:proofErr w:type="spellEnd"/>
            <w:r>
              <w:t>(Route)</w:t>
            </w:r>
          </w:p>
        </w:tc>
      </w:tr>
      <w:tr w:rsidR="00000FFF" w14:paraId="58C44DFA"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2B245CCF" w14:textId="77777777" w:rsidR="00000FFF" w:rsidRDefault="00000FFF" w:rsidP="00C133D2">
            <w:r>
              <w:t>Description</w:t>
            </w:r>
          </w:p>
        </w:tc>
        <w:tc>
          <w:tcPr>
            <w:tcW w:w="7068" w:type="dxa"/>
          </w:tcPr>
          <w:p w14:paraId="2D094C63" w14:textId="1DDF7BB0" w:rsidR="00000FFF" w:rsidRDefault="00000FFF" w:rsidP="00C133D2">
            <w:pPr>
              <w:cnfStyle w:val="000000000000" w:firstRow="0" w:lastRow="0" w:firstColumn="0" w:lastColumn="0" w:oddVBand="0" w:evenVBand="0" w:oddHBand="0" w:evenHBand="0" w:firstRowFirstColumn="0" w:firstRowLastColumn="0" w:lastRowFirstColumn="0" w:lastRowLastColumn="0"/>
            </w:pPr>
            <w:r>
              <w:t>Function is used to start the robot from a named route, rather than the start each time.</w:t>
            </w:r>
          </w:p>
        </w:tc>
      </w:tr>
      <w:tr w:rsidR="00000FFF" w14:paraId="6FAABCA7"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7DF04BC1" w14:textId="77777777" w:rsidR="00000FFF" w:rsidRDefault="00000FFF" w:rsidP="00C133D2">
            <w:r>
              <w:t>Accessibility</w:t>
            </w:r>
          </w:p>
        </w:tc>
        <w:tc>
          <w:tcPr>
            <w:tcW w:w="7068" w:type="dxa"/>
          </w:tcPr>
          <w:p w14:paraId="06972673" w14:textId="77777777" w:rsidR="00000FFF" w:rsidRDefault="00000FFF" w:rsidP="00C133D2">
            <w:pPr>
              <w:cnfStyle w:val="000000000000" w:firstRow="0" w:lastRow="0" w:firstColumn="0" w:lastColumn="0" w:oddVBand="0" w:evenVBand="0" w:oddHBand="0" w:evenHBand="0" w:firstRowFirstColumn="0" w:firstRowLastColumn="0" w:lastRowFirstColumn="0" w:lastRowLastColumn="0"/>
            </w:pPr>
            <w:r>
              <w:t>Public</w:t>
            </w:r>
          </w:p>
        </w:tc>
      </w:tr>
      <w:tr w:rsidR="00000FFF" w14:paraId="5693F3FD" w14:textId="77777777" w:rsidTr="00C133D2">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04143953" w14:textId="77777777" w:rsidR="00000FFF" w:rsidRDefault="00000FFF" w:rsidP="00C133D2">
            <w:r>
              <w:t>Return Type</w:t>
            </w:r>
          </w:p>
        </w:tc>
        <w:tc>
          <w:tcPr>
            <w:tcW w:w="7068" w:type="dxa"/>
          </w:tcPr>
          <w:p w14:paraId="16E7D2F0" w14:textId="77777777" w:rsidR="00000FFF" w:rsidRDefault="00000FFF" w:rsidP="00C133D2">
            <w:pPr>
              <w:cnfStyle w:val="000000000000" w:firstRow="0" w:lastRow="0" w:firstColumn="0" w:lastColumn="0" w:oddVBand="0" w:evenVBand="0" w:oddHBand="0" w:evenHBand="0" w:firstRowFirstColumn="0" w:firstRowLastColumn="0" w:lastRowFirstColumn="0" w:lastRowLastColumn="0"/>
            </w:pPr>
            <w:r>
              <w:t>Void</w:t>
            </w:r>
          </w:p>
        </w:tc>
      </w:tr>
      <w:tr w:rsidR="00000FFF" w14:paraId="20A50119" w14:textId="77777777" w:rsidTr="00C133D2">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05041099" w14:textId="77777777" w:rsidR="00000FFF" w:rsidRDefault="00000FFF" w:rsidP="00C133D2">
            <w:r>
              <w:t>Arguments</w:t>
            </w:r>
          </w:p>
        </w:tc>
        <w:tc>
          <w:tcPr>
            <w:tcW w:w="7068" w:type="dxa"/>
          </w:tcPr>
          <w:p w14:paraId="07FD6F57" w14:textId="650B7C7F" w:rsidR="00000FFF" w:rsidRDefault="00000FFF" w:rsidP="00AA2EB1">
            <w:pPr>
              <w:cnfStyle w:val="000000000000" w:firstRow="0" w:lastRow="0" w:firstColumn="0" w:lastColumn="0" w:oddVBand="0" w:evenVBand="0" w:oddHBand="0" w:evenHBand="0" w:firstRowFirstColumn="0" w:firstRowLastColumn="0" w:lastRowFirstColumn="0" w:lastRowLastColumn="0"/>
            </w:pPr>
            <w:r>
              <w:t>Route – Name of the route to start from.  Route names are in the settings file.</w:t>
            </w:r>
          </w:p>
        </w:tc>
      </w:tr>
    </w:tbl>
    <w:p w14:paraId="712ECA1D" w14:textId="77777777" w:rsidR="00FD68AC" w:rsidRDefault="00FD68AC" w:rsidP="007E2C93"/>
    <w:p w14:paraId="781D7807" w14:textId="77777777" w:rsidR="007E2C93" w:rsidRDefault="007E2C93" w:rsidP="007E2C93">
      <w:pPr>
        <w:rPr>
          <w:rStyle w:val="Strong"/>
        </w:rPr>
      </w:pPr>
    </w:p>
    <w:p w14:paraId="1D928EDE" w14:textId="77777777" w:rsidR="007E2C93" w:rsidRDefault="007E2C93" w:rsidP="00AA2EB1">
      <w:pPr>
        <w:pStyle w:val="Heading4"/>
      </w:pPr>
      <w:r>
        <w:t xml:space="preserve">Object: </w:t>
      </w:r>
      <w:proofErr w:type="spellStart"/>
      <w:r>
        <w:t>LogisticsController</w:t>
      </w:r>
      <w:proofErr w:type="spellEnd"/>
    </w:p>
    <w:p w14:paraId="1A7FAAE6" w14:textId="77777777" w:rsidR="007E2C93" w:rsidRPr="00D568E7" w:rsidRDefault="007E2C93" w:rsidP="007E2C93"/>
    <w:p w14:paraId="2ECC01A3" w14:textId="3A8D6534" w:rsidR="007E2C93" w:rsidRDefault="00B10651" w:rsidP="007E2C93">
      <w:pPr>
        <w:jc w:val="center"/>
      </w:pPr>
      <w:r w:rsidRPr="00B10651">
        <w:rPr>
          <w:noProof/>
        </w:rPr>
        <w:drawing>
          <wp:inline distT="0" distB="0" distL="0" distR="0" wp14:anchorId="037058DD" wp14:editId="51A89811">
            <wp:extent cx="1762125" cy="2962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62125" cy="2962275"/>
                    </a:xfrm>
                    <a:prstGeom prst="rect">
                      <a:avLst/>
                    </a:prstGeom>
                    <a:noFill/>
                    <a:ln>
                      <a:noFill/>
                    </a:ln>
                  </pic:spPr>
                </pic:pic>
              </a:graphicData>
            </a:graphic>
          </wp:inline>
        </w:drawing>
      </w:r>
    </w:p>
    <w:p w14:paraId="1E69E753" w14:textId="3E03F236" w:rsidR="00751376" w:rsidRDefault="00751376" w:rsidP="00AA2EB1">
      <w:pPr>
        <w:pStyle w:val="Caption"/>
      </w:pPr>
      <w:bookmarkStart w:id="316" w:name="_Toc434233516"/>
      <w:r>
        <w:t xml:space="preserve">Figure </w:t>
      </w:r>
      <w:fldSimple w:instr=" SEQ Figure \* ARABIC ">
        <w:r w:rsidR="006175EC">
          <w:rPr>
            <w:noProof/>
          </w:rPr>
          <w:t>56</w:t>
        </w:r>
      </w:fldSimple>
      <w:r>
        <w:t>. Logistics Controller Class Diagram</w:t>
      </w:r>
      <w:bookmarkEnd w:id="316"/>
    </w:p>
    <w:p w14:paraId="63679A03" w14:textId="77777777" w:rsidR="007E2C93" w:rsidRPr="00D568E7" w:rsidRDefault="007E2C93" w:rsidP="007E2C93">
      <w:pPr>
        <w:rPr>
          <w:rStyle w:val="Strong"/>
        </w:rPr>
      </w:pPr>
      <w:r w:rsidRPr="00D568E7">
        <w:rPr>
          <w:rStyle w:val="Strong"/>
        </w:rPr>
        <w:t>Properties</w:t>
      </w:r>
    </w:p>
    <w:p w14:paraId="188C5017" w14:textId="04220C71" w:rsidR="007E2C93" w:rsidRPr="00D568E7" w:rsidRDefault="003A69E4" w:rsidP="0017370C">
      <w:pPr>
        <w:pStyle w:val="Caption"/>
      </w:pPr>
      <w:bookmarkStart w:id="317" w:name="_Toc434232845"/>
      <w:r>
        <w:t xml:space="preserve">Table </w:t>
      </w:r>
      <w:fldSimple w:instr=" SEQ Table \* ARABIC ">
        <w:r w:rsidR="006175EC">
          <w:rPr>
            <w:noProof/>
          </w:rPr>
          <w:t>60</w:t>
        </w:r>
      </w:fldSimple>
      <w:r>
        <w:t>. Logistics Controller Properties</w:t>
      </w:r>
      <w:bookmarkEnd w:id="317"/>
    </w:p>
    <w:tbl>
      <w:tblPr>
        <w:tblStyle w:val="GridTable1Light"/>
        <w:tblW w:w="0" w:type="auto"/>
        <w:tblLook w:val="04A0" w:firstRow="1" w:lastRow="0" w:firstColumn="1" w:lastColumn="0" w:noHBand="0" w:noVBand="1"/>
      </w:tblPr>
      <w:tblGrid>
        <w:gridCol w:w="2070"/>
        <w:gridCol w:w="1500"/>
        <w:gridCol w:w="4171"/>
        <w:gridCol w:w="1249"/>
      </w:tblGrid>
      <w:tr w:rsidR="007E2C93" w14:paraId="0CA6D8EB" w14:textId="77777777" w:rsidTr="00396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9E94484" w14:textId="77777777" w:rsidR="007E2C93" w:rsidRDefault="007E2C93" w:rsidP="003960EA">
            <w:r>
              <w:t>Name</w:t>
            </w:r>
          </w:p>
        </w:tc>
        <w:tc>
          <w:tcPr>
            <w:tcW w:w="1530" w:type="dxa"/>
          </w:tcPr>
          <w:p w14:paraId="64F664B3" w14:textId="77777777" w:rsidR="007E2C93" w:rsidRDefault="007E2C93" w:rsidP="003960EA">
            <w:pPr>
              <w:cnfStyle w:val="100000000000" w:firstRow="1" w:lastRow="0" w:firstColumn="0" w:lastColumn="0" w:oddVBand="0" w:evenVBand="0" w:oddHBand="0" w:evenHBand="0" w:firstRowFirstColumn="0" w:firstRowLastColumn="0" w:lastRowFirstColumn="0" w:lastRowLastColumn="0"/>
            </w:pPr>
            <w:r>
              <w:t>Type</w:t>
            </w:r>
          </w:p>
        </w:tc>
        <w:tc>
          <w:tcPr>
            <w:tcW w:w="4410" w:type="dxa"/>
          </w:tcPr>
          <w:p w14:paraId="5B8224AE" w14:textId="77777777" w:rsidR="007E2C93" w:rsidRDefault="007E2C93" w:rsidP="003960EA">
            <w:pPr>
              <w:cnfStyle w:val="100000000000" w:firstRow="1" w:lastRow="0" w:firstColumn="0" w:lastColumn="0" w:oddVBand="0" w:evenVBand="0" w:oddHBand="0" w:evenHBand="0" w:firstRowFirstColumn="0" w:firstRowLastColumn="0" w:lastRowFirstColumn="0" w:lastRowLastColumn="0"/>
            </w:pPr>
            <w:r>
              <w:t>Description</w:t>
            </w:r>
          </w:p>
        </w:tc>
        <w:tc>
          <w:tcPr>
            <w:tcW w:w="1255" w:type="dxa"/>
          </w:tcPr>
          <w:p w14:paraId="2AC61881" w14:textId="77777777" w:rsidR="007E2C93" w:rsidRDefault="007E2C93" w:rsidP="003960EA">
            <w:pPr>
              <w:cnfStyle w:val="100000000000" w:firstRow="1" w:lastRow="0" w:firstColumn="0" w:lastColumn="0" w:oddVBand="0" w:evenVBand="0" w:oddHBand="0" w:evenHBand="0" w:firstRowFirstColumn="0" w:firstRowLastColumn="0" w:lastRowFirstColumn="0" w:lastRowLastColumn="0"/>
            </w:pPr>
            <w:r>
              <w:t>Required</w:t>
            </w:r>
          </w:p>
        </w:tc>
      </w:tr>
      <w:tr w:rsidR="007E2C93" w14:paraId="0C6A0CC1"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77DC70DB" w14:textId="5FC36AD0" w:rsidR="007E2C93" w:rsidRDefault="001A12FB" w:rsidP="003960EA">
            <w:r>
              <w:t>Routes</w:t>
            </w:r>
          </w:p>
        </w:tc>
        <w:tc>
          <w:tcPr>
            <w:tcW w:w="1530" w:type="dxa"/>
          </w:tcPr>
          <w:p w14:paraId="5EE27852" w14:textId="5ACC12A3" w:rsidR="007E2C93" w:rsidRDefault="001A12FB" w:rsidP="003960EA">
            <w:pPr>
              <w:cnfStyle w:val="000000000000" w:firstRow="0" w:lastRow="0" w:firstColumn="0" w:lastColumn="0" w:oddVBand="0" w:evenVBand="0" w:oddHBand="0" w:evenHBand="0" w:firstRowFirstColumn="0" w:firstRowLastColumn="0" w:lastRowFirstColumn="0" w:lastRowLastColumn="0"/>
            </w:pPr>
            <w:r>
              <w:t>Route collection</w:t>
            </w:r>
          </w:p>
        </w:tc>
        <w:tc>
          <w:tcPr>
            <w:tcW w:w="4410" w:type="dxa"/>
          </w:tcPr>
          <w:p w14:paraId="312EB7E2" w14:textId="28DDA3CE" w:rsidR="007E2C93" w:rsidRDefault="001A12FB" w:rsidP="003960EA">
            <w:pPr>
              <w:cnfStyle w:val="000000000000" w:firstRow="0" w:lastRow="0" w:firstColumn="0" w:lastColumn="0" w:oddVBand="0" w:evenVBand="0" w:oddHBand="0" w:evenHBand="0" w:firstRowFirstColumn="0" w:firstRowLastColumn="0" w:lastRowFirstColumn="0" w:lastRowLastColumn="0"/>
            </w:pPr>
            <w:r>
              <w:t xml:space="preserve">List of routes that the robot uses to solve the competition </w:t>
            </w:r>
          </w:p>
        </w:tc>
        <w:tc>
          <w:tcPr>
            <w:tcW w:w="1255" w:type="dxa"/>
          </w:tcPr>
          <w:p w14:paraId="685127A0" w14:textId="50C0BFA2" w:rsidR="007E2C93" w:rsidRDefault="001A12FB" w:rsidP="003960EA">
            <w:pPr>
              <w:cnfStyle w:val="000000000000" w:firstRow="0" w:lastRow="0" w:firstColumn="0" w:lastColumn="0" w:oddVBand="0" w:evenVBand="0" w:oddHBand="0" w:evenHBand="0" w:firstRowFirstColumn="0" w:firstRowLastColumn="0" w:lastRowFirstColumn="0" w:lastRowLastColumn="0"/>
            </w:pPr>
            <w:r>
              <w:t>True</w:t>
            </w:r>
          </w:p>
        </w:tc>
      </w:tr>
      <w:tr w:rsidR="007E2C93" w14:paraId="3F1C7A88"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5B78039B" w14:textId="4BF6A305" w:rsidR="007E2C93" w:rsidRDefault="001A12FB" w:rsidP="003960EA">
            <w:proofErr w:type="spellStart"/>
            <w:r>
              <w:t>CurrentInventory</w:t>
            </w:r>
            <w:proofErr w:type="spellEnd"/>
          </w:p>
        </w:tc>
        <w:tc>
          <w:tcPr>
            <w:tcW w:w="1530" w:type="dxa"/>
          </w:tcPr>
          <w:p w14:paraId="262F33B1" w14:textId="6E0A5EC8" w:rsidR="001A12FB" w:rsidRDefault="001A12FB" w:rsidP="003960EA">
            <w:pPr>
              <w:cnfStyle w:val="000000000000" w:firstRow="0" w:lastRow="0" w:firstColumn="0" w:lastColumn="0" w:oddVBand="0" w:evenVBand="0" w:oddHBand="0" w:evenHBand="0" w:firstRowFirstColumn="0" w:firstRowLastColumn="0" w:lastRowFirstColumn="0" w:lastRowLastColumn="0"/>
            </w:pPr>
            <w:r>
              <w:t>Blocks collection</w:t>
            </w:r>
          </w:p>
        </w:tc>
        <w:tc>
          <w:tcPr>
            <w:tcW w:w="4410" w:type="dxa"/>
          </w:tcPr>
          <w:p w14:paraId="7BDED3BB" w14:textId="5D4D5000" w:rsidR="007E2C93" w:rsidRDefault="001A12FB" w:rsidP="003960EA">
            <w:pPr>
              <w:cnfStyle w:val="000000000000" w:firstRow="0" w:lastRow="0" w:firstColumn="0" w:lastColumn="0" w:oddVBand="0" w:evenVBand="0" w:oddHBand="0" w:evenHBand="0" w:firstRowFirstColumn="0" w:firstRowLastColumn="0" w:lastRowFirstColumn="0" w:lastRowLastColumn="0"/>
            </w:pPr>
            <w:r>
              <w:t>Collection of blocks that represent what the robot is currently carrying in storage</w:t>
            </w:r>
          </w:p>
        </w:tc>
        <w:tc>
          <w:tcPr>
            <w:tcW w:w="1255" w:type="dxa"/>
          </w:tcPr>
          <w:p w14:paraId="2E6DA33F" w14:textId="29FE5103" w:rsidR="007E2C93" w:rsidRDefault="001A12FB" w:rsidP="003960EA">
            <w:pPr>
              <w:cnfStyle w:val="000000000000" w:firstRow="0" w:lastRow="0" w:firstColumn="0" w:lastColumn="0" w:oddVBand="0" w:evenVBand="0" w:oddHBand="0" w:evenHBand="0" w:firstRowFirstColumn="0" w:firstRowLastColumn="0" w:lastRowFirstColumn="0" w:lastRowLastColumn="0"/>
            </w:pPr>
            <w:r>
              <w:t>True</w:t>
            </w:r>
          </w:p>
        </w:tc>
      </w:tr>
      <w:tr w:rsidR="007E2C93" w14:paraId="7A179D91"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42959AA8" w14:textId="0C851BF6" w:rsidR="007E2C93" w:rsidRDefault="001A12FB" w:rsidP="003960EA">
            <w:proofErr w:type="spellStart"/>
            <w:r>
              <w:t>CurrentRoute</w:t>
            </w:r>
            <w:proofErr w:type="spellEnd"/>
          </w:p>
        </w:tc>
        <w:tc>
          <w:tcPr>
            <w:tcW w:w="1530" w:type="dxa"/>
          </w:tcPr>
          <w:p w14:paraId="005B046A" w14:textId="3E97EF2C" w:rsidR="007E2C93" w:rsidRDefault="001A12FB" w:rsidP="003960EA">
            <w:pPr>
              <w:cnfStyle w:val="000000000000" w:firstRow="0" w:lastRow="0" w:firstColumn="0" w:lastColumn="0" w:oddVBand="0" w:evenVBand="0" w:oddHBand="0" w:evenHBand="0" w:firstRowFirstColumn="0" w:firstRowLastColumn="0" w:lastRowFirstColumn="0" w:lastRowLastColumn="0"/>
            </w:pPr>
            <w:r>
              <w:t>Route</w:t>
            </w:r>
          </w:p>
        </w:tc>
        <w:tc>
          <w:tcPr>
            <w:tcW w:w="4410" w:type="dxa"/>
          </w:tcPr>
          <w:p w14:paraId="3EC500C5" w14:textId="036B6D76" w:rsidR="007E2C93" w:rsidRDefault="001A12FB" w:rsidP="003960EA">
            <w:pPr>
              <w:cnfStyle w:val="000000000000" w:firstRow="0" w:lastRow="0" w:firstColumn="0" w:lastColumn="0" w:oddVBand="0" w:evenVBand="0" w:oddHBand="0" w:evenHBand="0" w:firstRowFirstColumn="0" w:firstRowLastColumn="0" w:lastRowFirstColumn="0" w:lastRowLastColumn="0"/>
            </w:pPr>
            <w:r>
              <w:t>The current route being navigated by the navigation system</w:t>
            </w:r>
          </w:p>
        </w:tc>
        <w:tc>
          <w:tcPr>
            <w:tcW w:w="1255" w:type="dxa"/>
          </w:tcPr>
          <w:p w14:paraId="26BB4A21" w14:textId="02EFB3CB" w:rsidR="007E2C93" w:rsidRDefault="001A12FB" w:rsidP="003960EA">
            <w:pPr>
              <w:cnfStyle w:val="000000000000" w:firstRow="0" w:lastRow="0" w:firstColumn="0" w:lastColumn="0" w:oddVBand="0" w:evenVBand="0" w:oddHBand="0" w:evenHBand="0" w:firstRowFirstColumn="0" w:firstRowLastColumn="0" w:lastRowFirstColumn="0" w:lastRowLastColumn="0"/>
            </w:pPr>
            <w:r>
              <w:t>NA</w:t>
            </w:r>
          </w:p>
        </w:tc>
      </w:tr>
      <w:tr w:rsidR="007E2C93" w14:paraId="55EB95AA"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7704ABC0" w14:textId="16276D2C" w:rsidR="007E2C93" w:rsidRDefault="001A12FB" w:rsidP="003960EA">
            <w:proofErr w:type="spellStart"/>
            <w:r>
              <w:t>isZoneADelivered</w:t>
            </w:r>
            <w:proofErr w:type="spellEnd"/>
          </w:p>
        </w:tc>
        <w:tc>
          <w:tcPr>
            <w:tcW w:w="1530" w:type="dxa"/>
          </w:tcPr>
          <w:p w14:paraId="093DCA22" w14:textId="66F31991" w:rsidR="007E2C93" w:rsidRDefault="001A12FB" w:rsidP="003960EA">
            <w:pPr>
              <w:cnfStyle w:val="000000000000" w:firstRow="0" w:lastRow="0" w:firstColumn="0" w:lastColumn="0" w:oddVBand="0" w:evenVBand="0" w:oddHBand="0" w:evenHBand="0" w:firstRowFirstColumn="0" w:firstRowLastColumn="0" w:lastRowFirstColumn="0" w:lastRowLastColumn="0"/>
            </w:pPr>
            <w:r>
              <w:t>Boolean</w:t>
            </w:r>
          </w:p>
        </w:tc>
        <w:tc>
          <w:tcPr>
            <w:tcW w:w="4410" w:type="dxa"/>
          </w:tcPr>
          <w:p w14:paraId="228024B0" w14:textId="1DB1176F" w:rsidR="007E2C93" w:rsidRDefault="001A12FB" w:rsidP="003960EA">
            <w:pPr>
              <w:cnfStyle w:val="000000000000" w:firstRow="0" w:lastRow="0" w:firstColumn="0" w:lastColumn="0" w:oddVBand="0" w:evenVBand="0" w:oddHBand="0" w:evenHBand="0" w:firstRowFirstColumn="0" w:firstRowLastColumn="0" w:lastRowFirstColumn="0" w:lastRowLastColumn="0"/>
            </w:pPr>
            <w:r>
              <w:t>An indicator value that tracks if Zone A has been delivered or not</w:t>
            </w:r>
          </w:p>
        </w:tc>
        <w:tc>
          <w:tcPr>
            <w:tcW w:w="1255" w:type="dxa"/>
          </w:tcPr>
          <w:p w14:paraId="290C3F78" w14:textId="65E27147" w:rsidR="007E2C93" w:rsidRDefault="001A12FB" w:rsidP="003960EA">
            <w:pPr>
              <w:cnfStyle w:val="000000000000" w:firstRow="0" w:lastRow="0" w:firstColumn="0" w:lastColumn="0" w:oddVBand="0" w:evenVBand="0" w:oddHBand="0" w:evenHBand="0" w:firstRowFirstColumn="0" w:firstRowLastColumn="0" w:lastRowFirstColumn="0" w:lastRowLastColumn="0"/>
            </w:pPr>
            <w:r>
              <w:t>True</w:t>
            </w:r>
          </w:p>
        </w:tc>
      </w:tr>
      <w:tr w:rsidR="007E2C93" w14:paraId="551FF32D"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49D98801" w14:textId="412F90BF" w:rsidR="007E2C93" w:rsidRDefault="001A12FB" w:rsidP="003960EA">
            <w:proofErr w:type="spellStart"/>
            <w:r>
              <w:t>isZoneBDelivered</w:t>
            </w:r>
            <w:proofErr w:type="spellEnd"/>
          </w:p>
        </w:tc>
        <w:tc>
          <w:tcPr>
            <w:tcW w:w="1530" w:type="dxa"/>
          </w:tcPr>
          <w:p w14:paraId="394361C2" w14:textId="46A41C47" w:rsidR="007E2C93" w:rsidRDefault="001A12FB" w:rsidP="003960EA">
            <w:pPr>
              <w:cnfStyle w:val="000000000000" w:firstRow="0" w:lastRow="0" w:firstColumn="0" w:lastColumn="0" w:oddVBand="0" w:evenVBand="0" w:oddHBand="0" w:evenHBand="0" w:firstRowFirstColumn="0" w:firstRowLastColumn="0" w:lastRowFirstColumn="0" w:lastRowLastColumn="0"/>
            </w:pPr>
            <w:r>
              <w:t>Boolean</w:t>
            </w:r>
          </w:p>
        </w:tc>
        <w:tc>
          <w:tcPr>
            <w:tcW w:w="4410" w:type="dxa"/>
          </w:tcPr>
          <w:p w14:paraId="690A2FAF" w14:textId="3BD69155" w:rsidR="007E2C93" w:rsidRDefault="001A12FB" w:rsidP="003960EA">
            <w:pPr>
              <w:cnfStyle w:val="000000000000" w:firstRow="0" w:lastRow="0" w:firstColumn="0" w:lastColumn="0" w:oddVBand="0" w:evenVBand="0" w:oddHBand="0" w:evenHBand="0" w:firstRowFirstColumn="0" w:firstRowLastColumn="0" w:lastRowFirstColumn="0" w:lastRowLastColumn="0"/>
            </w:pPr>
            <w:r>
              <w:t>And indicator value that tracks if Zone B has been delivered or not</w:t>
            </w:r>
          </w:p>
        </w:tc>
        <w:tc>
          <w:tcPr>
            <w:tcW w:w="1255" w:type="dxa"/>
          </w:tcPr>
          <w:p w14:paraId="46D42F1B" w14:textId="43D19723" w:rsidR="007E2C93" w:rsidRDefault="001A12FB" w:rsidP="003960EA">
            <w:pPr>
              <w:cnfStyle w:val="000000000000" w:firstRow="0" w:lastRow="0" w:firstColumn="0" w:lastColumn="0" w:oddVBand="0" w:evenVBand="0" w:oddHBand="0" w:evenHBand="0" w:firstRowFirstColumn="0" w:firstRowLastColumn="0" w:lastRowFirstColumn="0" w:lastRowLastColumn="0"/>
            </w:pPr>
            <w:r>
              <w:t>True</w:t>
            </w:r>
          </w:p>
        </w:tc>
      </w:tr>
      <w:tr w:rsidR="007E2C93" w14:paraId="2839FA84"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45C0F36B" w14:textId="6EF4DD73" w:rsidR="007E2C93" w:rsidRDefault="001A12FB" w:rsidP="003960EA">
            <w:proofErr w:type="spellStart"/>
            <w:r>
              <w:t>isZoneCDelivered</w:t>
            </w:r>
            <w:proofErr w:type="spellEnd"/>
          </w:p>
        </w:tc>
        <w:tc>
          <w:tcPr>
            <w:tcW w:w="1530" w:type="dxa"/>
          </w:tcPr>
          <w:p w14:paraId="16472332" w14:textId="2715BD55" w:rsidR="007E2C93" w:rsidRDefault="001A12FB" w:rsidP="003960EA">
            <w:pPr>
              <w:cnfStyle w:val="000000000000" w:firstRow="0" w:lastRow="0" w:firstColumn="0" w:lastColumn="0" w:oddVBand="0" w:evenVBand="0" w:oddHBand="0" w:evenHBand="0" w:firstRowFirstColumn="0" w:firstRowLastColumn="0" w:lastRowFirstColumn="0" w:lastRowLastColumn="0"/>
            </w:pPr>
            <w:r>
              <w:t>Boolean</w:t>
            </w:r>
          </w:p>
        </w:tc>
        <w:tc>
          <w:tcPr>
            <w:tcW w:w="4410" w:type="dxa"/>
          </w:tcPr>
          <w:p w14:paraId="421DE80A" w14:textId="6B3DCBD9" w:rsidR="007E2C93" w:rsidRDefault="001A12FB" w:rsidP="003960EA">
            <w:pPr>
              <w:cnfStyle w:val="000000000000" w:firstRow="0" w:lastRow="0" w:firstColumn="0" w:lastColumn="0" w:oddVBand="0" w:evenVBand="0" w:oddHBand="0" w:evenHBand="0" w:firstRowFirstColumn="0" w:firstRowLastColumn="0" w:lastRowFirstColumn="0" w:lastRowLastColumn="0"/>
            </w:pPr>
            <w:r>
              <w:t>An indicator value that tracks if Zone C has been delivered or not</w:t>
            </w:r>
          </w:p>
        </w:tc>
        <w:tc>
          <w:tcPr>
            <w:tcW w:w="1255" w:type="dxa"/>
          </w:tcPr>
          <w:p w14:paraId="105BAE4A" w14:textId="6B224951" w:rsidR="007E2C93" w:rsidRDefault="001A12FB" w:rsidP="003960EA">
            <w:pPr>
              <w:cnfStyle w:val="000000000000" w:firstRow="0" w:lastRow="0" w:firstColumn="0" w:lastColumn="0" w:oddVBand="0" w:evenVBand="0" w:oddHBand="0" w:evenHBand="0" w:firstRowFirstColumn="0" w:firstRowLastColumn="0" w:lastRowFirstColumn="0" w:lastRowLastColumn="0"/>
            </w:pPr>
            <w:r>
              <w:t>True</w:t>
            </w:r>
          </w:p>
        </w:tc>
      </w:tr>
      <w:tr w:rsidR="001A12FB" w14:paraId="42B13273"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2CBD5425" w14:textId="5B05DA01" w:rsidR="001A12FB" w:rsidRDefault="001A12FB" w:rsidP="003960EA">
            <w:r>
              <w:t>Settings</w:t>
            </w:r>
          </w:p>
        </w:tc>
        <w:tc>
          <w:tcPr>
            <w:tcW w:w="1530" w:type="dxa"/>
          </w:tcPr>
          <w:p w14:paraId="7651D4BF" w14:textId="23EB1C2E" w:rsidR="001A12FB" w:rsidRDefault="001A12FB" w:rsidP="003960EA">
            <w:pPr>
              <w:cnfStyle w:val="000000000000" w:firstRow="0" w:lastRow="0" w:firstColumn="0" w:lastColumn="0" w:oddVBand="0" w:evenVBand="0" w:oddHBand="0" w:evenHBand="0" w:firstRowFirstColumn="0" w:firstRowLastColumn="0" w:lastRowFirstColumn="0" w:lastRowLastColumn="0"/>
            </w:pPr>
            <w:r>
              <w:t>Settings</w:t>
            </w:r>
          </w:p>
        </w:tc>
        <w:tc>
          <w:tcPr>
            <w:tcW w:w="4410" w:type="dxa"/>
          </w:tcPr>
          <w:p w14:paraId="3C5BA444" w14:textId="00A35DE1" w:rsidR="001A12FB" w:rsidRDefault="001A12FB" w:rsidP="003960EA">
            <w:pPr>
              <w:cnfStyle w:val="000000000000" w:firstRow="0" w:lastRow="0" w:firstColumn="0" w:lastColumn="0" w:oddVBand="0" w:evenVBand="0" w:oddHBand="0" w:evenHBand="0" w:firstRowFirstColumn="0" w:firstRowLastColumn="0" w:lastRowFirstColumn="0" w:lastRowLastColumn="0"/>
            </w:pPr>
            <w:r>
              <w:t>An object that contains all system settings</w:t>
            </w:r>
          </w:p>
        </w:tc>
        <w:tc>
          <w:tcPr>
            <w:tcW w:w="1255" w:type="dxa"/>
          </w:tcPr>
          <w:p w14:paraId="22B9885E" w14:textId="19692BA8" w:rsidR="001A12FB" w:rsidRDefault="001A12FB" w:rsidP="003960EA">
            <w:pPr>
              <w:cnfStyle w:val="000000000000" w:firstRow="0" w:lastRow="0" w:firstColumn="0" w:lastColumn="0" w:oddVBand="0" w:evenVBand="0" w:oddHBand="0" w:evenHBand="0" w:firstRowFirstColumn="0" w:firstRowLastColumn="0" w:lastRowFirstColumn="0" w:lastRowLastColumn="0"/>
            </w:pPr>
            <w:r>
              <w:t>True</w:t>
            </w:r>
          </w:p>
        </w:tc>
      </w:tr>
    </w:tbl>
    <w:p w14:paraId="4120594C" w14:textId="796D2786" w:rsidR="00F01DEA" w:rsidRDefault="00F01DEA" w:rsidP="007E2C93"/>
    <w:p w14:paraId="6B923A09" w14:textId="3495EB62" w:rsidR="00F01DEA" w:rsidRPr="00AA2EB1" w:rsidRDefault="00F01DEA" w:rsidP="007E2C93">
      <w:pPr>
        <w:rPr>
          <w:b/>
        </w:rPr>
      </w:pPr>
      <w:r w:rsidRPr="00AA2EB1">
        <w:rPr>
          <w:b/>
        </w:rPr>
        <w:t xml:space="preserve">Behavior </w:t>
      </w:r>
    </w:p>
    <w:p w14:paraId="7673DE66" w14:textId="176671B1" w:rsidR="00F01DEA" w:rsidRDefault="00F01DEA" w:rsidP="007E2C93"/>
    <w:p w14:paraId="502459A8" w14:textId="5BAD0CC8" w:rsidR="006C71AA" w:rsidRDefault="006C71AA" w:rsidP="00AA2EB1">
      <w:pPr>
        <w:pStyle w:val="Caption"/>
      </w:pPr>
      <w:bookmarkStart w:id="318" w:name="_Toc434232846"/>
      <w:r>
        <w:t xml:space="preserve">Table </w:t>
      </w:r>
      <w:fldSimple w:instr=" SEQ Table \* ARABIC ">
        <w:r w:rsidR="006175EC">
          <w:rPr>
            <w:noProof/>
          </w:rPr>
          <w:t>61</w:t>
        </w:r>
      </w:fldSimple>
      <w:r>
        <w:t xml:space="preserve">. Logistics Controller Behavior: </w:t>
      </w:r>
      <w:proofErr w:type="spellStart"/>
      <w:r>
        <w:t>startLogistics</w:t>
      </w:r>
      <w:bookmarkEnd w:id="318"/>
      <w:proofErr w:type="spellEnd"/>
    </w:p>
    <w:tbl>
      <w:tblPr>
        <w:tblStyle w:val="GridTable1Light"/>
        <w:tblW w:w="9043" w:type="dxa"/>
        <w:tblLook w:val="04A0" w:firstRow="1" w:lastRow="0" w:firstColumn="1" w:lastColumn="0" w:noHBand="0" w:noVBand="1"/>
      </w:tblPr>
      <w:tblGrid>
        <w:gridCol w:w="1975"/>
        <w:gridCol w:w="7068"/>
      </w:tblGrid>
      <w:tr w:rsidR="00F01DEA" w14:paraId="1321F04C" w14:textId="77777777" w:rsidTr="00A56757">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4D06064" w14:textId="77777777" w:rsidR="00F01DEA" w:rsidRDefault="00F01DEA" w:rsidP="00A56757">
            <w:r>
              <w:t>Function</w:t>
            </w:r>
          </w:p>
        </w:tc>
        <w:tc>
          <w:tcPr>
            <w:tcW w:w="7068" w:type="dxa"/>
          </w:tcPr>
          <w:p w14:paraId="090EAD7B" w14:textId="18C5DF12" w:rsidR="00F01DEA" w:rsidRDefault="00F01DEA" w:rsidP="00AA2EB1">
            <w:pPr>
              <w:cnfStyle w:val="100000000000" w:firstRow="1" w:lastRow="0" w:firstColumn="0" w:lastColumn="0" w:oddVBand="0" w:evenVBand="0" w:oddHBand="0" w:evenHBand="0" w:firstRowFirstColumn="0" w:firstRowLastColumn="0" w:lastRowFirstColumn="0" w:lastRowLastColumn="0"/>
            </w:pPr>
            <w:proofErr w:type="spellStart"/>
            <w:r>
              <w:t>startLogistics</w:t>
            </w:r>
            <w:proofErr w:type="spellEnd"/>
          </w:p>
        </w:tc>
      </w:tr>
      <w:tr w:rsidR="00F01DEA" w14:paraId="52A0BE00" w14:textId="77777777" w:rsidTr="00A5675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80C5852" w14:textId="77777777" w:rsidR="00F01DEA" w:rsidRDefault="00F01DEA" w:rsidP="00A56757">
            <w:r>
              <w:t>Description</w:t>
            </w:r>
          </w:p>
        </w:tc>
        <w:tc>
          <w:tcPr>
            <w:tcW w:w="7068" w:type="dxa"/>
          </w:tcPr>
          <w:p w14:paraId="2CA50AEC" w14:textId="6231FB92" w:rsidR="00F01DEA" w:rsidRDefault="00F01DEA" w:rsidP="00A56757">
            <w:pPr>
              <w:cnfStyle w:val="000000000000" w:firstRow="0" w:lastRow="0" w:firstColumn="0" w:lastColumn="0" w:oddVBand="0" w:evenVBand="0" w:oddHBand="0" w:evenHBand="0" w:firstRowFirstColumn="0" w:firstRowLastColumn="0" w:lastRowFirstColumn="0" w:lastRowLastColumn="0"/>
            </w:pPr>
            <w:r>
              <w:t>Function used to start the logistics controller.</w:t>
            </w:r>
          </w:p>
        </w:tc>
      </w:tr>
      <w:tr w:rsidR="00F01DEA" w14:paraId="17C208EE" w14:textId="77777777" w:rsidTr="00A5675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7BA5DDAA" w14:textId="77777777" w:rsidR="00F01DEA" w:rsidRDefault="00F01DEA" w:rsidP="00A56757">
            <w:r>
              <w:t>Accessibility</w:t>
            </w:r>
          </w:p>
        </w:tc>
        <w:tc>
          <w:tcPr>
            <w:tcW w:w="7068" w:type="dxa"/>
          </w:tcPr>
          <w:p w14:paraId="2535B088" w14:textId="77777777" w:rsidR="00F01DEA" w:rsidRDefault="00F01DEA" w:rsidP="00A56757">
            <w:pPr>
              <w:cnfStyle w:val="000000000000" w:firstRow="0" w:lastRow="0" w:firstColumn="0" w:lastColumn="0" w:oddVBand="0" w:evenVBand="0" w:oddHBand="0" w:evenHBand="0" w:firstRowFirstColumn="0" w:firstRowLastColumn="0" w:lastRowFirstColumn="0" w:lastRowLastColumn="0"/>
            </w:pPr>
            <w:r>
              <w:t>Public</w:t>
            </w:r>
          </w:p>
        </w:tc>
      </w:tr>
      <w:tr w:rsidR="00F01DEA" w14:paraId="3126CEF7" w14:textId="77777777" w:rsidTr="00A56757">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09DD5CCB" w14:textId="77777777" w:rsidR="00F01DEA" w:rsidRDefault="00F01DEA" w:rsidP="00A56757">
            <w:r>
              <w:t>Return Type</w:t>
            </w:r>
          </w:p>
        </w:tc>
        <w:tc>
          <w:tcPr>
            <w:tcW w:w="7068" w:type="dxa"/>
          </w:tcPr>
          <w:p w14:paraId="0C3D926B" w14:textId="77777777" w:rsidR="00F01DEA" w:rsidRDefault="00F01DEA" w:rsidP="00A56757">
            <w:pPr>
              <w:cnfStyle w:val="000000000000" w:firstRow="0" w:lastRow="0" w:firstColumn="0" w:lastColumn="0" w:oddVBand="0" w:evenVBand="0" w:oddHBand="0" w:evenHBand="0" w:firstRowFirstColumn="0" w:firstRowLastColumn="0" w:lastRowFirstColumn="0" w:lastRowLastColumn="0"/>
            </w:pPr>
            <w:r>
              <w:t>Void</w:t>
            </w:r>
          </w:p>
        </w:tc>
      </w:tr>
      <w:tr w:rsidR="00F01DEA" w14:paraId="3987AAA8" w14:textId="77777777" w:rsidTr="00A5675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8DEA722" w14:textId="77777777" w:rsidR="00F01DEA" w:rsidRDefault="00F01DEA" w:rsidP="00A56757">
            <w:r>
              <w:t>Arguments</w:t>
            </w:r>
          </w:p>
        </w:tc>
        <w:tc>
          <w:tcPr>
            <w:tcW w:w="7068" w:type="dxa"/>
          </w:tcPr>
          <w:p w14:paraId="50BE8F2E" w14:textId="71383B6D" w:rsidR="00F01DEA" w:rsidRDefault="00F01DEA" w:rsidP="00A56757">
            <w:pPr>
              <w:cnfStyle w:val="000000000000" w:firstRow="0" w:lastRow="0" w:firstColumn="0" w:lastColumn="0" w:oddVBand="0" w:evenVBand="0" w:oddHBand="0" w:evenHBand="0" w:firstRowFirstColumn="0" w:firstRowLastColumn="0" w:lastRowFirstColumn="0" w:lastRowLastColumn="0"/>
            </w:pPr>
          </w:p>
        </w:tc>
      </w:tr>
    </w:tbl>
    <w:p w14:paraId="7E4A0EAF" w14:textId="63F7D277" w:rsidR="00F01DEA" w:rsidRDefault="006C71AA" w:rsidP="00AA2EB1">
      <w:pPr>
        <w:pStyle w:val="Caption"/>
      </w:pPr>
      <w:bookmarkStart w:id="319" w:name="_Toc434232847"/>
      <w:r>
        <w:t xml:space="preserve">Table </w:t>
      </w:r>
      <w:fldSimple w:instr=" SEQ Table \* ARABIC ">
        <w:r w:rsidR="006175EC">
          <w:rPr>
            <w:noProof/>
          </w:rPr>
          <w:t>62</w:t>
        </w:r>
      </w:fldSimple>
      <w:r>
        <w:t xml:space="preserve">. Logistics Controller Behavior: </w:t>
      </w:r>
      <w:proofErr w:type="spellStart"/>
      <w:r>
        <w:t>takeInventory</w:t>
      </w:r>
      <w:bookmarkEnd w:id="319"/>
      <w:proofErr w:type="spellEnd"/>
    </w:p>
    <w:tbl>
      <w:tblPr>
        <w:tblStyle w:val="GridTable1Light"/>
        <w:tblW w:w="9043" w:type="dxa"/>
        <w:tblLook w:val="04A0" w:firstRow="1" w:lastRow="0" w:firstColumn="1" w:lastColumn="0" w:noHBand="0" w:noVBand="1"/>
      </w:tblPr>
      <w:tblGrid>
        <w:gridCol w:w="1975"/>
        <w:gridCol w:w="7068"/>
      </w:tblGrid>
      <w:tr w:rsidR="00F01DEA" w14:paraId="2E96AD62" w14:textId="77777777" w:rsidTr="00A56757">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2891F1E" w14:textId="77777777" w:rsidR="00F01DEA" w:rsidRDefault="00F01DEA" w:rsidP="00A56757">
            <w:r>
              <w:t>Function</w:t>
            </w:r>
          </w:p>
        </w:tc>
        <w:tc>
          <w:tcPr>
            <w:tcW w:w="7068" w:type="dxa"/>
          </w:tcPr>
          <w:p w14:paraId="717B9F2E" w14:textId="591690B4" w:rsidR="00F01DEA" w:rsidRDefault="00F01DEA" w:rsidP="00A56757">
            <w:pPr>
              <w:cnfStyle w:val="100000000000" w:firstRow="1" w:lastRow="0" w:firstColumn="0" w:lastColumn="0" w:oddVBand="0" w:evenVBand="0" w:oddHBand="0" w:evenHBand="0" w:firstRowFirstColumn="0" w:firstRowLastColumn="0" w:lastRowFirstColumn="0" w:lastRowLastColumn="0"/>
            </w:pPr>
            <w:proofErr w:type="spellStart"/>
            <w:r>
              <w:t>takeInventory</w:t>
            </w:r>
            <w:proofErr w:type="spellEnd"/>
            <w:r>
              <w:t>(Zone)</w:t>
            </w:r>
          </w:p>
        </w:tc>
      </w:tr>
      <w:tr w:rsidR="00F01DEA" w14:paraId="40EE31F9" w14:textId="77777777" w:rsidTr="00A5675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586643D" w14:textId="77777777" w:rsidR="00F01DEA" w:rsidRDefault="00F01DEA" w:rsidP="00A56757">
            <w:r>
              <w:t>Description</w:t>
            </w:r>
          </w:p>
        </w:tc>
        <w:tc>
          <w:tcPr>
            <w:tcW w:w="7068" w:type="dxa"/>
          </w:tcPr>
          <w:p w14:paraId="6FC0579E" w14:textId="066ACFF7" w:rsidR="00F01DEA" w:rsidRDefault="00F01DEA" w:rsidP="00A56757">
            <w:pPr>
              <w:cnfStyle w:val="000000000000" w:firstRow="0" w:lastRow="0" w:firstColumn="0" w:lastColumn="0" w:oddVBand="0" w:evenVBand="0" w:oddHBand="0" w:evenHBand="0" w:firstRowFirstColumn="0" w:firstRowLastColumn="0" w:lastRowFirstColumn="0" w:lastRowLastColumn="0"/>
            </w:pPr>
            <w:r>
              <w:t>Function used to take the inventory of a zone</w:t>
            </w:r>
          </w:p>
        </w:tc>
      </w:tr>
      <w:tr w:rsidR="00F01DEA" w14:paraId="5CBAC343" w14:textId="77777777" w:rsidTr="00A5675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0CFFF4C0" w14:textId="77777777" w:rsidR="00F01DEA" w:rsidRDefault="00F01DEA" w:rsidP="00A56757">
            <w:r>
              <w:t>Accessibility</w:t>
            </w:r>
          </w:p>
        </w:tc>
        <w:tc>
          <w:tcPr>
            <w:tcW w:w="7068" w:type="dxa"/>
          </w:tcPr>
          <w:p w14:paraId="525D34AD" w14:textId="77777777" w:rsidR="00F01DEA" w:rsidRDefault="00F01DEA" w:rsidP="00A56757">
            <w:pPr>
              <w:cnfStyle w:val="000000000000" w:firstRow="0" w:lastRow="0" w:firstColumn="0" w:lastColumn="0" w:oddVBand="0" w:evenVBand="0" w:oddHBand="0" w:evenHBand="0" w:firstRowFirstColumn="0" w:firstRowLastColumn="0" w:lastRowFirstColumn="0" w:lastRowLastColumn="0"/>
            </w:pPr>
            <w:r>
              <w:t>Public</w:t>
            </w:r>
          </w:p>
        </w:tc>
      </w:tr>
      <w:tr w:rsidR="00F01DEA" w14:paraId="2402D38C" w14:textId="77777777" w:rsidTr="00A56757">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03E1C932" w14:textId="77777777" w:rsidR="00F01DEA" w:rsidRDefault="00F01DEA" w:rsidP="00A56757">
            <w:r>
              <w:t>Return Type</w:t>
            </w:r>
          </w:p>
        </w:tc>
        <w:tc>
          <w:tcPr>
            <w:tcW w:w="7068" w:type="dxa"/>
          </w:tcPr>
          <w:p w14:paraId="07F02D34" w14:textId="77777777" w:rsidR="00F01DEA" w:rsidRDefault="00F01DEA" w:rsidP="00A56757">
            <w:pPr>
              <w:cnfStyle w:val="000000000000" w:firstRow="0" w:lastRow="0" w:firstColumn="0" w:lastColumn="0" w:oddVBand="0" w:evenVBand="0" w:oddHBand="0" w:evenHBand="0" w:firstRowFirstColumn="0" w:firstRowLastColumn="0" w:lastRowFirstColumn="0" w:lastRowLastColumn="0"/>
            </w:pPr>
            <w:r>
              <w:t>Void</w:t>
            </w:r>
          </w:p>
        </w:tc>
      </w:tr>
      <w:tr w:rsidR="00F01DEA" w14:paraId="04C2E619" w14:textId="77777777" w:rsidTr="00A5675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B7A696B" w14:textId="77777777" w:rsidR="00F01DEA" w:rsidRDefault="00F01DEA" w:rsidP="00A56757">
            <w:r>
              <w:t>Arguments</w:t>
            </w:r>
          </w:p>
        </w:tc>
        <w:tc>
          <w:tcPr>
            <w:tcW w:w="7068" w:type="dxa"/>
          </w:tcPr>
          <w:p w14:paraId="422AF341" w14:textId="393C58EE" w:rsidR="00F01DEA" w:rsidRDefault="00F01DEA" w:rsidP="00A56757">
            <w:pPr>
              <w:cnfStyle w:val="000000000000" w:firstRow="0" w:lastRow="0" w:firstColumn="0" w:lastColumn="0" w:oddVBand="0" w:evenVBand="0" w:oddHBand="0" w:evenHBand="0" w:firstRowFirstColumn="0" w:firstRowLastColumn="0" w:lastRowFirstColumn="0" w:lastRowLastColumn="0"/>
            </w:pPr>
            <w:r>
              <w:t>Zone – The zone to take inventory of</w:t>
            </w:r>
          </w:p>
        </w:tc>
      </w:tr>
    </w:tbl>
    <w:p w14:paraId="6C504B32" w14:textId="57D9DC70" w:rsidR="00F01DEA" w:rsidRDefault="00F01DEA" w:rsidP="007E2C93"/>
    <w:p w14:paraId="5BEA89E1" w14:textId="5E7D9C56" w:rsidR="006C71AA" w:rsidRDefault="006C71AA" w:rsidP="00AA2EB1">
      <w:pPr>
        <w:pStyle w:val="Caption"/>
      </w:pPr>
      <w:bookmarkStart w:id="320" w:name="_Toc434232848"/>
      <w:r>
        <w:t xml:space="preserve">Table </w:t>
      </w:r>
      <w:fldSimple w:instr=" SEQ Table \* ARABIC ">
        <w:r w:rsidR="006175EC">
          <w:rPr>
            <w:noProof/>
          </w:rPr>
          <w:t>63</w:t>
        </w:r>
      </w:fldSimple>
      <w:r>
        <w:t xml:space="preserve">. Logistics Controller Behavior: </w:t>
      </w:r>
      <w:proofErr w:type="spellStart"/>
      <w:r>
        <w:t>loadInventory</w:t>
      </w:r>
      <w:bookmarkEnd w:id="320"/>
      <w:proofErr w:type="spellEnd"/>
    </w:p>
    <w:tbl>
      <w:tblPr>
        <w:tblStyle w:val="GridTable1Light"/>
        <w:tblW w:w="9043" w:type="dxa"/>
        <w:tblLook w:val="04A0" w:firstRow="1" w:lastRow="0" w:firstColumn="1" w:lastColumn="0" w:noHBand="0" w:noVBand="1"/>
      </w:tblPr>
      <w:tblGrid>
        <w:gridCol w:w="1975"/>
        <w:gridCol w:w="7068"/>
      </w:tblGrid>
      <w:tr w:rsidR="00F01DEA" w14:paraId="4058611E" w14:textId="77777777" w:rsidTr="00A56757">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638B7FB2" w14:textId="77777777" w:rsidR="00F01DEA" w:rsidRDefault="00F01DEA" w:rsidP="00A56757">
            <w:r>
              <w:t>Function</w:t>
            </w:r>
          </w:p>
        </w:tc>
        <w:tc>
          <w:tcPr>
            <w:tcW w:w="7068" w:type="dxa"/>
          </w:tcPr>
          <w:p w14:paraId="79AEC214" w14:textId="08C27331" w:rsidR="00F01DEA" w:rsidRDefault="00F01DEA" w:rsidP="00A56757">
            <w:pPr>
              <w:cnfStyle w:val="100000000000" w:firstRow="1" w:lastRow="0" w:firstColumn="0" w:lastColumn="0" w:oddVBand="0" w:evenVBand="0" w:oddHBand="0" w:evenHBand="0" w:firstRowFirstColumn="0" w:firstRowLastColumn="0" w:lastRowFirstColumn="0" w:lastRowLastColumn="0"/>
            </w:pPr>
            <w:proofErr w:type="spellStart"/>
            <w:r>
              <w:t>loadInventory</w:t>
            </w:r>
            <w:proofErr w:type="spellEnd"/>
            <w:r>
              <w:t>(Zone)</w:t>
            </w:r>
          </w:p>
        </w:tc>
      </w:tr>
      <w:tr w:rsidR="00F01DEA" w14:paraId="21605CD4" w14:textId="77777777" w:rsidTr="00A5675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19928C73" w14:textId="77777777" w:rsidR="00F01DEA" w:rsidRDefault="00F01DEA" w:rsidP="00A56757">
            <w:r>
              <w:t>Description</w:t>
            </w:r>
          </w:p>
        </w:tc>
        <w:tc>
          <w:tcPr>
            <w:tcW w:w="7068" w:type="dxa"/>
          </w:tcPr>
          <w:p w14:paraId="2622D55F" w14:textId="34C554B0" w:rsidR="00F01DEA" w:rsidRDefault="00F01DEA" w:rsidP="00AA2EB1">
            <w:pPr>
              <w:cnfStyle w:val="000000000000" w:firstRow="0" w:lastRow="0" w:firstColumn="0" w:lastColumn="0" w:oddVBand="0" w:evenVBand="0" w:oddHBand="0" w:evenHBand="0" w:firstRowFirstColumn="0" w:firstRowLastColumn="0" w:lastRowFirstColumn="0" w:lastRowLastColumn="0"/>
            </w:pPr>
            <w:r>
              <w:t>Function used to take inventory of a zone</w:t>
            </w:r>
          </w:p>
        </w:tc>
      </w:tr>
      <w:tr w:rsidR="00F01DEA" w14:paraId="61F4F894" w14:textId="77777777" w:rsidTr="00A5675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08D5F727" w14:textId="77777777" w:rsidR="00F01DEA" w:rsidRDefault="00F01DEA" w:rsidP="00A56757">
            <w:r>
              <w:t>Accessibility</w:t>
            </w:r>
          </w:p>
        </w:tc>
        <w:tc>
          <w:tcPr>
            <w:tcW w:w="7068" w:type="dxa"/>
          </w:tcPr>
          <w:p w14:paraId="1377473F" w14:textId="77777777" w:rsidR="00F01DEA" w:rsidRDefault="00F01DEA" w:rsidP="00A56757">
            <w:pPr>
              <w:cnfStyle w:val="000000000000" w:firstRow="0" w:lastRow="0" w:firstColumn="0" w:lastColumn="0" w:oddVBand="0" w:evenVBand="0" w:oddHBand="0" w:evenHBand="0" w:firstRowFirstColumn="0" w:firstRowLastColumn="0" w:lastRowFirstColumn="0" w:lastRowLastColumn="0"/>
            </w:pPr>
            <w:r>
              <w:t>Public</w:t>
            </w:r>
          </w:p>
        </w:tc>
      </w:tr>
      <w:tr w:rsidR="00F01DEA" w14:paraId="5648195B" w14:textId="77777777" w:rsidTr="00A56757">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0DF1248E" w14:textId="77777777" w:rsidR="00F01DEA" w:rsidRDefault="00F01DEA" w:rsidP="00A56757">
            <w:r>
              <w:t>Return Type</w:t>
            </w:r>
          </w:p>
        </w:tc>
        <w:tc>
          <w:tcPr>
            <w:tcW w:w="7068" w:type="dxa"/>
          </w:tcPr>
          <w:p w14:paraId="77140671" w14:textId="77777777" w:rsidR="00F01DEA" w:rsidRDefault="00F01DEA" w:rsidP="00A56757">
            <w:pPr>
              <w:cnfStyle w:val="000000000000" w:firstRow="0" w:lastRow="0" w:firstColumn="0" w:lastColumn="0" w:oddVBand="0" w:evenVBand="0" w:oddHBand="0" w:evenHBand="0" w:firstRowFirstColumn="0" w:firstRowLastColumn="0" w:lastRowFirstColumn="0" w:lastRowLastColumn="0"/>
            </w:pPr>
            <w:r>
              <w:t>Void</w:t>
            </w:r>
          </w:p>
        </w:tc>
      </w:tr>
      <w:tr w:rsidR="00F01DEA" w14:paraId="47C9B537" w14:textId="77777777" w:rsidTr="00A5675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27019F16" w14:textId="77777777" w:rsidR="00F01DEA" w:rsidRDefault="00F01DEA" w:rsidP="00A56757">
            <w:r>
              <w:t>Arguments</w:t>
            </w:r>
          </w:p>
        </w:tc>
        <w:tc>
          <w:tcPr>
            <w:tcW w:w="7068" w:type="dxa"/>
          </w:tcPr>
          <w:p w14:paraId="0440DF78" w14:textId="7B8B379B" w:rsidR="00F01DEA" w:rsidRDefault="00F01DEA" w:rsidP="00A56757">
            <w:pPr>
              <w:cnfStyle w:val="000000000000" w:firstRow="0" w:lastRow="0" w:firstColumn="0" w:lastColumn="0" w:oddVBand="0" w:evenVBand="0" w:oddHBand="0" w:evenHBand="0" w:firstRowFirstColumn="0" w:firstRowLastColumn="0" w:lastRowFirstColumn="0" w:lastRowLastColumn="0"/>
            </w:pPr>
            <w:r>
              <w:t>Zone – The zone to load</w:t>
            </w:r>
          </w:p>
        </w:tc>
      </w:tr>
    </w:tbl>
    <w:p w14:paraId="3F3C5D4B" w14:textId="75D354A4" w:rsidR="00F01DEA" w:rsidRDefault="00F01DEA" w:rsidP="007E2C93"/>
    <w:p w14:paraId="4762FE4E" w14:textId="55000427" w:rsidR="006C71AA" w:rsidRDefault="006C71AA" w:rsidP="00AA2EB1">
      <w:pPr>
        <w:pStyle w:val="Caption"/>
      </w:pPr>
      <w:bookmarkStart w:id="321" w:name="_Toc434232849"/>
      <w:r>
        <w:t xml:space="preserve">Table </w:t>
      </w:r>
      <w:fldSimple w:instr=" SEQ Table \* ARABIC ">
        <w:r w:rsidR="006175EC">
          <w:rPr>
            <w:noProof/>
          </w:rPr>
          <w:t>64</w:t>
        </w:r>
      </w:fldSimple>
      <w:r>
        <w:t xml:space="preserve">. Logistics Controller Behavior: </w:t>
      </w:r>
      <w:proofErr w:type="spellStart"/>
      <w:r>
        <w:t>deliverInventory</w:t>
      </w:r>
      <w:bookmarkEnd w:id="321"/>
      <w:proofErr w:type="spellEnd"/>
    </w:p>
    <w:tbl>
      <w:tblPr>
        <w:tblStyle w:val="GridTable1Light"/>
        <w:tblW w:w="9043" w:type="dxa"/>
        <w:tblLook w:val="04A0" w:firstRow="1" w:lastRow="0" w:firstColumn="1" w:lastColumn="0" w:noHBand="0" w:noVBand="1"/>
      </w:tblPr>
      <w:tblGrid>
        <w:gridCol w:w="1975"/>
        <w:gridCol w:w="7068"/>
      </w:tblGrid>
      <w:tr w:rsidR="00F01DEA" w14:paraId="3B3DD4FB" w14:textId="77777777" w:rsidTr="00A56757">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5" w:type="dxa"/>
          </w:tcPr>
          <w:p w14:paraId="5A40AD09" w14:textId="77777777" w:rsidR="00F01DEA" w:rsidRDefault="00F01DEA" w:rsidP="00A56757">
            <w:r>
              <w:t>Function</w:t>
            </w:r>
          </w:p>
        </w:tc>
        <w:tc>
          <w:tcPr>
            <w:tcW w:w="7068" w:type="dxa"/>
          </w:tcPr>
          <w:p w14:paraId="7E3B1266" w14:textId="5BCBCDE3" w:rsidR="00F01DEA" w:rsidRDefault="00F01DEA" w:rsidP="00A56757">
            <w:pPr>
              <w:cnfStyle w:val="100000000000" w:firstRow="1" w:lastRow="0" w:firstColumn="0" w:lastColumn="0" w:oddVBand="0" w:evenVBand="0" w:oddHBand="0" w:evenHBand="0" w:firstRowFirstColumn="0" w:firstRowLastColumn="0" w:lastRowFirstColumn="0" w:lastRowLastColumn="0"/>
            </w:pPr>
            <w:proofErr w:type="spellStart"/>
            <w:r>
              <w:t>deliverInventory</w:t>
            </w:r>
            <w:proofErr w:type="spellEnd"/>
            <w:r>
              <w:t>(</w:t>
            </w:r>
            <w:proofErr w:type="spellStart"/>
            <w:r>
              <w:t>targetZone</w:t>
            </w:r>
            <w:proofErr w:type="spellEnd"/>
            <w:r>
              <w:t>)</w:t>
            </w:r>
          </w:p>
        </w:tc>
      </w:tr>
      <w:tr w:rsidR="00F01DEA" w14:paraId="2B3BF456" w14:textId="77777777" w:rsidTr="00A5675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E2079D3" w14:textId="77777777" w:rsidR="00F01DEA" w:rsidRDefault="00F01DEA" w:rsidP="00A56757">
            <w:r>
              <w:t>Description</w:t>
            </w:r>
          </w:p>
        </w:tc>
        <w:tc>
          <w:tcPr>
            <w:tcW w:w="7068" w:type="dxa"/>
          </w:tcPr>
          <w:p w14:paraId="4EEE68EC" w14:textId="355563A4" w:rsidR="00F01DEA" w:rsidRDefault="00F01DEA" w:rsidP="00A56757">
            <w:pPr>
              <w:cnfStyle w:val="000000000000" w:firstRow="0" w:lastRow="0" w:firstColumn="0" w:lastColumn="0" w:oddVBand="0" w:evenVBand="0" w:oddHBand="0" w:evenHBand="0" w:firstRowFirstColumn="0" w:firstRowLastColumn="0" w:lastRowFirstColumn="0" w:lastRowLastColumn="0"/>
            </w:pPr>
            <w:r>
              <w:t xml:space="preserve">Function used deliver Inventory to a specific zone. </w:t>
            </w:r>
          </w:p>
        </w:tc>
      </w:tr>
      <w:tr w:rsidR="00F01DEA" w14:paraId="2976130F" w14:textId="77777777" w:rsidTr="00A5675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36194F79" w14:textId="77777777" w:rsidR="00F01DEA" w:rsidRDefault="00F01DEA" w:rsidP="00A56757">
            <w:r>
              <w:t>Accessibility</w:t>
            </w:r>
          </w:p>
        </w:tc>
        <w:tc>
          <w:tcPr>
            <w:tcW w:w="7068" w:type="dxa"/>
          </w:tcPr>
          <w:p w14:paraId="040AB2B2" w14:textId="77777777" w:rsidR="00F01DEA" w:rsidRDefault="00F01DEA" w:rsidP="00A56757">
            <w:pPr>
              <w:cnfStyle w:val="000000000000" w:firstRow="0" w:lastRow="0" w:firstColumn="0" w:lastColumn="0" w:oddVBand="0" w:evenVBand="0" w:oddHBand="0" w:evenHBand="0" w:firstRowFirstColumn="0" w:firstRowLastColumn="0" w:lastRowFirstColumn="0" w:lastRowLastColumn="0"/>
            </w:pPr>
            <w:r>
              <w:t>Public</w:t>
            </w:r>
          </w:p>
        </w:tc>
      </w:tr>
      <w:tr w:rsidR="00F01DEA" w14:paraId="718CD66E" w14:textId="77777777" w:rsidTr="00A56757">
        <w:trPr>
          <w:trHeight w:val="267"/>
        </w:trPr>
        <w:tc>
          <w:tcPr>
            <w:cnfStyle w:val="001000000000" w:firstRow="0" w:lastRow="0" w:firstColumn="1" w:lastColumn="0" w:oddVBand="0" w:evenVBand="0" w:oddHBand="0" w:evenHBand="0" w:firstRowFirstColumn="0" w:firstRowLastColumn="0" w:lastRowFirstColumn="0" w:lastRowLastColumn="0"/>
            <w:tcW w:w="1975" w:type="dxa"/>
          </w:tcPr>
          <w:p w14:paraId="31C5E95D" w14:textId="77777777" w:rsidR="00F01DEA" w:rsidRDefault="00F01DEA" w:rsidP="00A56757">
            <w:r>
              <w:t>Return Type</w:t>
            </w:r>
          </w:p>
        </w:tc>
        <w:tc>
          <w:tcPr>
            <w:tcW w:w="7068" w:type="dxa"/>
          </w:tcPr>
          <w:p w14:paraId="10965022" w14:textId="77777777" w:rsidR="00F01DEA" w:rsidRDefault="00F01DEA" w:rsidP="00A56757">
            <w:pPr>
              <w:cnfStyle w:val="000000000000" w:firstRow="0" w:lastRow="0" w:firstColumn="0" w:lastColumn="0" w:oddVBand="0" w:evenVBand="0" w:oddHBand="0" w:evenHBand="0" w:firstRowFirstColumn="0" w:firstRowLastColumn="0" w:lastRowFirstColumn="0" w:lastRowLastColumn="0"/>
            </w:pPr>
            <w:r>
              <w:t>Void</w:t>
            </w:r>
          </w:p>
        </w:tc>
      </w:tr>
      <w:tr w:rsidR="00F01DEA" w14:paraId="4BF657E2" w14:textId="77777777" w:rsidTr="00A56757">
        <w:trPr>
          <w:trHeight w:val="253"/>
        </w:trPr>
        <w:tc>
          <w:tcPr>
            <w:cnfStyle w:val="001000000000" w:firstRow="0" w:lastRow="0" w:firstColumn="1" w:lastColumn="0" w:oddVBand="0" w:evenVBand="0" w:oddHBand="0" w:evenHBand="0" w:firstRowFirstColumn="0" w:firstRowLastColumn="0" w:lastRowFirstColumn="0" w:lastRowLastColumn="0"/>
            <w:tcW w:w="1975" w:type="dxa"/>
          </w:tcPr>
          <w:p w14:paraId="430B2F00" w14:textId="77777777" w:rsidR="00F01DEA" w:rsidRDefault="00F01DEA" w:rsidP="00A56757">
            <w:r>
              <w:t>Arguments</w:t>
            </w:r>
          </w:p>
        </w:tc>
        <w:tc>
          <w:tcPr>
            <w:tcW w:w="7068" w:type="dxa"/>
          </w:tcPr>
          <w:p w14:paraId="1F16E25A" w14:textId="3DDC1DBD" w:rsidR="00F01DEA" w:rsidRDefault="00F01DEA" w:rsidP="00A56757">
            <w:pPr>
              <w:cnfStyle w:val="000000000000" w:firstRow="0" w:lastRow="0" w:firstColumn="0" w:lastColumn="0" w:oddVBand="0" w:evenVBand="0" w:oddHBand="0" w:evenHBand="0" w:firstRowFirstColumn="0" w:firstRowLastColumn="0" w:lastRowFirstColumn="0" w:lastRowLastColumn="0"/>
            </w:pPr>
            <w:proofErr w:type="spellStart"/>
            <w:r>
              <w:t>targetZone</w:t>
            </w:r>
            <w:proofErr w:type="spellEnd"/>
            <w:r>
              <w:t xml:space="preserve"> – the zone being delivered to (boat, truck, yellow rail, blue rail, green rail, red rail) </w:t>
            </w:r>
          </w:p>
        </w:tc>
      </w:tr>
    </w:tbl>
    <w:p w14:paraId="0A2AAD96" w14:textId="77777777" w:rsidR="007E2C93" w:rsidRDefault="007E2C93" w:rsidP="007E2C93">
      <w:pPr>
        <w:rPr>
          <w:rStyle w:val="Strong"/>
        </w:rPr>
      </w:pPr>
    </w:p>
    <w:p w14:paraId="2251FF07" w14:textId="193A1BBD" w:rsidR="007E2C93" w:rsidRDefault="007E2C93" w:rsidP="00AA2EB1">
      <w:pPr>
        <w:pStyle w:val="Heading4"/>
      </w:pPr>
      <w:r>
        <w:t xml:space="preserve">Object: </w:t>
      </w:r>
      <w:r w:rsidR="00751376">
        <w:t>Route</w:t>
      </w:r>
    </w:p>
    <w:p w14:paraId="6546E372" w14:textId="79137C6E" w:rsidR="00751376" w:rsidRDefault="00B10651" w:rsidP="00AA2EB1">
      <w:pPr>
        <w:jc w:val="center"/>
      </w:pPr>
      <w:r w:rsidRPr="00B10651">
        <w:rPr>
          <w:noProof/>
        </w:rPr>
        <w:drawing>
          <wp:inline distT="0" distB="0" distL="0" distR="0" wp14:anchorId="180E7D25" wp14:editId="5C93BDD0">
            <wp:extent cx="1771650" cy="1895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71650" cy="1895475"/>
                    </a:xfrm>
                    <a:prstGeom prst="rect">
                      <a:avLst/>
                    </a:prstGeom>
                    <a:noFill/>
                    <a:ln>
                      <a:noFill/>
                    </a:ln>
                  </pic:spPr>
                </pic:pic>
              </a:graphicData>
            </a:graphic>
          </wp:inline>
        </w:drawing>
      </w:r>
    </w:p>
    <w:p w14:paraId="4FEE03FA" w14:textId="1FC28C3C" w:rsidR="00751376" w:rsidRPr="00AA2EB1" w:rsidRDefault="00751376" w:rsidP="00AA2EB1">
      <w:pPr>
        <w:pStyle w:val="Caption"/>
      </w:pPr>
      <w:bookmarkStart w:id="322" w:name="_Toc434233517"/>
      <w:r>
        <w:t xml:space="preserve">Figure </w:t>
      </w:r>
      <w:fldSimple w:instr=" SEQ Figure \* ARABIC ">
        <w:r w:rsidR="006175EC">
          <w:rPr>
            <w:noProof/>
          </w:rPr>
          <w:t>57</w:t>
        </w:r>
      </w:fldSimple>
      <w:r>
        <w:t>. Route Controller Class Diagram</w:t>
      </w:r>
      <w:bookmarkEnd w:id="322"/>
    </w:p>
    <w:p w14:paraId="3941452F" w14:textId="77777777" w:rsidR="007E2C93" w:rsidRDefault="007E2C93" w:rsidP="007E2C93">
      <w:pPr>
        <w:jc w:val="center"/>
      </w:pPr>
    </w:p>
    <w:p w14:paraId="1807E8F4" w14:textId="5EB01EDB" w:rsidR="007E2C93" w:rsidRDefault="007E2C93" w:rsidP="007E2C93">
      <w:pPr>
        <w:rPr>
          <w:rStyle w:val="Strong"/>
        </w:rPr>
      </w:pPr>
      <w:r w:rsidRPr="00D568E7">
        <w:rPr>
          <w:rStyle w:val="Strong"/>
        </w:rPr>
        <w:t>Properties</w:t>
      </w:r>
    </w:p>
    <w:p w14:paraId="259C990B" w14:textId="748E4271" w:rsidR="006D5411" w:rsidRDefault="006D5411" w:rsidP="007E2C93">
      <w:pPr>
        <w:rPr>
          <w:rStyle w:val="Strong"/>
        </w:rPr>
      </w:pPr>
    </w:p>
    <w:p w14:paraId="02809A0F" w14:textId="5748ECBE" w:rsidR="007E2C93" w:rsidRPr="00D568E7" w:rsidRDefault="006D5411" w:rsidP="00AA2EB1">
      <w:pPr>
        <w:pStyle w:val="Caption"/>
      </w:pPr>
      <w:bookmarkStart w:id="323" w:name="_Toc434232850"/>
      <w:r>
        <w:t xml:space="preserve">Table </w:t>
      </w:r>
      <w:fldSimple w:instr=" SEQ Table \* ARABIC ">
        <w:r w:rsidR="006175EC">
          <w:rPr>
            <w:noProof/>
          </w:rPr>
          <w:t>65</w:t>
        </w:r>
      </w:fldSimple>
      <w:r>
        <w:t>. Route Properties</w:t>
      </w:r>
      <w:bookmarkEnd w:id="323"/>
    </w:p>
    <w:tbl>
      <w:tblPr>
        <w:tblStyle w:val="GridTable1Light"/>
        <w:tblW w:w="0" w:type="auto"/>
        <w:tblLook w:val="04A0" w:firstRow="1" w:lastRow="0" w:firstColumn="1" w:lastColumn="0" w:noHBand="0" w:noVBand="1"/>
      </w:tblPr>
      <w:tblGrid>
        <w:gridCol w:w="1795"/>
        <w:gridCol w:w="1530"/>
        <w:gridCol w:w="4410"/>
        <w:gridCol w:w="1255"/>
      </w:tblGrid>
      <w:tr w:rsidR="007E2C93" w14:paraId="48682DAE" w14:textId="77777777" w:rsidTr="00396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AA2D485" w14:textId="77777777" w:rsidR="007E2C93" w:rsidRDefault="007E2C93" w:rsidP="003960EA">
            <w:r>
              <w:t>Name</w:t>
            </w:r>
          </w:p>
        </w:tc>
        <w:tc>
          <w:tcPr>
            <w:tcW w:w="1530" w:type="dxa"/>
          </w:tcPr>
          <w:p w14:paraId="73BFA617" w14:textId="77777777" w:rsidR="007E2C93" w:rsidRDefault="007E2C93" w:rsidP="003960EA">
            <w:pPr>
              <w:cnfStyle w:val="100000000000" w:firstRow="1" w:lastRow="0" w:firstColumn="0" w:lastColumn="0" w:oddVBand="0" w:evenVBand="0" w:oddHBand="0" w:evenHBand="0" w:firstRowFirstColumn="0" w:firstRowLastColumn="0" w:lastRowFirstColumn="0" w:lastRowLastColumn="0"/>
            </w:pPr>
            <w:r>
              <w:t>Type</w:t>
            </w:r>
          </w:p>
        </w:tc>
        <w:tc>
          <w:tcPr>
            <w:tcW w:w="4410" w:type="dxa"/>
          </w:tcPr>
          <w:p w14:paraId="1A53C4E8" w14:textId="77777777" w:rsidR="007E2C93" w:rsidRDefault="007E2C93" w:rsidP="003960EA">
            <w:pPr>
              <w:cnfStyle w:val="100000000000" w:firstRow="1" w:lastRow="0" w:firstColumn="0" w:lastColumn="0" w:oddVBand="0" w:evenVBand="0" w:oddHBand="0" w:evenHBand="0" w:firstRowFirstColumn="0" w:firstRowLastColumn="0" w:lastRowFirstColumn="0" w:lastRowLastColumn="0"/>
            </w:pPr>
            <w:r>
              <w:t>Description</w:t>
            </w:r>
          </w:p>
        </w:tc>
        <w:tc>
          <w:tcPr>
            <w:tcW w:w="1255" w:type="dxa"/>
          </w:tcPr>
          <w:p w14:paraId="1AB5B833" w14:textId="77777777" w:rsidR="007E2C93" w:rsidRDefault="007E2C93" w:rsidP="003960EA">
            <w:pPr>
              <w:cnfStyle w:val="100000000000" w:firstRow="1" w:lastRow="0" w:firstColumn="0" w:lastColumn="0" w:oddVBand="0" w:evenVBand="0" w:oddHBand="0" w:evenHBand="0" w:firstRowFirstColumn="0" w:firstRowLastColumn="0" w:lastRowFirstColumn="0" w:lastRowLastColumn="0"/>
            </w:pPr>
            <w:r>
              <w:t>Required</w:t>
            </w:r>
          </w:p>
        </w:tc>
      </w:tr>
      <w:tr w:rsidR="007E2C93" w14:paraId="065D07D6"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5FAD4C0B" w14:textId="65E3C4AA" w:rsidR="007E2C93" w:rsidRDefault="00C82BA5" w:rsidP="003960EA">
            <w:proofErr w:type="spellStart"/>
            <w:r>
              <w:t>SourceZone</w:t>
            </w:r>
            <w:proofErr w:type="spellEnd"/>
          </w:p>
        </w:tc>
        <w:tc>
          <w:tcPr>
            <w:tcW w:w="1530" w:type="dxa"/>
          </w:tcPr>
          <w:p w14:paraId="164B280D" w14:textId="0216481B" w:rsidR="007E2C93" w:rsidRDefault="00C82BA5" w:rsidP="003960EA">
            <w:pPr>
              <w:cnfStyle w:val="000000000000" w:firstRow="0" w:lastRow="0" w:firstColumn="0" w:lastColumn="0" w:oddVBand="0" w:evenVBand="0" w:oddHBand="0" w:evenHBand="0" w:firstRowFirstColumn="0" w:firstRowLastColumn="0" w:lastRowFirstColumn="0" w:lastRowLastColumn="0"/>
            </w:pPr>
            <w:r>
              <w:t>Zone</w:t>
            </w:r>
          </w:p>
        </w:tc>
        <w:tc>
          <w:tcPr>
            <w:tcW w:w="4410" w:type="dxa"/>
          </w:tcPr>
          <w:p w14:paraId="5C4C3D55" w14:textId="314C628E" w:rsidR="007E2C93" w:rsidRDefault="00C82BA5" w:rsidP="003960EA">
            <w:pPr>
              <w:cnfStyle w:val="000000000000" w:firstRow="0" w:lastRow="0" w:firstColumn="0" w:lastColumn="0" w:oddVBand="0" w:evenVBand="0" w:oddHBand="0" w:evenHBand="0" w:firstRowFirstColumn="0" w:firstRowLastColumn="0" w:lastRowFirstColumn="0" w:lastRowLastColumn="0"/>
            </w:pPr>
            <w:r>
              <w:t>The zone the robot is “starting” from</w:t>
            </w:r>
          </w:p>
        </w:tc>
        <w:tc>
          <w:tcPr>
            <w:tcW w:w="1255" w:type="dxa"/>
          </w:tcPr>
          <w:p w14:paraId="73D9D213" w14:textId="2032B262" w:rsidR="007E2C93" w:rsidRDefault="00C82BA5" w:rsidP="003960EA">
            <w:pPr>
              <w:cnfStyle w:val="000000000000" w:firstRow="0" w:lastRow="0" w:firstColumn="0" w:lastColumn="0" w:oddVBand="0" w:evenVBand="0" w:oddHBand="0" w:evenHBand="0" w:firstRowFirstColumn="0" w:firstRowLastColumn="0" w:lastRowFirstColumn="0" w:lastRowLastColumn="0"/>
            </w:pPr>
            <w:r>
              <w:t>False</w:t>
            </w:r>
          </w:p>
        </w:tc>
      </w:tr>
      <w:tr w:rsidR="007E2C93" w14:paraId="73F0FE6C"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3A0243A1" w14:textId="4EB9E366" w:rsidR="007E2C93" w:rsidRDefault="00C82BA5" w:rsidP="003960EA">
            <w:proofErr w:type="spellStart"/>
            <w:r>
              <w:t>TargetZone</w:t>
            </w:r>
            <w:proofErr w:type="spellEnd"/>
          </w:p>
        </w:tc>
        <w:tc>
          <w:tcPr>
            <w:tcW w:w="1530" w:type="dxa"/>
          </w:tcPr>
          <w:p w14:paraId="03E95BBF" w14:textId="03BB8944" w:rsidR="007E2C93" w:rsidRDefault="00C82BA5" w:rsidP="003960EA">
            <w:pPr>
              <w:cnfStyle w:val="000000000000" w:firstRow="0" w:lastRow="0" w:firstColumn="0" w:lastColumn="0" w:oddVBand="0" w:evenVBand="0" w:oddHBand="0" w:evenHBand="0" w:firstRowFirstColumn="0" w:firstRowLastColumn="0" w:lastRowFirstColumn="0" w:lastRowLastColumn="0"/>
            </w:pPr>
            <w:r>
              <w:t>Zone</w:t>
            </w:r>
          </w:p>
        </w:tc>
        <w:tc>
          <w:tcPr>
            <w:tcW w:w="4410" w:type="dxa"/>
          </w:tcPr>
          <w:p w14:paraId="5C86CEBD" w14:textId="77777777" w:rsidR="00C82BA5" w:rsidRDefault="00C82BA5" w:rsidP="003960EA">
            <w:pPr>
              <w:cnfStyle w:val="000000000000" w:firstRow="0" w:lastRow="0" w:firstColumn="0" w:lastColumn="0" w:oddVBand="0" w:evenVBand="0" w:oddHBand="0" w:evenHBand="0" w:firstRowFirstColumn="0" w:firstRowLastColumn="0" w:lastRowFirstColumn="0" w:lastRowLastColumn="0"/>
            </w:pPr>
            <w:r>
              <w:t xml:space="preserve">The target zone the robot is traveling to.  </w:t>
            </w:r>
          </w:p>
          <w:p w14:paraId="18FD806F" w14:textId="77777777" w:rsidR="007E2C93" w:rsidRDefault="00C82BA5" w:rsidP="00AA2EB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t>If not populated the robot will stop at the last waypoint specified in the Waypoints property</w:t>
            </w:r>
          </w:p>
          <w:p w14:paraId="2A716336" w14:textId="68CD2CF2" w:rsidR="00C82BA5" w:rsidRDefault="00C82BA5" w:rsidP="00AA2EB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t>If populated the robot will navigate to the target zone</w:t>
            </w:r>
          </w:p>
        </w:tc>
        <w:tc>
          <w:tcPr>
            <w:tcW w:w="1255" w:type="dxa"/>
          </w:tcPr>
          <w:p w14:paraId="5AF7EAA1" w14:textId="608DA657" w:rsidR="007E2C93" w:rsidRDefault="00C82BA5" w:rsidP="003960EA">
            <w:pPr>
              <w:cnfStyle w:val="000000000000" w:firstRow="0" w:lastRow="0" w:firstColumn="0" w:lastColumn="0" w:oddVBand="0" w:evenVBand="0" w:oddHBand="0" w:evenHBand="0" w:firstRowFirstColumn="0" w:firstRowLastColumn="0" w:lastRowFirstColumn="0" w:lastRowLastColumn="0"/>
            </w:pPr>
            <w:r>
              <w:t>False</w:t>
            </w:r>
          </w:p>
        </w:tc>
      </w:tr>
      <w:tr w:rsidR="007E2C93" w14:paraId="61E99A72"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7F5D7090" w14:textId="5E10CA17" w:rsidR="007E2C93" w:rsidRDefault="00C82BA5" w:rsidP="003960EA">
            <w:r>
              <w:t>Waypoints</w:t>
            </w:r>
          </w:p>
        </w:tc>
        <w:tc>
          <w:tcPr>
            <w:tcW w:w="1530" w:type="dxa"/>
          </w:tcPr>
          <w:p w14:paraId="3EB443EA" w14:textId="1839DAAC" w:rsidR="007E2C93" w:rsidRDefault="00C82BA5" w:rsidP="003960EA">
            <w:pPr>
              <w:cnfStyle w:val="000000000000" w:firstRow="0" w:lastRow="0" w:firstColumn="0" w:lastColumn="0" w:oddVBand="0" w:evenVBand="0" w:oddHBand="0" w:evenHBand="0" w:firstRowFirstColumn="0" w:firstRowLastColumn="0" w:lastRowFirstColumn="0" w:lastRowLastColumn="0"/>
            </w:pPr>
            <w:r>
              <w:t>Point Collection</w:t>
            </w:r>
          </w:p>
        </w:tc>
        <w:tc>
          <w:tcPr>
            <w:tcW w:w="4410" w:type="dxa"/>
          </w:tcPr>
          <w:p w14:paraId="414E6829" w14:textId="77777777" w:rsidR="00C82BA5" w:rsidRDefault="00C82BA5" w:rsidP="003960EA">
            <w:pPr>
              <w:cnfStyle w:val="000000000000" w:firstRow="0" w:lastRow="0" w:firstColumn="0" w:lastColumn="0" w:oddVBand="0" w:evenVBand="0" w:oddHBand="0" w:evenHBand="0" w:firstRowFirstColumn="0" w:firstRowLastColumn="0" w:lastRowFirstColumn="0" w:lastRowLastColumn="0"/>
            </w:pPr>
            <w:r>
              <w:t xml:space="preserve">A collection of point that are on the route. </w:t>
            </w:r>
          </w:p>
          <w:p w14:paraId="3E3BE376" w14:textId="77777777" w:rsidR="00C82BA5" w:rsidRDefault="00C82BA5" w:rsidP="00AA2EB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t xml:space="preserve">If move type is a straight line, the robot will move in a straight line from one point to the next.  </w:t>
            </w:r>
          </w:p>
          <w:p w14:paraId="01E0EE53" w14:textId="2430F78A" w:rsidR="007E2C93" w:rsidRDefault="00C82BA5" w:rsidP="00AA2EB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t>If the move type is an arc, the robot will move from one point to the next arcing around the origin at the specified radius</w:t>
            </w:r>
          </w:p>
          <w:p w14:paraId="249E4EBD" w14:textId="63DEE5BF" w:rsidR="00C82BA5" w:rsidRDefault="00C82BA5" w:rsidP="00AA2EB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t>If the move type is a reverse-arc, the robot will move from one point to the next arcing away from the origin at the specific radius</w:t>
            </w:r>
          </w:p>
        </w:tc>
        <w:tc>
          <w:tcPr>
            <w:tcW w:w="1255" w:type="dxa"/>
          </w:tcPr>
          <w:p w14:paraId="683F5D42" w14:textId="77777777" w:rsidR="007E2C93" w:rsidRDefault="007E2C93" w:rsidP="003960EA">
            <w:pPr>
              <w:cnfStyle w:val="000000000000" w:firstRow="0" w:lastRow="0" w:firstColumn="0" w:lastColumn="0" w:oddVBand="0" w:evenVBand="0" w:oddHBand="0" w:evenHBand="0" w:firstRowFirstColumn="0" w:firstRowLastColumn="0" w:lastRowFirstColumn="0" w:lastRowLastColumn="0"/>
            </w:pPr>
          </w:p>
        </w:tc>
      </w:tr>
      <w:tr w:rsidR="007E2C93" w14:paraId="4D45BA0E"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59D6EFB7" w14:textId="0877815D" w:rsidR="007E2C93" w:rsidRDefault="00C82BA5" w:rsidP="003960EA">
            <w:proofErr w:type="spellStart"/>
            <w:r>
              <w:t>RouteType</w:t>
            </w:r>
            <w:proofErr w:type="spellEnd"/>
          </w:p>
        </w:tc>
        <w:tc>
          <w:tcPr>
            <w:tcW w:w="1530" w:type="dxa"/>
          </w:tcPr>
          <w:p w14:paraId="25B71354" w14:textId="7D2366AD" w:rsidR="007E2C93" w:rsidRDefault="00C82BA5" w:rsidP="003960EA">
            <w:pPr>
              <w:cnfStyle w:val="000000000000" w:firstRow="0" w:lastRow="0" w:firstColumn="0" w:lastColumn="0" w:oddVBand="0" w:evenVBand="0" w:oddHBand="0" w:evenHBand="0" w:firstRowFirstColumn="0" w:firstRowLastColumn="0" w:lastRowFirstColumn="0" w:lastRowLastColumn="0"/>
            </w:pPr>
            <w:r>
              <w:t>String</w:t>
            </w:r>
          </w:p>
        </w:tc>
        <w:tc>
          <w:tcPr>
            <w:tcW w:w="4410" w:type="dxa"/>
          </w:tcPr>
          <w:p w14:paraId="7B6D3ACE" w14:textId="00A9A8D6" w:rsidR="007E2C93" w:rsidRDefault="00C82BA5" w:rsidP="003960EA">
            <w:pPr>
              <w:cnfStyle w:val="000000000000" w:firstRow="0" w:lastRow="0" w:firstColumn="0" w:lastColumn="0" w:oddVBand="0" w:evenVBand="0" w:oddHBand="0" w:evenHBand="0" w:firstRowFirstColumn="0" w:firstRowLastColumn="0" w:lastRowFirstColumn="0" w:lastRowLastColumn="0"/>
            </w:pPr>
            <w:r>
              <w:t xml:space="preserve">The type of route that this defines, navigation, load, delivery, </w:t>
            </w:r>
            <w:proofErr w:type="spellStart"/>
            <w:r>
              <w:t>etc</w:t>
            </w:r>
            <w:proofErr w:type="spellEnd"/>
          </w:p>
        </w:tc>
        <w:tc>
          <w:tcPr>
            <w:tcW w:w="1255" w:type="dxa"/>
          </w:tcPr>
          <w:p w14:paraId="2875E101" w14:textId="182B7B88" w:rsidR="007E2C93" w:rsidRDefault="00C82BA5" w:rsidP="003960EA">
            <w:pPr>
              <w:cnfStyle w:val="000000000000" w:firstRow="0" w:lastRow="0" w:firstColumn="0" w:lastColumn="0" w:oddVBand="0" w:evenVBand="0" w:oddHBand="0" w:evenHBand="0" w:firstRowFirstColumn="0" w:firstRowLastColumn="0" w:lastRowFirstColumn="0" w:lastRowLastColumn="0"/>
            </w:pPr>
            <w:r>
              <w:t>True</w:t>
            </w:r>
          </w:p>
        </w:tc>
      </w:tr>
      <w:tr w:rsidR="007E2C93" w14:paraId="0A6F5414"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06FF8AFF" w14:textId="5B00660B" w:rsidR="007E2C93" w:rsidRDefault="00C82BA5" w:rsidP="003960EA">
            <w:proofErr w:type="spellStart"/>
            <w:r>
              <w:t>MoveType</w:t>
            </w:r>
            <w:proofErr w:type="spellEnd"/>
          </w:p>
        </w:tc>
        <w:tc>
          <w:tcPr>
            <w:tcW w:w="1530" w:type="dxa"/>
          </w:tcPr>
          <w:p w14:paraId="14841F4C" w14:textId="3EF8065E" w:rsidR="007E2C93" w:rsidRDefault="00C82BA5" w:rsidP="003960EA">
            <w:pPr>
              <w:cnfStyle w:val="000000000000" w:firstRow="0" w:lastRow="0" w:firstColumn="0" w:lastColumn="0" w:oddVBand="0" w:evenVBand="0" w:oddHBand="0" w:evenHBand="0" w:firstRowFirstColumn="0" w:firstRowLastColumn="0" w:lastRowFirstColumn="0" w:lastRowLastColumn="0"/>
            </w:pPr>
            <w:r>
              <w:t>String</w:t>
            </w:r>
          </w:p>
        </w:tc>
        <w:tc>
          <w:tcPr>
            <w:tcW w:w="4410" w:type="dxa"/>
          </w:tcPr>
          <w:p w14:paraId="2BB1651A" w14:textId="765CCB1D" w:rsidR="007E2C93" w:rsidRDefault="00C82BA5" w:rsidP="003960EA">
            <w:pPr>
              <w:cnfStyle w:val="000000000000" w:firstRow="0" w:lastRow="0" w:firstColumn="0" w:lastColumn="0" w:oddVBand="0" w:evenVBand="0" w:oddHBand="0" w:evenHBand="0" w:firstRowFirstColumn="0" w:firstRowLastColumn="0" w:lastRowFirstColumn="0" w:lastRowLastColumn="0"/>
            </w:pPr>
            <w:r>
              <w:t xml:space="preserve">The type of move that should be executed, straight line, arc, reverse-arc, </w:t>
            </w:r>
            <w:proofErr w:type="spellStart"/>
            <w:r>
              <w:t>etc</w:t>
            </w:r>
            <w:proofErr w:type="spellEnd"/>
          </w:p>
        </w:tc>
        <w:tc>
          <w:tcPr>
            <w:tcW w:w="1255" w:type="dxa"/>
          </w:tcPr>
          <w:p w14:paraId="4F805CA7" w14:textId="10FBF3A7" w:rsidR="007E2C93" w:rsidRDefault="00C82BA5" w:rsidP="003960EA">
            <w:pPr>
              <w:cnfStyle w:val="000000000000" w:firstRow="0" w:lastRow="0" w:firstColumn="0" w:lastColumn="0" w:oddVBand="0" w:evenVBand="0" w:oddHBand="0" w:evenHBand="0" w:firstRowFirstColumn="0" w:firstRowLastColumn="0" w:lastRowFirstColumn="0" w:lastRowLastColumn="0"/>
            </w:pPr>
            <w:r>
              <w:t>True</w:t>
            </w:r>
          </w:p>
        </w:tc>
      </w:tr>
      <w:tr w:rsidR="007E2C93" w14:paraId="31D67AD7" w14:textId="77777777" w:rsidTr="003960EA">
        <w:tc>
          <w:tcPr>
            <w:cnfStyle w:val="001000000000" w:firstRow="0" w:lastRow="0" w:firstColumn="1" w:lastColumn="0" w:oddVBand="0" w:evenVBand="0" w:oddHBand="0" w:evenHBand="0" w:firstRowFirstColumn="0" w:firstRowLastColumn="0" w:lastRowFirstColumn="0" w:lastRowLastColumn="0"/>
            <w:tcW w:w="1795" w:type="dxa"/>
          </w:tcPr>
          <w:p w14:paraId="6BF93BD6" w14:textId="77777777" w:rsidR="007E2C93" w:rsidRDefault="007E2C93" w:rsidP="003960EA"/>
        </w:tc>
        <w:tc>
          <w:tcPr>
            <w:tcW w:w="1530" w:type="dxa"/>
          </w:tcPr>
          <w:p w14:paraId="53795FE6" w14:textId="77777777" w:rsidR="007E2C93" w:rsidRDefault="007E2C93" w:rsidP="003960EA">
            <w:pPr>
              <w:cnfStyle w:val="000000000000" w:firstRow="0" w:lastRow="0" w:firstColumn="0" w:lastColumn="0" w:oddVBand="0" w:evenVBand="0" w:oddHBand="0" w:evenHBand="0" w:firstRowFirstColumn="0" w:firstRowLastColumn="0" w:lastRowFirstColumn="0" w:lastRowLastColumn="0"/>
            </w:pPr>
          </w:p>
        </w:tc>
        <w:tc>
          <w:tcPr>
            <w:tcW w:w="4410" w:type="dxa"/>
          </w:tcPr>
          <w:p w14:paraId="7260EEC4" w14:textId="77777777" w:rsidR="007E2C93" w:rsidRDefault="007E2C93" w:rsidP="003960EA">
            <w:pPr>
              <w:cnfStyle w:val="000000000000" w:firstRow="0" w:lastRow="0" w:firstColumn="0" w:lastColumn="0" w:oddVBand="0" w:evenVBand="0" w:oddHBand="0" w:evenHBand="0" w:firstRowFirstColumn="0" w:firstRowLastColumn="0" w:lastRowFirstColumn="0" w:lastRowLastColumn="0"/>
            </w:pPr>
          </w:p>
        </w:tc>
        <w:tc>
          <w:tcPr>
            <w:tcW w:w="1255" w:type="dxa"/>
          </w:tcPr>
          <w:p w14:paraId="0BB4CAD8" w14:textId="77777777" w:rsidR="007E2C93" w:rsidRDefault="007E2C93" w:rsidP="003960EA">
            <w:pPr>
              <w:cnfStyle w:val="000000000000" w:firstRow="0" w:lastRow="0" w:firstColumn="0" w:lastColumn="0" w:oddVBand="0" w:evenVBand="0" w:oddHBand="0" w:evenHBand="0" w:firstRowFirstColumn="0" w:firstRowLastColumn="0" w:lastRowFirstColumn="0" w:lastRowLastColumn="0"/>
            </w:pPr>
          </w:p>
        </w:tc>
      </w:tr>
    </w:tbl>
    <w:p w14:paraId="11E2DBE8" w14:textId="77777777" w:rsidR="00751376" w:rsidRDefault="00751376" w:rsidP="007E2C93"/>
    <w:p w14:paraId="48D3C9F2" w14:textId="0A487C03" w:rsidR="00751376" w:rsidRPr="00751376" w:rsidRDefault="00751376" w:rsidP="007E2C93">
      <w:pPr>
        <w:rPr>
          <w:rStyle w:val="Strong"/>
        </w:rPr>
      </w:pPr>
      <w:r w:rsidRPr="00AA2EB1">
        <w:rPr>
          <w:b/>
        </w:rPr>
        <w:t>Behaviors</w:t>
      </w:r>
    </w:p>
    <w:p w14:paraId="71D561FA" w14:textId="1F070E3E" w:rsidR="007E2C93" w:rsidRDefault="007E2C93" w:rsidP="0017370C"/>
    <w:p w14:paraId="55DD1A5C" w14:textId="77777777" w:rsidR="00751376" w:rsidRDefault="00751376" w:rsidP="00751376">
      <w:pPr>
        <w:pStyle w:val="Heading4"/>
        <w:numPr>
          <w:ilvl w:val="3"/>
          <w:numId w:val="55"/>
        </w:numPr>
      </w:pPr>
      <w:r>
        <w:t xml:space="preserve">Object: </w:t>
      </w:r>
    </w:p>
    <w:p w14:paraId="1E491DE1" w14:textId="77777777" w:rsidR="00751376" w:rsidRPr="00D568E7" w:rsidRDefault="00751376" w:rsidP="00751376"/>
    <w:p w14:paraId="760C0E23" w14:textId="77777777" w:rsidR="00751376" w:rsidRDefault="00751376" w:rsidP="00751376">
      <w:pPr>
        <w:jc w:val="center"/>
      </w:pPr>
    </w:p>
    <w:p w14:paraId="478746E8" w14:textId="77777777" w:rsidR="00751376" w:rsidRPr="00D568E7" w:rsidRDefault="00751376" w:rsidP="00751376">
      <w:pPr>
        <w:rPr>
          <w:rStyle w:val="Strong"/>
        </w:rPr>
      </w:pPr>
      <w:r w:rsidRPr="00D568E7">
        <w:rPr>
          <w:rStyle w:val="Strong"/>
        </w:rPr>
        <w:t>Properties</w:t>
      </w:r>
    </w:p>
    <w:p w14:paraId="2BB8053A" w14:textId="77777777" w:rsidR="00751376" w:rsidRPr="00D568E7" w:rsidRDefault="00751376" w:rsidP="00751376"/>
    <w:tbl>
      <w:tblPr>
        <w:tblStyle w:val="GridTable1Light"/>
        <w:tblW w:w="0" w:type="auto"/>
        <w:tblLook w:val="04A0" w:firstRow="1" w:lastRow="0" w:firstColumn="1" w:lastColumn="0" w:noHBand="0" w:noVBand="1"/>
      </w:tblPr>
      <w:tblGrid>
        <w:gridCol w:w="1795"/>
        <w:gridCol w:w="1530"/>
        <w:gridCol w:w="4410"/>
        <w:gridCol w:w="1255"/>
      </w:tblGrid>
      <w:tr w:rsidR="00751376" w14:paraId="16F7E650" w14:textId="77777777" w:rsidTr="001923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DAD5ED5" w14:textId="77777777" w:rsidR="00751376" w:rsidRDefault="00751376" w:rsidP="001923B4">
            <w:r>
              <w:t>Name</w:t>
            </w:r>
          </w:p>
        </w:tc>
        <w:tc>
          <w:tcPr>
            <w:tcW w:w="1530" w:type="dxa"/>
          </w:tcPr>
          <w:p w14:paraId="0F1BE647" w14:textId="77777777" w:rsidR="00751376" w:rsidRDefault="00751376" w:rsidP="001923B4">
            <w:pPr>
              <w:cnfStyle w:val="100000000000" w:firstRow="1" w:lastRow="0" w:firstColumn="0" w:lastColumn="0" w:oddVBand="0" w:evenVBand="0" w:oddHBand="0" w:evenHBand="0" w:firstRowFirstColumn="0" w:firstRowLastColumn="0" w:lastRowFirstColumn="0" w:lastRowLastColumn="0"/>
            </w:pPr>
            <w:r>
              <w:t>Type</w:t>
            </w:r>
          </w:p>
        </w:tc>
        <w:tc>
          <w:tcPr>
            <w:tcW w:w="4410" w:type="dxa"/>
          </w:tcPr>
          <w:p w14:paraId="3C5DDD8D" w14:textId="77777777" w:rsidR="00751376" w:rsidRDefault="00751376" w:rsidP="001923B4">
            <w:pPr>
              <w:cnfStyle w:val="100000000000" w:firstRow="1" w:lastRow="0" w:firstColumn="0" w:lastColumn="0" w:oddVBand="0" w:evenVBand="0" w:oddHBand="0" w:evenHBand="0" w:firstRowFirstColumn="0" w:firstRowLastColumn="0" w:lastRowFirstColumn="0" w:lastRowLastColumn="0"/>
            </w:pPr>
            <w:r>
              <w:t>Description</w:t>
            </w:r>
          </w:p>
        </w:tc>
        <w:tc>
          <w:tcPr>
            <w:tcW w:w="1255" w:type="dxa"/>
          </w:tcPr>
          <w:p w14:paraId="7809470E" w14:textId="77777777" w:rsidR="00751376" w:rsidRDefault="00751376" w:rsidP="001923B4">
            <w:pPr>
              <w:cnfStyle w:val="100000000000" w:firstRow="1" w:lastRow="0" w:firstColumn="0" w:lastColumn="0" w:oddVBand="0" w:evenVBand="0" w:oddHBand="0" w:evenHBand="0" w:firstRowFirstColumn="0" w:firstRowLastColumn="0" w:lastRowFirstColumn="0" w:lastRowLastColumn="0"/>
            </w:pPr>
            <w:r>
              <w:t>Required</w:t>
            </w:r>
          </w:p>
        </w:tc>
      </w:tr>
      <w:tr w:rsidR="00751376" w14:paraId="50D762B9" w14:textId="77777777" w:rsidTr="001923B4">
        <w:tc>
          <w:tcPr>
            <w:cnfStyle w:val="001000000000" w:firstRow="0" w:lastRow="0" w:firstColumn="1" w:lastColumn="0" w:oddVBand="0" w:evenVBand="0" w:oddHBand="0" w:evenHBand="0" w:firstRowFirstColumn="0" w:firstRowLastColumn="0" w:lastRowFirstColumn="0" w:lastRowLastColumn="0"/>
            <w:tcW w:w="1795" w:type="dxa"/>
          </w:tcPr>
          <w:p w14:paraId="3F4B5937" w14:textId="77777777" w:rsidR="00751376" w:rsidRDefault="00751376" w:rsidP="001923B4"/>
        </w:tc>
        <w:tc>
          <w:tcPr>
            <w:tcW w:w="1530" w:type="dxa"/>
          </w:tcPr>
          <w:p w14:paraId="48AA57C4" w14:textId="77777777" w:rsidR="00751376" w:rsidRDefault="00751376" w:rsidP="001923B4">
            <w:pPr>
              <w:cnfStyle w:val="000000000000" w:firstRow="0" w:lastRow="0" w:firstColumn="0" w:lastColumn="0" w:oddVBand="0" w:evenVBand="0" w:oddHBand="0" w:evenHBand="0" w:firstRowFirstColumn="0" w:firstRowLastColumn="0" w:lastRowFirstColumn="0" w:lastRowLastColumn="0"/>
            </w:pPr>
          </w:p>
        </w:tc>
        <w:tc>
          <w:tcPr>
            <w:tcW w:w="4410" w:type="dxa"/>
          </w:tcPr>
          <w:p w14:paraId="49F5CA4D" w14:textId="77777777" w:rsidR="00751376" w:rsidRDefault="00751376" w:rsidP="001923B4">
            <w:pPr>
              <w:cnfStyle w:val="000000000000" w:firstRow="0" w:lastRow="0" w:firstColumn="0" w:lastColumn="0" w:oddVBand="0" w:evenVBand="0" w:oddHBand="0" w:evenHBand="0" w:firstRowFirstColumn="0" w:firstRowLastColumn="0" w:lastRowFirstColumn="0" w:lastRowLastColumn="0"/>
            </w:pPr>
          </w:p>
        </w:tc>
        <w:tc>
          <w:tcPr>
            <w:tcW w:w="1255" w:type="dxa"/>
          </w:tcPr>
          <w:p w14:paraId="755ECC7A" w14:textId="77777777" w:rsidR="00751376" w:rsidRDefault="00751376" w:rsidP="001923B4">
            <w:pPr>
              <w:cnfStyle w:val="000000000000" w:firstRow="0" w:lastRow="0" w:firstColumn="0" w:lastColumn="0" w:oddVBand="0" w:evenVBand="0" w:oddHBand="0" w:evenHBand="0" w:firstRowFirstColumn="0" w:firstRowLastColumn="0" w:lastRowFirstColumn="0" w:lastRowLastColumn="0"/>
            </w:pPr>
          </w:p>
        </w:tc>
      </w:tr>
      <w:tr w:rsidR="00751376" w14:paraId="5541D29B" w14:textId="77777777" w:rsidTr="001923B4">
        <w:tc>
          <w:tcPr>
            <w:cnfStyle w:val="001000000000" w:firstRow="0" w:lastRow="0" w:firstColumn="1" w:lastColumn="0" w:oddVBand="0" w:evenVBand="0" w:oddHBand="0" w:evenHBand="0" w:firstRowFirstColumn="0" w:firstRowLastColumn="0" w:lastRowFirstColumn="0" w:lastRowLastColumn="0"/>
            <w:tcW w:w="1795" w:type="dxa"/>
          </w:tcPr>
          <w:p w14:paraId="71F33D87" w14:textId="77777777" w:rsidR="00751376" w:rsidRDefault="00751376" w:rsidP="001923B4"/>
        </w:tc>
        <w:tc>
          <w:tcPr>
            <w:tcW w:w="1530" w:type="dxa"/>
          </w:tcPr>
          <w:p w14:paraId="1B8C5A95" w14:textId="77777777" w:rsidR="00751376" w:rsidRDefault="00751376" w:rsidP="001923B4">
            <w:pPr>
              <w:cnfStyle w:val="000000000000" w:firstRow="0" w:lastRow="0" w:firstColumn="0" w:lastColumn="0" w:oddVBand="0" w:evenVBand="0" w:oddHBand="0" w:evenHBand="0" w:firstRowFirstColumn="0" w:firstRowLastColumn="0" w:lastRowFirstColumn="0" w:lastRowLastColumn="0"/>
            </w:pPr>
          </w:p>
        </w:tc>
        <w:tc>
          <w:tcPr>
            <w:tcW w:w="4410" w:type="dxa"/>
          </w:tcPr>
          <w:p w14:paraId="727BC764" w14:textId="77777777" w:rsidR="00751376" w:rsidRDefault="00751376" w:rsidP="001923B4">
            <w:pPr>
              <w:cnfStyle w:val="000000000000" w:firstRow="0" w:lastRow="0" w:firstColumn="0" w:lastColumn="0" w:oddVBand="0" w:evenVBand="0" w:oddHBand="0" w:evenHBand="0" w:firstRowFirstColumn="0" w:firstRowLastColumn="0" w:lastRowFirstColumn="0" w:lastRowLastColumn="0"/>
            </w:pPr>
          </w:p>
        </w:tc>
        <w:tc>
          <w:tcPr>
            <w:tcW w:w="1255" w:type="dxa"/>
          </w:tcPr>
          <w:p w14:paraId="119D2930" w14:textId="77777777" w:rsidR="00751376" w:rsidRDefault="00751376" w:rsidP="001923B4">
            <w:pPr>
              <w:cnfStyle w:val="000000000000" w:firstRow="0" w:lastRow="0" w:firstColumn="0" w:lastColumn="0" w:oddVBand="0" w:evenVBand="0" w:oddHBand="0" w:evenHBand="0" w:firstRowFirstColumn="0" w:firstRowLastColumn="0" w:lastRowFirstColumn="0" w:lastRowLastColumn="0"/>
            </w:pPr>
          </w:p>
        </w:tc>
      </w:tr>
      <w:tr w:rsidR="00751376" w14:paraId="10EE0BCA" w14:textId="77777777" w:rsidTr="001923B4">
        <w:tc>
          <w:tcPr>
            <w:cnfStyle w:val="001000000000" w:firstRow="0" w:lastRow="0" w:firstColumn="1" w:lastColumn="0" w:oddVBand="0" w:evenVBand="0" w:oddHBand="0" w:evenHBand="0" w:firstRowFirstColumn="0" w:firstRowLastColumn="0" w:lastRowFirstColumn="0" w:lastRowLastColumn="0"/>
            <w:tcW w:w="1795" w:type="dxa"/>
          </w:tcPr>
          <w:p w14:paraId="593958AD" w14:textId="77777777" w:rsidR="00751376" w:rsidRDefault="00751376" w:rsidP="001923B4"/>
        </w:tc>
        <w:tc>
          <w:tcPr>
            <w:tcW w:w="1530" w:type="dxa"/>
          </w:tcPr>
          <w:p w14:paraId="080BD2EC" w14:textId="77777777" w:rsidR="00751376" w:rsidRDefault="00751376" w:rsidP="001923B4">
            <w:pPr>
              <w:cnfStyle w:val="000000000000" w:firstRow="0" w:lastRow="0" w:firstColumn="0" w:lastColumn="0" w:oddVBand="0" w:evenVBand="0" w:oddHBand="0" w:evenHBand="0" w:firstRowFirstColumn="0" w:firstRowLastColumn="0" w:lastRowFirstColumn="0" w:lastRowLastColumn="0"/>
            </w:pPr>
          </w:p>
        </w:tc>
        <w:tc>
          <w:tcPr>
            <w:tcW w:w="4410" w:type="dxa"/>
          </w:tcPr>
          <w:p w14:paraId="48A754B1" w14:textId="77777777" w:rsidR="00751376" w:rsidRDefault="00751376" w:rsidP="001923B4">
            <w:pPr>
              <w:cnfStyle w:val="000000000000" w:firstRow="0" w:lastRow="0" w:firstColumn="0" w:lastColumn="0" w:oddVBand="0" w:evenVBand="0" w:oddHBand="0" w:evenHBand="0" w:firstRowFirstColumn="0" w:firstRowLastColumn="0" w:lastRowFirstColumn="0" w:lastRowLastColumn="0"/>
            </w:pPr>
          </w:p>
        </w:tc>
        <w:tc>
          <w:tcPr>
            <w:tcW w:w="1255" w:type="dxa"/>
          </w:tcPr>
          <w:p w14:paraId="5668E38A" w14:textId="77777777" w:rsidR="00751376" w:rsidRDefault="00751376" w:rsidP="001923B4">
            <w:pPr>
              <w:cnfStyle w:val="000000000000" w:firstRow="0" w:lastRow="0" w:firstColumn="0" w:lastColumn="0" w:oddVBand="0" w:evenVBand="0" w:oddHBand="0" w:evenHBand="0" w:firstRowFirstColumn="0" w:firstRowLastColumn="0" w:lastRowFirstColumn="0" w:lastRowLastColumn="0"/>
            </w:pPr>
          </w:p>
        </w:tc>
      </w:tr>
      <w:tr w:rsidR="00751376" w14:paraId="337C8E87" w14:textId="77777777" w:rsidTr="001923B4">
        <w:tc>
          <w:tcPr>
            <w:cnfStyle w:val="001000000000" w:firstRow="0" w:lastRow="0" w:firstColumn="1" w:lastColumn="0" w:oddVBand="0" w:evenVBand="0" w:oddHBand="0" w:evenHBand="0" w:firstRowFirstColumn="0" w:firstRowLastColumn="0" w:lastRowFirstColumn="0" w:lastRowLastColumn="0"/>
            <w:tcW w:w="1795" w:type="dxa"/>
          </w:tcPr>
          <w:p w14:paraId="1746F204" w14:textId="77777777" w:rsidR="00751376" w:rsidRDefault="00751376" w:rsidP="001923B4"/>
        </w:tc>
        <w:tc>
          <w:tcPr>
            <w:tcW w:w="1530" w:type="dxa"/>
          </w:tcPr>
          <w:p w14:paraId="17BF4EAF" w14:textId="77777777" w:rsidR="00751376" w:rsidRDefault="00751376" w:rsidP="001923B4">
            <w:pPr>
              <w:cnfStyle w:val="000000000000" w:firstRow="0" w:lastRow="0" w:firstColumn="0" w:lastColumn="0" w:oddVBand="0" w:evenVBand="0" w:oddHBand="0" w:evenHBand="0" w:firstRowFirstColumn="0" w:firstRowLastColumn="0" w:lastRowFirstColumn="0" w:lastRowLastColumn="0"/>
            </w:pPr>
          </w:p>
        </w:tc>
        <w:tc>
          <w:tcPr>
            <w:tcW w:w="4410" w:type="dxa"/>
          </w:tcPr>
          <w:p w14:paraId="213A5124" w14:textId="77777777" w:rsidR="00751376" w:rsidRDefault="00751376" w:rsidP="001923B4">
            <w:pPr>
              <w:cnfStyle w:val="000000000000" w:firstRow="0" w:lastRow="0" w:firstColumn="0" w:lastColumn="0" w:oddVBand="0" w:evenVBand="0" w:oddHBand="0" w:evenHBand="0" w:firstRowFirstColumn="0" w:firstRowLastColumn="0" w:lastRowFirstColumn="0" w:lastRowLastColumn="0"/>
            </w:pPr>
          </w:p>
        </w:tc>
        <w:tc>
          <w:tcPr>
            <w:tcW w:w="1255" w:type="dxa"/>
          </w:tcPr>
          <w:p w14:paraId="55478315" w14:textId="77777777" w:rsidR="00751376" w:rsidRDefault="00751376" w:rsidP="001923B4">
            <w:pPr>
              <w:cnfStyle w:val="000000000000" w:firstRow="0" w:lastRow="0" w:firstColumn="0" w:lastColumn="0" w:oddVBand="0" w:evenVBand="0" w:oddHBand="0" w:evenHBand="0" w:firstRowFirstColumn="0" w:firstRowLastColumn="0" w:lastRowFirstColumn="0" w:lastRowLastColumn="0"/>
            </w:pPr>
          </w:p>
        </w:tc>
      </w:tr>
      <w:tr w:rsidR="00751376" w14:paraId="496BAE17" w14:textId="77777777" w:rsidTr="001923B4">
        <w:tc>
          <w:tcPr>
            <w:cnfStyle w:val="001000000000" w:firstRow="0" w:lastRow="0" w:firstColumn="1" w:lastColumn="0" w:oddVBand="0" w:evenVBand="0" w:oddHBand="0" w:evenHBand="0" w:firstRowFirstColumn="0" w:firstRowLastColumn="0" w:lastRowFirstColumn="0" w:lastRowLastColumn="0"/>
            <w:tcW w:w="1795" w:type="dxa"/>
          </w:tcPr>
          <w:p w14:paraId="4C7498F9" w14:textId="77777777" w:rsidR="00751376" w:rsidRDefault="00751376" w:rsidP="001923B4"/>
        </w:tc>
        <w:tc>
          <w:tcPr>
            <w:tcW w:w="1530" w:type="dxa"/>
          </w:tcPr>
          <w:p w14:paraId="301D70AF" w14:textId="77777777" w:rsidR="00751376" w:rsidRDefault="00751376" w:rsidP="001923B4">
            <w:pPr>
              <w:cnfStyle w:val="000000000000" w:firstRow="0" w:lastRow="0" w:firstColumn="0" w:lastColumn="0" w:oddVBand="0" w:evenVBand="0" w:oddHBand="0" w:evenHBand="0" w:firstRowFirstColumn="0" w:firstRowLastColumn="0" w:lastRowFirstColumn="0" w:lastRowLastColumn="0"/>
            </w:pPr>
          </w:p>
        </w:tc>
        <w:tc>
          <w:tcPr>
            <w:tcW w:w="4410" w:type="dxa"/>
          </w:tcPr>
          <w:p w14:paraId="7478B673" w14:textId="77777777" w:rsidR="00751376" w:rsidRDefault="00751376" w:rsidP="001923B4">
            <w:pPr>
              <w:cnfStyle w:val="000000000000" w:firstRow="0" w:lastRow="0" w:firstColumn="0" w:lastColumn="0" w:oddVBand="0" w:evenVBand="0" w:oddHBand="0" w:evenHBand="0" w:firstRowFirstColumn="0" w:firstRowLastColumn="0" w:lastRowFirstColumn="0" w:lastRowLastColumn="0"/>
            </w:pPr>
          </w:p>
        </w:tc>
        <w:tc>
          <w:tcPr>
            <w:tcW w:w="1255" w:type="dxa"/>
          </w:tcPr>
          <w:p w14:paraId="55FC418D" w14:textId="77777777" w:rsidR="00751376" w:rsidRDefault="00751376" w:rsidP="001923B4">
            <w:pPr>
              <w:cnfStyle w:val="000000000000" w:firstRow="0" w:lastRow="0" w:firstColumn="0" w:lastColumn="0" w:oddVBand="0" w:evenVBand="0" w:oddHBand="0" w:evenHBand="0" w:firstRowFirstColumn="0" w:firstRowLastColumn="0" w:lastRowFirstColumn="0" w:lastRowLastColumn="0"/>
            </w:pPr>
          </w:p>
        </w:tc>
      </w:tr>
      <w:tr w:rsidR="00751376" w14:paraId="69F4524F" w14:textId="77777777" w:rsidTr="001923B4">
        <w:tc>
          <w:tcPr>
            <w:cnfStyle w:val="001000000000" w:firstRow="0" w:lastRow="0" w:firstColumn="1" w:lastColumn="0" w:oddVBand="0" w:evenVBand="0" w:oddHBand="0" w:evenHBand="0" w:firstRowFirstColumn="0" w:firstRowLastColumn="0" w:lastRowFirstColumn="0" w:lastRowLastColumn="0"/>
            <w:tcW w:w="1795" w:type="dxa"/>
          </w:tcPr>
          <w:p w14:paraId="43028976" w14:textId="77777777" w:rsidR="00751376" w:rsidRDefault="00751376" w:rsidP="001923B4"/>
        </w:tc>
        <w:tc>
          <w:tcPr>
            <w:tcW w:w="1530" w:type="dxa"/>
          </w:tcPr>
          <w:p w14:paraId="53605D4A" w14:textId="77777777" w:rsidR="00751376" w:rsidRDefault="00751376" w:rsidP="001923B4">
            <w:pPr>
              <w:cnfStyle w:val="000000000000" w:firstRow="0" w:lastRow="0" w:firstColumn="0" w:lastColumn="0" w:oddVBand="0" w:evenVBand="0" w:oddHBand="0" w:evenHBand="0" w:firstRowFirstColumn="0" w:firstRowLastColumn="0" w:lastRowFirstColumn="0" w:lastRowLastColumn="0"/>
            </w:pPr>
          </w:p>
        </w:tc>
        <w:tc>
          <w:tcPr>
            <w:tcW w:w="4410" w:type="dxa"/>
          </w:tcPr>
          <w:p w14:paraId="32E7CF87" w14:textId="77777777" w:rsidR="00751376" w:rsidRDefault="00751376" w:rsidP="001923B4">
            <w:pPr>
              <w:cnfStyle w:val="000000000000" w:firstRow="0" w:lastRow="0" w:firstColumn="0" w:lastColumn="0" w:oddVBand="0" w:evenVBand="0" w:oddHBand="0" w:evenHBand="0" w:firstRowFirstColumn="0" w:firstRowLastColumn="0" w:lastRowFirstColumn="0" w:lastRowLastColumn="0"/>
            </w:pPr>
          </w:p>
        </w:tc>
        <w:tc>
          <w:tcPr>
            <w:tcW w:w="1255" w:type="dxa"/>
          </w:tcPr>
          <w:p w14:paraId="02113A40" w14:textId="77777777" w:rsidR="00751376" w:rsidRDefault="00751376" w:rsidP="001923B4">
            <w:pPr>
              <w:cnfStyle w:val="000000000000" w:firstRow="0" w:lastRow="0" w:firstColumn="0" w:lastColumn="0" w:oddVBand="0" w:evenVBand="0" w:oddHBand="0" w:evenHBand="0" w:firstRowFirstColumn="0" w:firstRowLastColumn="0" w:lastRowFirstColumn="0" w:lastRowLastColumn="0"/>
            </w:pPr>
          </w:p>
        </w:tc>
      </w:tr>
    </w:tbl>
    <w:p w14:paraId="5D068F38" w14:textId="77777777" w:rsidR="00751376" w:rsidRDefault="00751376" w:rsidP="00751376"/>
    <w:p w14:paraId="6CBA2A1A" w14:textId="5FB1451D" w:rsidR="00751376" w:rsidRPr="0017370C" w:rsidRDefault="00751376" w:rsidP="00751376">
      <w:r w:rsidRPr="00D568E7">
        <w:rPr>
          <w:b/>
        </w:rPr>
        <w:t>Behaviors</w:t>
      </w:r>
    </w:p>
    <w:p w14:paraId="221CBB38" w14:textId="77777777" w:rsidR="00B10EFF" w:rsidRDefault="00B10EFF" w:rsidP="00B10EFF"/>
    <w:p w14:paraId="43470F83" w14:textId="77777777" w:rsidR="00B10EFF" w:rsidRDefault="00B10EFF">
      <w:pPr>
        <w:pStyle w:val="Heading3"/>
      </w:pPr>
      <w:bookmarkStart w:id="324" w:name="_Toc434233386"/>
      <w:r>
        <w:t>Link Layer</w:t>
      </w:r>
      <w:bookmarkEnd w:id="324"/>
    </w:p>
    <w:p w14:paraId="182AE8F6" w14:textId="77777777" w:rsidR="00C833C2" w:rsidRDefault="00C833C2" w:rsidP="00C833C2">
      <w:pPr>
        <w:textAlignment w:val="baseline"/>
        <w:rPr>
          <w:color w:val="000000"/>
          <w:szCs w:val="24"/>
        </w:rPr>
      </w:pPr>
    </w:p>
    <w:p w14:paraId="4E32C1AF" w14:textId="77777777" w:rsidR="00BA4F2F" w:rsidRDefault="00BA4F2F" w:rsidP="00C833C2">
      <w:pPr>
        <w:textAlignment w:val="baseline"/>
        <w:rPr>
          <w:color w:val="000000"/>
          <w:szCs w:val="24"/>
        </w:rPr>
      </w:pPr>
    </w:p>
    <w:p w14:paraId="058363E6" w14:textId="3A706494" w:rsidR="009B3C7A" w:rsidRDefault="009B3C7A">
      <w:pPr>
        <w:pStyle w:val="Heading3"/>
      </w:pPr>
      <w:bookmarkStart w:id="325" w:name="_Toc434233387"/>
      <w:r>
        <w:t>Settings</w:t>
      </w:r>
      <w:bookmarkEnd w:id="325"/>
    </w:p>
    <w:p w14:paraId="04CF5025" w14:textId="739B7EAD" w:rsidR="009B3C7A" w:rsidRDefault="009B3C7A" w:rsidP="00AA2EB1">
      <w:r>
        <w:t xml:space="preserve">BLAZE is a settings controlled system, meaning the settings file used to run the primary blaze application defines the state, behavior, and configuration of BLAZE.  The purpose of this approach is to make “tweaking” and configuring the robot easier. </w:t>
      </w:r>
    </w:p>
    <w:p w14:paraId="2F5796CE" w14:textId="1E6B0643" w:rsidR="00922410" w:rsidRDefault="00922410" w:rsidP="00AA2EB1"/>
    <w:p w14:paraId="0ADBEB38" w14:textId="31A205B3" w:rsidR="00922410" w:rsidRDefault="00922410" w:rsidP="00AA2EB1">
      <w:pPr>
        <w:pStyle w:val="Caption"/>
      </w:pPr>
      <w:bookmarkStart w:id="326" w:name="_Toc434232851"/>
      <w:r>
        <w:t xml:space="preserve">Table </w:t>
      </w:r>
      <w:fldSimple w:instr=" SEQ Table \* ARABIC ">
        <w:r w:rsidR="006175EC">
          <w:rPr>
            <w:noProof/>
          </w:rPr>
          <w:t>66</w:t>
        </w:r>
      </w:fldSimple>
      <w:r>
        <w:t>. Robot Settings</w:t>
      </w:r>
      <w:bookmarkEnd w:id="326"/>
    </w:p>
    <w:p w14:paraId="47241BD8" w14:textId="77777777" w:rsidR="009B3C7A" w:rsidRPr="00AA2EB1" w:rsidRDefault="009B3C7A" w:rsidP="00AA2EB1"/>
    <w:tbl>
      <w:tblPr>
        <w:tblStyle w:val="GridTable1Light"/>
        <w:tblW w:w="9348" w:type="dxa"/>
        <w:tblLook w:val="0420" w:firstRow="1" w:lastRow="0" w:firstColumn="0" w:lastColumn="0" w:noHBand="0" w:noVBand="1"/>
      </w:tblPr>
      <w:tblGrid>
        <w:gridCol w:w="3483"/>
        <w:gridCol w:w="1427"/>
        <w:gridCol w:w="2620"/>
        <w:gridCol w:w="1818"/>
      </w:tblGrid>
      <w:tr w:rsidR="00B1033B" w14:paraId="438B04DA" w14:textId="77777777" w:rsidTr="003A2988">
        <w:trPr>
          <w:cnfStyle w:val="100000000000" w:firstRow="1" w:lastRow="0" w:firstColumn="0" w:lastColumn="0" w:oddVBand="0" w:evenVBand="0" w:oddHBand="0" w:evenHBand="0" w:firstRowFirstColumn="0" w:firstRowLastColumn="0" w:lastRowFirstColumn="0" w:lastRowLastColumn="0"/>
          <w:trHeight w:val="280"/>
        </w:trPr>
        <w:tc>
          <w:tcPr>
            <w:tcW w:w="3483" w:type="dxa"/>
            <w:vAlign w:val="center"/>
          </w:tcPr>
          <w:p w14:paraId="04BBE6BA" w14:textId="77777777" w:rsidR="009B3C7A" w:rsidRDefault="009B3C7A" w:rsidP="00AA2EB1">
            <w:r>
              <w:t>Name</w:t>
            </w:r>
          </w:p>
        </w:tc>
        <w:tc>
          <w:tcPr>
            <w:tcW w:w="1427" w:type="dxa"/>
            <w:vAlign w:val="center"/>
          </w:tcPr>
          <w:p w14:paraId="378F16B5" w14:textId="0DBA08B4" w:rsidR="009B3C7A" w:rsidRDefault="009B3C7A" w:rsidP="00AA2EB1">
            <w:r>
              <w:t>Section</w:t>
            </w:r>
          </w:p>
        </w:tc>
        <w:tc>
          <w:tcPr>
            <w:tcW w:w="2620" w:type="dxa"/>
            <w:vAlign w:val="center"/>
          </w:tcPr>
          <w:p w14:paraId="0766ECE2" w14:textId="77777777" w:rsidR="009B3C7A" w:rsidRDefault="009B3C7A" w:rsidP="00AA2EB1">
            <w:r>
              <w:t>Description</w:t>
            </w:r>
          </w:p>
        </w:tc>
        <w:tc>
          <w:tcPr>
            <w:tcW w:w="1818" w:type="dxa"/>
            <w:vAlign w:val="center"/>
          </w:tcPr>
          <w:p w14:paraId="129A4663" w14:textId="3A9A81C7" w:rsidR="009B3C7A" w:rsidRDefault="009B3C7A" w:rsidP="00AA2EB1">
            <w:r>
              <w:t>Default Value</w:t>
            </w:r>
          </w:p>
        </w:tc>
      </w:tr>
      <w:tr w:rsidR="00B1033B" w14:paraId="7208CCDE" w14:textId="77777777" w:rsidTr="003A2988">
        <w:trPr>
          <w:trHeight w:val="280"/>
        </w:trPr>
        <w:tc>
          <w:tcPr>
            <w:tcW w:w="3483" w:type="dxa"/>
            <w:vAlign w:val="center"/>
          </w:tcPr>
          <w:p w14:paraId="47460493" w14:textId="4E406744" w:rsidR="009B3C7A" w:rsidRDefault="009B3C7A" w:rsidP="00AA2EB1">
            <w:r w:rsidRPr="009B3C7A">
              <w:t>VERSION</w:t>
            </w:r>
          </w:p>
        </w:tc>
        <w:tc>
          <w:tcPr>
            <w:tcW w:w="1427" w:type="dxa"/>
            <w:vAlign w:val="center"/>
          </w:tcPr>
          <w:p w14:paraId="642A4C06" w14:textId="0C1FE2F1" w:rsidR="009B3C7A" w:rsidRDefault="009B3C7A" w:rsidP="00AA2EB1">
            <w:r>
              <w:t>System</w:t>
            </w:r>
          </w:p>
        </w:tc>
        <w:tc>
          <w:tcPr>
            <w:tcW w:w="2620" w:type="dxa"/>
            <w:vAlign w:val="center"/>
          </w:tcPr>
          <w:p w14:paraId="45B36D1A" w14:textId="24DBCA2F" w:rsidR="009B3C7A" w:rsidRDefault="009B3C7A" w:rsidP="00AA2EB1">
            <w:r>
              <w:t>System Version</w:t>
            </w:r>
          </w:p>
        </w:tc>
        <w:tc>
          <w:tcPr>
            <w:tcW w:w="1818" w:type="dxa"/>
            <w:vAlign w:val="center"/>
          </w:tcPr>
          <w:p w14:paraId="0F6D6001" w14:textId="77777777" w:rsidR="009B3C7A" w:rsidRDefault="009B3C7A" w:rsidP="00AA2EB1"/>
        </w:tc>
      </w:tr>
      <w:tr w:rsidR="00B1033B" w14:paraId="14824749" w14:textId="77777777" w:rsidTr="003A2988">
        <w:trPr>
          <w:trHeight w:val="295"/>
        </w:trPr>
        <w:tc>
          <w:tcPr>
            <w:tcW w:w="3483" w:type="dxa"/>
            <w:vAlign w:val="center"/>
          </w:tcPr>
          <w:p w14:paraId="56A85DED" w14:textId="0ADCB1E8" w:rsidR="009B3C7A" w:rsidRDefault="009B3C7A" w:rsidP="00AA2EB1">
            <w:r w:rsidRPr="009B3C7A">
              <w:t>NAME</w:t>
            </w:r>
          </w:p>
        </w:tc>
        <w:tc>
          <w:tcPr>
            <w:tcW w:w="1427" w:type="dxa"/>
            <w:vAlign w:val="center"/>
          </w:tcPr>
          <w:p w14:paraId="142841EA" w14:textId="1C6B2A6B" w:rsidR="009B3C7A" w:rsidRDefault="009B3C7A" w:rsidP="00AA2EB1">
            <w:r>
              <w:t>System</w:t>
            </w:r>
          </w:p>
        </w:tc>
        <w:tc>
          <w:tcPr>
            <w:tcW w:w="2620" w:type="dxa"/>
            <w:vAlign w:val="center"/>
          </w:tcPr>
          <w:p w14:paraId="6775684D" w14:textId="1DD4E20D" w:rsidR="009B3C7A" w:rsidRDefault="009B3C7A" w:rsidP="00AA2EB1">
            <w:r>
              <w:t>Robot Name</w:t>
            </w:r>
          </w:p>
        </w:tc>
        <w:tc>
          <w:tcPr>
            <w:tcW w:w="1818" w:type="dxa"/>
            <w:vAlign w:val="center"/>
          </w:tcPr>
          <w:p w14:paraId="1E2F37F4" w14:textId="7DC21AFD" w:rsidR="009B3C7A" w:rsidRDefault="009B3C7A" w:rsidP="00AA2EB1">
            <w:r>
              <w:t>BLAZE</w:t>
            </w:r>
          </w:p>
        </w:tc>
      </w:tr>
      <w:tr w:rsidR="00B1033B" w14:paraId="5838E894" w14:textId="77777777" w:rsidTr="003A2988">
        <w:trPr>
          <w:trHeight w:val="280"/>
        </w:trPr>
        <w:tc>
          <w:tcPr>
            <w:tcW w:w="3483" w:type="dxa"/>
            <w:vAlign w:val="center"/>
          </w:tcPr>
          <w:p w14:paraId="64F58579" w14:textId="75F5DDDE" w:rsidR="009B3C7A" w:rsidRDefault="009B3C7A" w:rsidP="00AA2EB1">
            <w:r w:rsidRPr="009B3C7A">
              <w:t>CONTROL_MODE</w:t>
            </w:r>
          </w:p>
        </w:tc>
        <w:tc>
          <w:tcPr>
            <w:tcW w:w="1427" w:type="dxa"/>
            <w:vAlign w:val="center"/>
          </w:tcPr>
          <w:p w14:paraId="3A0E5783" w14:textId="4A84BAA4" w:rsidR="009B3C7A" w:rsidRDefault="009B3C7A" w:rsidP="00AA2EB1">
            <w:r>
              <w:t>System</w:t>
            </w:r>
          </w:p>
        </w:tc>
        <w:tc>
          <w:tcPr>
            <w:tcW w:w="2620" w:type="dxa"/>
            <w:vAlign w:val="center"/>
          </w:tcPr>
          <w:p w14:paraId="73989ACE" w14:textId="77777777" w:rsidR="009B3C7A" w:rsidRDefault="009B3C7A" w:rsidP="009B3C7A">
            <w:pPr>
              <w:autoSpaceDE w:val="0"/>
              <w:autoSpaceDN w:val="0"/>
              <w:adjustRightInd w:val="0"/>
              <w:rPr>
                <w:rFonts w:ascii="Courier New" w:hAnsi="Courier New" w:cs="Courier New"/>
                <w:sz w:val="20"/>
              </w:rPr>
            </w:pPr>
            <w:r>
              <w:rPr>
                <w:rFonts w:ascii="Courier New" w:hAnsi="Courier New" w:cs="Courier New"/>
                <w:sz w:val="20"/>
              </w:rPr>
              <w:t>AUTO is fully automated mode</w:t>
            </w:r>
          </w:p>
          <w:p w14:paraId="53400D49" w14:textId="52C54AF4" w:rsidR="009B3C7A" w:rsidRDefault="009B3C7A" w:rsidP="00AA2EB1">
            <w:r>
              <w:rPr>
                <w:rFonts w:ascii="Courier New" w:hAnsi="Courier New" w:cs="Courier New"/>
                <w:sz w:val="20"/>
              </w:rPr>
              <w:t>MANUAL is remote control mode.</w:t>
            </w:r>
          </w:p>
        </w:tc>
        <w:tc>
          <w:tcPr>
            <w:tcW w:w="1818" w:type="dxa"/>
            <w:vAlign w:val="center"/>
          </w:tcPr>
          <w:p w14:paraId="5B4A9B69" w14:textId="77777777" w:rsidR="009B3C7A" w:rsidRDefault="009B3C7A" w:rsidP="00AA2EB1"/>
        </w:tc>
      </w:tr>
      <w:tr w:rsidR="00B1033B" w14:paraId="04A58DD1" w14:textId="77777777" w:rsidTr="003A2988">
        <w:trPr>
          <w:trHeight w:val="280"/>
        </w:trPr>
        <w:tc>
          <w:tcPr>
            <w:tcW w:w="3483" w:type="dxa"/>
            <w:vAlign w:val="center"/>
          </w:tcPr>
          <w:p w14:paraId="1A3F6304" w14:textId="05F42D5D" w:rsidR="009B3C7A" w:rsidRDefault="009B3C7A" w:rsidP="00AA2EB1">
            <w:r w:rsidRPr="009B3C7A">
              <w:t>START_MODE</w:t>
            </w:r>
          </w:p>
        </w:tc>
        <w:tc>
          <w:tcPr>
            <w:tcW w:w="1427" w:type="dxa"/>
            <w:vAlign w:val="center"/>
          </w:tcPr>
          <w:p w14:paraId="0CC63D7D" w14:textId="19A4D313" w:rsidR="009B3C7A" w:rsidRDefault="009B3C7A" w:rsidP="00AA2EB1">
            <w:r>
              <w:t>System</w:t>
            </w:r>
          </w:p>
        </w:tc>
        <w:tc>
          <w:tcPr>
            <w:tcW w:w="2620" w:type="dxa"/>
            <w:vAlign w:val="center"/>
          </w:tcPr>
          <w:p w14:paraId="79FB17E4" w14:textId="77777777" w:rsidR="009B3C7A" w:rsidRPr="00AA2EB1" w:rsidRDefault="009B3C7A" w:rsidP="00AA2EB1">
            <w:pPr>
              <w:autoSpaceDE w:val="0"/>
              <w:autoSpaceDN w:val="0"/>
              <w:adjustRightInd w:val="0"/>
              <w:rPr>
                <w:rFonts w:ascii="Courier New" w:hAnsi="Courier New" w:cs="Courier New"/>
                <w:sz w:val="20"/>
              </w:rPr>
            </w:pPr>
            <w:r w:rsidRPr="00AA2EB1">
              <w:rPr>
                <w:rFonts w:ascii="Courier New" w:hAnsi="Courier New" w:cs="Courier New"/>
                <w:sz w:val="20"/>
              </w:rPr>
              <w:t>START - start Blaze at starting line wait for light</w:t>
            </w:r>
          </w:p>
          <w:p w14:paraId="1DEA66CA" w14:textId="77777777" w:rsidR="009B3C7A" w:rsidRDefault="009B3C7A" w:rsidP="00AA2EB1">
            <w:pPr>
              <w:autoSpaceDE w:val="0"/>
              <w:autoSpaceDN w:val="0"/>
              <w:adjustRightInd w:val="0"/>
              <w:rPr>
                <w:rFonts w:ascii="Courier New" w:hAnsi="Courier New" w:cs="Courier New"/>
                <w:sz w:val="20"/>
              </w:rPr>
            </w:pPr>
          </w:p>
          <w:p w14:paraId="152735F0" w14:textId="3D8B23D5" w:rsidR="009B3C7A" w:rsidRPr="00AA2EB1" w:rsidRDefault="009B3C7A" w:rsidP="00AA2EB1">
            <w:pPr>
              <w:autoSpaceDE w:val="0"/>
              <w:autoSpaceDN w:val="0"/>
              <w:adjustRightInd w:val="0"/>
              <w:rPr>
                <w:rFonts w:ascii="Courier New" w:hAnsi="Courier New" w:cs="Courier New"/>
                <w:sz w:val="20"/>
              </w:rPr>
            </w:pPr>
            <w:r w:rsidRPr="00AA2EB1">
              <w:rPr>
                <w:rFonts w:ascii="Courier New" w:hAnsi="Courier New" w:cs="Courier New"/>
                <w:sz w:val="20"/>
              </w:rPr>
              <w:t>TUNNEL - start Blaze in navigate tunnel</w:t>
            </w:r>
          </w:p>
          <w:p w14:paraId="448AA9D7" w14:textId="77777777" w:rsidR="009B3C7A" w:rsidRDefault="009B3C7A" w:rsidP="00AA2EB1">
            <w:pPr>
              <w:autoSpaceDE w:val="0"/>
              <w:autoSpaceDN w:val="0"/>
              <w:adjustRightInd w:val="0"/>
              <w:rPr>
                <w:rFonts w:ascii="Courier New" w:hAnsi="Courier New" w:cs="Courier New"/>
                <w:sz w:val="20"/>
              </w:rPr>
            </w:pPr>
          </w:p>
          <w:p w14:paraId="730BFE7D" w14:textId="643AF30A" w:rsidR="009B3C7A" w:rsidRPr="00AA2EB1" w:rsidRDefault="009B3C7A" w:rsidP="00AA2EB1">
            <w:pPr>
              <w:autoSpaceDE w:val="0"/>
              <w:autoSpaceDN w:val="0"/>
              <w:adjustRightInd w:val="0"/>
              <w:rPr>
                <w:rFonts w:ascii="Courier New" w:hAnsi="Courier New" w:cs="Courier New"/>
                <w:sz w:val="20"/>
              </w:rPr>
            </w:pPr>
            <w:r w:rsidRPr="00AA2EB1">
              <w:rPr>
                <w:rFonts w:ascii="Courier New" w:hAnsi="Courier New" w:cs="Courier New"/>
                <w:sz w:val="20"/>
              </w:rPr>
              <w:t>LOAD - start Blaze in loading mode</w:t>
            </w:r>
          </w:p>
          <w:p w14:paraId="34E3E33D" w14:textId="77777777" w:rsidR="009B3C7A" w:rsidRDefault="009B3C7A" w:rsidP="00AA2EB1">
            <w:pPr>
              <w:autoSpaceDE w:val="0"/>
              <w:autoSpaceDN w:val="0"/>
              <w:adjustRightInd w:val="0"/>
              <w:rPr>
                <w:rFonts w:ascii="Courier New" w:hAnsi="Courier New" w:cs="Courier New"/>
                <w:sz w:val="20"/>
              </w:rPr>
            </w:pPr>
          </w:p>
          <w:p w14:paraId="183D5EBB" w14:textId="05B96853" w:rsidR="009B3C7A" w:rsidRPr="00AA2EB1" w:rsidRDefault="009B3C7A" w:rsidP="00AA2EB1">
            <w:pPr>
              <w:autoSpaceDE w:val="0"/>
              <w:autoSpaceDN w:val="0"/>
              <w:adjustRightInd w:val="0"/>
              <w:rPr>
                <w:rFonts w:ascii="Courier New" w:hAnsi="Courier New" w:cs="Courier New"/>
                <w:sz w:val="20"/>
              </w:rPr>
            </w:pPr>
            <w:r w:rsidRPr="00AA2EB1">
              <w:rPr>
                <w:rFonts w:ascii="Courier New" w:hAnsi="Courier New" w:cs="Courier New"/>
                <w:sz w:val="20"/>
              </w:rPr>
              <w:t>DELIVERY - starts Blaze in delivery mode</w:t>
            </w:r>
          </w:p>
          <w:p w14:paraId="0BE417A7" w14:textId="77777777" w:rsidR="009B3C7A" w:rsidRDefault="009B3C7A" w:rsidP="00AA2EB1">
            <w:pPr>
              <w:autoSpaceDE w:val="0"/>
              <w:autoSpaceDN w:val="0"/>
              <w:adjustRightInd w:val="0"/>
              <w:rPr>
                <w:rFonts w:ascii="Courier New" w:hAnsi="Courier New" w:cs="Courier New"/>
                <w:sz w:val="20"/>
              </w:rPr>
            </w:pPr>
          </w:p>
          <w:p w14:paraId="6ADABC68" w14:textId="6994C8B1" w:rsidR="009B3C7A" w:rsidRPr="00AA2EB1" w:rsidRDefault="009B3C7A" w:rsidP="00AA2EB1">
            <w:pPr>
              <w:autoSpaceDE w:val="0"/>
              <w:autoSpaceDN w:val="0"/>
              <w:adjustRightInd w:val="0"/>
              <w:rPr>
                <w:rFonts w:ascii="Courier New" w:hAnsi="Courier New" w:cs="Courier New"/>
                <w:sz w:val="20"/>
              </w:rPr>
            </w:pPr>
            <w:r w:rsidRPr="00AA2EB1">
              <w:rPr>
                <w:rFonts w:ascii="Courier New" w:hAnsi="Courier New" w:cs="Courier New"/>
                <w:sz w:val="20"/>
              </w:rPr>
              <w:t xml:space="preserve">ZONEAL - start Blaze in Zone </w:t>
            </w:r>
            <w:proofErr w:type="gramStart"/>
            <w:r w:rsidRPr="00AA2EB1">
              <w:rPr>
                <w:rFonts w:ascii="Courier New" w:hAnsi="Courier New" w:cs="Courier New"/>
                <w:sz w:val="20"/>
              </w:rPr>
              <w:t>A</w:t>
            </w:r>
            <w:proofErr w:type="gramEnd"/>
            <w:r w:rsidRPr="00AA2EB1">
              <w:rPr>
                <w:rFonts w:ascii="Courier New" w:hAnsi="Courier New" w:cs="Courier New"/>
                <w:sz w:val="20"/>
              </w:rPr>
              <w:t xml:space="preserve"> Load mode</w:t>
            </w:r>
          </w:p>
          <w:p w14:paraId="64DE7923" w14:textId="77777777" w:rsidR="009B3C7A" w:rsidRDefault="009B3C7A" w:rsidP="009B3C7A">
            <w:pPr>
              <w:autoSpaceDE w:val="0"/>
              <w:autoSpaceDN w:val="0"/>
              <w:adjustRightInd w:val="0"/>
              <w:rPr>
                <w:rFonts w:ascii="Courier New" w:hAnsi="Courier New" w:cs="Courier New"/>
                <w:sz w:val="20"/>
              </w:rPr>
            </w:pPr>
          </w:p>
          <w:p w14:paraId="490B1BFD" w14:textId="61BE8418" w:rsidR="009B3C7A" w:rsidRDefault="009B3C7A" w:rsidP="009B3C7A">
            <w:pPr>
              <w:autoSpaceDE w:val="0"/>
              <w:autoSpaceDN w:val="0"/>
              <w:adjustRightInd w:val="0"/>
              <w:rPr>
                <w:rFonts w:ascii="Courier New" w:hAnsi="Courier New" w:cs="Courier New"/>
                <w:sz w:val="20"/>
              </w:rPr>
            </w:pPr>
            <w:r w:rsidRPr="00AA2EB1">
              <w:rPr>
                <w:rFonts w:ascii="Courier New" w:hAnsi="Courier New" w:cs="Courier New"/>
                <w:sz w:val="20"/>
              </w:rPr>
              <w:t>ZONEBL - start Blaze in Zone B Load mode</w:t>
            </w:r>
          </w:p>
          <w:p w14:paraId="04DADB3B" w14:textId="77777777" w:rsidR="009B3C7A" w:rsidRDefault="009B3C7A" w:rsidP="009B3C7A">
            <w:pPr>
              <w:autoSpaceDE w:val="0"/>
              <w:autoSpaceDN w:val="0"/>
              <w:adjustRightInd w:val="0"/>
              <w:rPr>
                <w:rFonts w:ascii="Courier New" w:hAnsi="Courier New" w:cs="Courier New"/>
                <w:sz w:val="20"/>
              </w:rPr>
            </w:pPr>
          </w:p>
          <w:p w14:paraId="52EBE9F1" w14:textId="081ABD3F" w:rsidR="009B3C7A" w:rsidRDefault="009B3C7A" w:rsidP="009B3C7A">
            <w:pPr>
              <w:autoSpaceDE w:val="0"/>
              <w:autoSpaceDN w:val="0"/>
              <w:adjustRightInd w:val="0"/>
              <w:rPr>
                <w:rFonts w:ascii="Courier New" w:hAnsi="Courier New" w:cs="Courier New"/>
                <w:sz w:val="20"/>
              </w:rPr>
            </w:pPr>
            <w:r>
              <w:rPr>
                <w:rFonts w:ascii="Courier New" w:hAnsi="Courier New" w:cs="Courier New"/>
                <w:sz w:val="20"/>
              </w:rPr>
              <w:t>ZONECL - start Blaze in Zone C Load mode</w:t>
            </w:r>
          </w:p>
          <w:p w14:paraId="03FADCCC" w14:textId="77777777" w:rsidR="009B3C7A" w:rsidRDefault="009B3C7A" w:rsidP="009B3C7A">
            <w:pPr>
              <w:autoSpaceDE w:val="0"/>
              <w:autoSpaceDN w:val="0"/>
              <w:adjustRightInd w:val="0"/>
              <w:rPr>
                <w:rFonts w:ascii="Courier New" w:hAnsi="Courier New" w:cs="Courier New"/>
                <w:sz w:val="20"/>
              </w:rPr>
            </w:pPr>
          </w:p>
          <w:p w14:paraId="3F7A9AE4" w14:textId="29C84B3B" w:rsidR="009B3C7A" w:rsidRDefault="009B3C7A" w:rsidP="009B3C7A">
            <w:pPr>
              <w:autoSpaceDE w:val="0"/>
              <w:autoSpaceDN w:val="0"/>
              <w:adjustRightInd w:val="0"/>
              <w:rPr>
                <w:rFonts w:ascii="Courier New" w:hAnsi="Courier New" w:cs="Courier New"/>
                <w:sz w:val="20"/>
              </w:rPr>
            </w:pPr>
            <w:r>
              <w:rPr>
                <w:rFonts w:ascii="Courier New" w:hAnsi="Courier New" w:cs="Courier New"/>
                <w:sz w:val="20"/>
              </w:rPr>
              <w:t>BOATD - start Blaze in Boat Delivery mode</w:t>
            </w:r>
          </w:p>
          <w:p w14:paraId="418EA2F9" w14:textId="77777777" w:rsidR="009B3C7A" w:rsidRDefault="009B3C7A" w:rsidP="009B3C7A">
            <w:pPr>
              <w:autoSpaceDE w:val="0"/>
              <w:autoSpaceDN w:val="0"/>
              <w:adjustRightInd w:val="0"/>
              <w:rPr>
                <w:rFonts w:ascii="Courier New" w:hAnsi="Courier New" w:cs="Courier New"/>
                <w:sz w:val="20"/>
              </w:rPr>
            </w:pPr>
          </w:p>
          <w:p w14:paraId="5D94FC96" w14:textId="7D625CCA" w:rsidR="009B3C7A" w:rsidRDefault="009B3C7A" w:rsidP="009B3C7A">
            <w:pPr>
              <w:autoSpaceDE w:val="0"/>
              <w:autoSpaceDN w:val="0"/>
              <w:adjustRightInd w:val="0"/>
              <w:rPr>
                <w:rFonts w:ascii="Courier New" w:hAnsi="Courier New" w:cs="Courier New"/>
                <w:sz w:val="20"/>
              </w:rPr>
            </w:pPr>
            <w:r>
              <w:rPr>
                <w:rFonts w:ascii="Courier New" w:hAnsi="Courier New" w:cs="Courier New"/>
                <w:sz w:val="20"/>
              </w:rPr>
              <w:t>YRAILD - start Blaze in Yellow Rail Delivery mode</w:t>
            </w:r>
          </w:p>
          <w:p w14:paraId="59FD250E" w14:textId="77777777" w:rsidR="009B3C7A" w:rsidRDefault="009B3C7A" w:rsidP="009B3C7A">
            <w:pPr>
              <w:autoSpaceDE w:val="0"/>
              <w:autoSpaceDN w:val="0"/>
              <w:adjustRightInd w:val="0"/>
              <w:rPr>
                <w:rFonts w:ascii="Courier New" w:hAnsi="Courier New" w:cs="Courier New"/>
                <w:sz w:val="20"/>
              </w:rPr>
            </w:pPr>
          </w:p>
          <w:p w14:paraId="37AAE594" w14:textId="31D881ED" w:rsidR="009B3C7A" w:rsidRDefault="009B3C7A" w:rsidP="009B3C7A">
            <w:pPr>
              <w:autoSpaceDE w:val="0"/>
              <w:autoSpaceDN w:val="0"/>
              <w:adjustRightInd w:val="0"/>
              <w:rPr>
                <w:rFonts w:ascii="Courier New" w:hAnsi="Courier New" w:cs="Courier New"/>
                <w:sz w:val="20"/>
              </w:rPr>
            </w:pPr>
            <w:r>
              <w:rPr>
                <w:rFonts w:ascii="Courier New" w:hAnsi="Courier New" w:cs="Courier New"/>
                <w:sz w:val="20"/>
              </w:rPr>
              <w:t>BRAILD - start Blaze in Blue Rail Delivery mode</w:t>
            </w:r>
          </w:p>
          <w:p w14:paraId="32362580" w14:textId="659EEADD" w:rsidR="009B3C7A" w:rsidRDefault="009B3C7A" w:rsidP="009B3C7A">
            <w:pPr>
              <w:autoSpaceDE w:val="0"/>
              <w:autoSpaceDN w:val="0"/>
              <w:adjustRightInd w:val="0"/>
              <w:rPr>
                <w:rFonts w:ascii="Courier New" w:hAnsi="Courier New" w:cs="Courier New"/>
                <w:sz w:val="20"/>
              </w:rPr>
            </w:pPr>
            <w:r>
              <w:rPr>
                <w:rFonts w:ascii="Courier New" w:hAnsi="Courier New" w:cs="Courier New"/>
                <w:sz w:val="20"/>
              </w:rPr>
              <w:tab/>
            </w:r>
            <w:r>
              <w:rPr>
                <w:rFonts w:ascii="Courier New" w:hAnsi="Courier New" w:cs="Courier New"/>
                <w:sz w:val="20"/>
              </w:rPr>
              <w:tab/>
            </w:r>
            <w:r>
              <w:rPr>
                <w:rFonts w:ascii="Courier New" w:hAnsi="Courier New" w:cs="Courier New"/>
                <w:sz w:val="20"/>
              </w:rPr>
              <w:tab/>
            </w:r>
            <w:r>
              <w:rPr>
                <w:rFonts w:ascii="Courier New" w:hAnsi="Courier New" w:cs="Courier New"/>
                <w:sz w:val="20"/>
              </w:rPr>
              <w:tab/>
            </w:r>
            <w:r>
              <w:rPr>
                <w:rFonts w:ascii="Courier New" w:hAnsi="Courier New" w:cs="Courier New"/>
                <w:sz w:val="20"/>
              </w:rPr>
              <w:tab/>
            </w:r>
            <w:r>
              <w:rPr>
                <w:rFonts w:ascii="Courier New" w:hAnsi="Courier New" w:cs="Courier New"/>
                <w:sz w:val="20"/>
              </w:rPr>
              <w:tab/>
            </w:r>
            <w:r>
              <w:rPr>
                <w:rFonts w:ascii="Courier New" w:hAnsi="Courier New" w:cs="Courier New"/>
                <w:sz w:val="20"/>
              </w:rPr>
              <w:tab/>
            </w:r>
            <w:r>
              <w:rPr>
                <w:rFonts w:ascii="Courier New" w:hAnsi="Courier New" w:cs="Courier New"/>
                <w:sz w:val="20"/>
              </w:rPr>
              <w:tab/>
              <w:t xml:space="preserve"> GRAILD - start Blaze in Green Rail Delivery mode</w:t>
            </w:r>
          </w:p>
          <w:p w14:paraId="0805859D" w14:textId="77777777" w:rsidR="009B3C7A" w:rsidRDefault="009B3C7A" w:rsidP="009B3C7A">
            <w:pPr>
              <w:autoSpaceDE w:val="0"/>
              <w:autoSpaceDN w:val="0"/>
              <w:adjustRightInd w:val="0"/>
              <w:rPr>
                <w:rFonts w:ascii="Courier New" w:hAnsi="Courier New" w:cs="Courier New"/>
                <w:sz w:val="20"/>
              </w:rPr>
            </w:pPr>
            <w:r>
              <w:rPr>
                <w:rFonts w:ascii="Courier New" w:hAnsi="Courier New" w:cs="Courier New"/>
                <w:sz w:val="20"/>
              </w:rPr>
              <w:tab/>
            </w:r>
            <w:r>
              <w:rPr>
                <w:rFonts w:ascii="Courier New" w:hAnsi="Courier New" w:cs="Courier New"/>
                <w:sz w:val="20"/>
              </w:rPr>
              <w:tab/>
            </w:r>
            <w:r>
              <w:rPr>
                <w:rFonts w:ascii="Courier New" w:hAnsi="Courier New" w:cs="Courier New"/>
                <w:sz w:val="20"/>
              </w:rPr>
              <w:tab/>
            </w:r>
            <w:r>
              <w:rPr>
                <w:rFonts w:ascii="Courier New" w:hAnsi="Courier New" w:cs="Courier New"/>
                <w:sz w:val="20"/>
              </w:rPr>
              <w:tab/>
            </w:r>
            <w:r>
              <w:rPr>
                <w:rFonts w:ascii="Courier New" w:hAnsi="Courier New" w:cs="Courier New"/>
                <w:sz w:val="20"/>
              </w:rPr>
              <w:tab/>
            </w:r>
            <w:r>
              <w:rPr>
                <w:rFonts w:ascii="Courier New" w:hAnsi="Courier New" w:cs="Courier New"/>
                <w:sz w:val="20"/>
              </w:rPr>
              <w:tab/>
            </w:r>
            <w:r>
              <w:rPr>
                <w:rFonts w:ascii="Courier New" w:hAnsi="Courier New" w:cs="Courier New"/>
                <w:sz w:val="20"/>
              </w:rPr>
              <w:tab/>
            </w:r>
            <w:r>
              <w:rPr>
                <w:rFonts w:ascii="Courier New" w:hAnsi="Courier New" w:cs="Courier New"/>
                <w:sz w:val="20"/>
              </w:rPr>
              <w:tab/>
              <w:t xml:space="preserve"> RRAILD - start Blaze in Red Rail Delivery mode</w:t>
            </w:r>
          </w:p>
          <w:p w14:paraId="13D46D6D" w14:textId="77777777" w:rsidR="009B3C7A" w:rsidRDefault="009B3C7A" w:rsidP="009B3C7A">
            <w:pPr>
              <w:autoSpaceDE w:val="0"/>
              <w:autoSpaceDN w:val="0"/>
              <w:adjustRightInd w:val="0"/>
              <w:rPr>
                <w:rFonts w:ascii="Courier New" w:hAnsi="Courier New" w:cs="Courier New"/>
                <w:sz w:val="20"/>
              </w:rPr>
            </w:pPr>
          </w:p>
          <w:p w14:paraId="2D1D77D2" w14:textId="77777777" w:rsidR="009B3C7A" w:rsidRDefault="009B3C7A" w:rsidP="00AA2EB1">
            <w:pPr>
              <w:autoSpaceDE w:val="0"/>
              <w:autoSpaceDN w:val="0"/>
              <w:adjustRightInd w:val="0"/>
              <w:rPr>
                <w:rFonts w:ascii="Courier New" w:hAnsi="Courier New" w:cs="Courier New"/>
                <w:sz w:val="20"/>
              </w:rPr>
            </w:pPr>
            <w:r>
              <w:rPr>
                <w:rFonts w:ascii="Courier New" w:hAnsi="Courier New" w:cs="Courier New"/>
                <w:sz w:val="20"/>
              </w:rPr>
              <w:t>TRUCKA - start Blaze in Truck Delivery mode</w:t>
            </w:r>
          </w:p>
          <w:p w14:paraId="03FDB799" w14:textId="77777777" w:rsidR="009B3C7A" w:rsidRDefault="009B3C7A" w:rsidP="00AA2EB1">
            <w:pPr>
              <w:autoSpaceDE w:val="0"/>
              <w:autoSpaceDN w:val="0"/>
              <w:adjustRightInd w:val="0"/>
              <w:rPr>
                <w:rFonts w:ascii="Courier New" w:hAnsi="Courier New" w:cs="Courier New"/>
                <w:sz w:val="20"/>
              </w:rPr>
            </w:pPr>
          </w:p>
          <w:p w14:paraId="2C319E42" w14:textId="6B1AF389" w:rsidR="009B3C7A" w:rsidRDefault="009B3C7A" w:rsidP="00AA2EB1">
            <w:pPr>
              <w:autoSpaceDE w:val="0"/>
              <w:autoSpaceDN w:val="0"/>
              <w:adjustRightInd w:val="0"/>
            </w:pPr>
            <w:r>
              <w:rPr>
                <w:rFonts w:ascii="Courier New" w:hAnsi="Courier New" w:cs="Courier New"/>
                <w:sz w:val="20"/>
              </w:rPr>
              <w:t>TRUCKB - start Blaze in Zone C Boat Delivery mode</w:t>
            </w:r>
          </w:p>
        </w:tc>
        <w:tc>
          <w:tcPr>
            <w:tcW w:w="1818" w:type="dxa"/>
            <w:vAlign w:val="center"/>
          </w:tcPr>
          <w:p w14:paraId="06910626" w14:textId="25865157" w:rsidR="009B3C7A" w:rsidRDefault="009B3C7A" w:rsidP="00AA2EB1">
            <w:r>
              <w:t>START</w:t>
            </w:r>
          </w:p>
        </w:tc>
      </w:tr>
      <w:tr w:rsidR="00B1033B" w14:paraId="00951A7F" w14:textId="77777777" w:rsidTr="003A2988">
        <w:trPr>
          <w:trHeight w:val="280"/>
        </w:trPr>
        <w:tc>
          <w:tcPr>
            <w:tcW w:w="3483" w:type="dxa"/>
            <w:vAlign w:val="center"/>
          </w:tcPr>
          <w:p w14:paraId="5E3E2C44" w14:textId="488BEF87" w:rsidR="009B3C7A" w:rsidRDefault="009B3C7A" w:rsidP="00AA2EB1">
            <w:r w:rsidRPr="009B3C7A">
              <w:t>CONSOLE_ENABLED</w:t>
            </w:r>
          </w:p>
        </w:tc>
        <w:tc>
          <w:tcPr>
            <w:tcW w:w="1427" w:type="dxa"/>
            <w:vAlign w:val="center"/>
          </w:tcPr>
          <w:p w14:paraId="12352664" w14:textId="6B56F556" w:rsidR="009B3C7A" w:rsidRDefault="009B3C7A" w:rsidP="00AA2EB1">
            <w:r>
              <w:t>LOGGING</w:t>
            </w:r>
          </w:p>
        </w:tc>
        <w:tc>
          <w:tcPr>
            <w:tcW w:w="2620" w:type="dxa"/>
            <w:vAlign w:val="center"/>
          </w:tcPr>
          <w:p w14:paraId="1C0E7D35" w14:textId="0F1FBF21" w:rsidR="009B3C7A" w:rsidRDefault="009B3C7A" w:rsidP="00AA2EB1">
            <w:r w:rsidRPr="009B3C7A">
              <w:t>Enables or disables robot console output</w:t>
            </w:r>
          </w:p>
        </w:tc>
        <w:tc>
          <w:tcPr>
            <w:tcW w:w="1818" w:type="dxa"/>
            <w:vAlign w:val="center"/>
          </w:tcPr>
          <w:p w14:paraId="72E61A8A" w14:textId="36B6D547" w:rsidR="009B3C7A" w:rsidRDefault="009B3C7A" w:rsidP="00AA2EB1">
            <w:r>
              <w:t>True</w:t>
            </w:r>
          </w:p>
        </w:tc>
      </w:tr>
      <w:tr w:rsidR="00B1033B" w14:paraId="09723474" w14:textId="77777777" w:rsidTr="003A2988">
        <w:trPr>
          <w:trHeight w:val="264"/>
        </w:trPr>
        <w:tc>
          <w:tcPr>
            <w:tcW w:w="3483" w:type="dxa"/>
            <w:vAlign w:val="center"/>
          </w:tcPr>
          <w:p w14:paraId="73261F13" w14:textId="262C7748" w:rsidR="009B3C7A" w:rsidRDefault="009B3C7A" w:rsidP="00AA2EB1">
            <w:r w:rsidRPr="009B3C7A">
              <w:t>DEBUG_ENABLED</w:t>
            </w:r>
          </w:p>
        </w:tc>
        <w:tc>
          <w:tcPr>
            <w:tcW w:w="1427" w:type="dxa"/>
            <w:vAlign w:val="center"/>
          </w:tcPr>
          <w:p w14:paraId="18830ACD" w14:textId="186C0546" w:rsidR="009B3C7A" w:rsidRDefault="009B3C7A" w:rsidP="00AA2EB1">
            <w:r>
              <w:t>LOGGING</w:t>
            </w:r>
          </w:p>
        </w:tc>
        <w:tc>
          <w:tcPr>
            <w:tcW w:w="2620" w:type="dxa"/>
            <w:vAlign w:val="center"/>
          </w:tcPr>
          <w:p w14:paraId="764212E4" w14:textId="10CBF058" w:rsidR="009B3C7A" w:rsidRDefault="009B3C7A" w:rsidP="00AA2EB1">
            <w:r w:rsidRPr="009B3C7A">
              <w:t>Enables or disables robot debug</w:t>
            </w:r>
          </w:p>
        </w:tc>
        <w:tc>
          <w:tcPr>
            <w:tcW w:w="1818" w:type="dxa"/>
            <w:vAlign w:val="center"/>
          </w:tcPr>
          <w:p w14:paraId="5FDBAC69" w14:textId="48CE8A0F" w:rsidR="009B3C7A" w:rsidRDefault="009B3C7A" w:rsidP="00AA2EB1">
            <w:r>
              <w:t>True</w:t>
            </w:r>
          </w:p>
        </w:tc>
      </w:tr>
      <w:tr w:rsidR="009B3C7A" w14:paraId="4B7ABAB9" w14:textId="77777777" w:rsidTr="003A2988">
        <w:trPr>
          <w:trHeight w:val="264"/>
        </w:trPr>
        <w:tc>
          <w:tcPr>
            <w:tcW w:w="3483" w:type="dxa"/>
            <w:vAlign w:val="center"/>
          </w:tcPr>
          <w:p w14:paraId="7BEC36E7" w14:textId="56E2AEDC" w:rsidR="009B3C7A" w:rsidRDefault="009B3C7A" w:rsidP="009B3C7A">
            <w:r w:rsidRPr="009B3C7A">
              <w:t>DEBUG_LEVEL</w:t>
            </w:r>
          </w:p>
        </w:tc>
        <w:tc>
          <w:tcPr>
            <w:tcW w:w="1427" w:type="dxa"/>
            <w:vAlign w:val="center"/>
          </w:tcPr>
          <w:p w14:paraId="30034244" w14:textId="3B41885E" w:rsidR="009B3C7A" w:rsidRDefault="009B3C7A" w:rsidP="009B3C7A">
            <w:r>
              <w:t>LOGGING</w:t>
            </w:r>
          </w:p>
        </w:tc>
        <w:tc>
          <w:tcPr>
            <w:tcW w:w="2620" w:type="dxa"/>
            <w:vAlign w:val="center"/>
          </w:tcPr>
          <w:p w14:paraId="5706B664" w14:textId="77777777" w:rsidR="009B3C7A" w:rsidRDefault="009B3C7A" w:rsidP="009B3C7A">
            <w:r w:rsidRPr="009B3C7A">
              <w:t xml:space="preserve">Current Debug Level: </w:t>
            </w:r>
          </w:p>
          <w:p w14:paraId="33C5E445" w14:textId="77777777" w:rsidR="009B3C7A" w:rsidRDefault="009B3C7A" w:rsidP="009B3C7A">
            <w:r w:rsidRPr="009B3C7A">
              <w:t xml:space="preserve">"ERROR", </w:t>
            </w:r>
          </w:p>
          <w:p w14:paraId="57279404" w14:textId="77777777" w:rsidR="009B3C7A" w:rsidRDefault="009B3C7A" w:rsidP="009B3C7A">
            <w:r w:rsidRPr="009B3C7A">
              <w:t xml:space="preserve">"WARNING", </w:t>
            </w:r>
          </w:p>
          <w:p w14:paraId="6F80CAD6" w14:textId="77777777" w:rsidR="009B3C7A" w:rsidRDefault="009B3C7A" w:rsidP="009B3C7A">
            <w:r w:rsidRPr="009B3C7A">
              <w:t xml:space="preserve">"INFO", </w:t>
            </w:r>
          </w:p>
          <w:p w14:paraId="7DD9061E" w14:textId="77777777" w:rsidR="009B3C7A" w:rsidRDefault="009B3C7A" w:rsidP="009B3C7A">
            <w:r w:rsidRPr="009B3C7A">
              <w:t xml:space="preserve">"DEBUG", </w:t>
            </w:r>
          </w:p>
          <w:p w14:paraId="13E8CFC0" w14:textId="77777777" w:rsidR="009B3C7A" w:rsidRDefault="009B3C7A" w:rsidP="009B3C7A">
            <w:r w:rsidRPr="009B3C7A">
              <w:t xml:space="preserve">"DEBUG1", </w:t>
            </w:r>
          </w:p>
          <w:p w14:paraId="2EC4E32C" w14:textId="77777777" w:rsidR="009B3C7A" w:rsidRDefault="009B3C7A" w:rsidP="009B3C7A">
            <w:r w:rsidRPr="009B3C7A">
              <w:t xml:space="preserve">"DEBUG2", </w:t>
            </w:r>
          </w:p>
          <w:p w14:paraId="1C82BADC" w14:textId="77777777" w:rsidR="009B3C7A" w:rsidRDefault="009B3C7A" w:rsidP="009B3C7A">
            <w:r w:rsidRPr="009B3C7A">
              <w:t xml:space="preserve">"DEBUG3", </w:t>
            </w:r>
          </w:p>
          <w:p w14:paraId="0811F868" w14:textId="13862694" w:rsidR="009B3C7A" w:rsidRDefault="009B3C7A" w:rsidP="009B3C7A">
            <w:r w:rsidRPr="009B3C7A">
              <w:t>"DEBUG4"</w:t>
            </w:r>
          </w:p>
        </w:tc>
        <w:tc>
          <w:tcPr>
            <w:tcW w:w="1818" w:type="dxa"/>
            <w:vAlign w:val="center"/>
          </w:tcPr>
          <w:p w14:paraId="34736F1F" w14:textId="2E43FAD7" w:rsidR="009B3C7A" w:rsidRDefault="009B3C7A" w:rsidP="009B3C7A">
            <w:r>
              <w:t>Debug</w:t>
            </w:r>
          </w:p>
        </w:tc>
      </w:tr>
      <w:tr w:rsidR="009B3C7A" w14:paraId="6F148137" w14:textId="77777777" w:rsidTr="003A2988">
        <w:trPr>
          <w:trHeight w:val="264"/>
        </w:trPr>
        <w:tc>
          <w:tcPr>
            <w:tcW w:w="3483" w:type="dxa"/>
            <w:vAlign w:val="center"/>
          </w:tcPr>
          <w:p w14:paraId="08866300" w14:textId="7A27FC8C" w:rsidR="009B3C7A" w:rsidRDefault="009B3C7A" w:rsidP="009B3C7A">
            <w:r w:rsidRPr="009B3C7A">
              <w:t>LOGFILE_ENABLED</w:t>
            </w:r>
          </w:p>
        </w:tc>
        <w:tc>
          <w:tcPr>
            <w:tcW w:w="1427" w:type="dxa"/>
            <w:vAlign w:val="center"/>
          </w:tcPr>
          <w:p w14:paraId="2690B0D9" w14:textId="35608FA6" w:rsidR="009B3C7A" w:rsidRDefault="009B3C7A" w:rsidP="009B3C7A">
            <w:r>
              <w:t>LOGGING</w:t>
            </w:r>
          </w:p>
        </w:tc>
        <w:tc>
          <w:tcPr>
            <w:tcW w:w="2620" w:type="dxa"/>
            <w:vAlign w:val="center"/>
          </w:tcPr>
          <w:p w14:paraId="17DD3101" w14:textId="77777777" w:rsidR="009B3C7A" w:rsidRDefault="009B3C7A" w:rsidP="009B3C7A"/>
        </w:tc>
        <w:tc>
          <w:tcPr>
            <w:tcW w:w="1818" w:type="dxa"/>
            <w:vAlign w:val="center"/>
          </w:tcPr>
          <w:p w14:paraId="1BADA15F" w14:textId="0740A8D1" w:rsidR="009B3C7A" w:rsidRDefault="009B3C7A" w:rsidP="009B3C7A">
            <w:r>
              <w:t>True</w:t>
            </w:r>
          </w:p>
        </w:tc>
      </w:tr>
      <w:tr w:rsidR="009B3C7A" w14:paraId="01CF7119" w14:textId="77777777" w:rsidTr="003A2988">
        <w:trPr>
          <w:trHeight w:val="264"/>
        </w:trPr>
        <w:tc>
          <w:tcPr>
            <w:tcW w:w="3483" w:type="dxa"/>
            <w:vAlign w:val="center"/>
          </w:tcPr>
          <w:p w14:paraId="50F9A79B" w14:textId="3A6C51BC" w:rsidR="009B3C7A" w:rsidRDefault="009B3C7A" w:rsidP="009B3C7A">
            <w:r w:rsidRPr="009B3C7A">
              <w:t>LOGFILE_NAME</w:t>
            </w:r>
          </w:p>
        </w:tc>
        <w:tc>
          <w:tcPr>
            <w:tcW w:w="1427" w:type="dxa"/>
            <w:vAlign w:val="center"/>
          </w:tcPr>
          <w:p w14:paraId="149FC8AB" w14:textId="3585C62C" w:rsidR="009B3C7A" w:rsidRDefault="009B3C7A" w:rsidP="009B3C7A">
            <w:r>
              <w:t>LOGGING</w:t>
            </w:r>
          </w:p>
        </w:tc>
        <w:tc>
          <w:tcPr>
            <w:tcW w:w="2620" w:type="dxa"/>
            <w:vAlign w:val="center"/>
          </w:tcPr>
          <w:p w14:paraId="50E1F60D" w14:textId="0F2B93BB" w:rsidR="009B3C7A" w:rsidRDefault="00B1033B" w:rsidP="009B3C7A">
            <w:r w:rsidRPr="00B1033B">
              <w:t>name of the log file to save data to</w:t>
            </w:r>
          </w:p>
        </w:tc>
        <w:tc>
          <w:tcPr>
            <w:tcW w:w="1818" w:type="dxa"/>
            <w:vAlign w:val="center"/>
          </w:tcPr>
          <w:p w14:paraId="07A937D4" w14:textId="207BA1D6" w:rsidR="009B3C7A" w:rsidRDefault="00B1033B" w:rsidP="009B3C7A">
            <w:r>
              <w:t>Blaze_error.log</w:t>
            </w:r>
          </w:p>
        </w:tc>
      </w:tr>
      <w:tr w:rsidR="009B3C7A" w14:paraId="4B3DA7AA" w14:textId="77777777" w:rsidTr="003A2988">
        <w:trPr>
          <w:trHeight w:val="264"/>
        </w:trPr>
        <w:tc>
          <w:tcPr>
            <w:tcW w:w="3483" w:type="dxa"/>
            <w:vAlign w:val="center"/>
          </w:tcPr>
          <w:p w14:paraId="322D9566" w14:textId="553DF910" w:rsidR="009B3C7A" w:rsidRDefault="009B3C7A" w:rsidP="009B3C7A">
            <w:r w:rsidRPr="009B3C7A">
              <w:t>APPEND_TO_LOG</w:t>
            </w:r>
          </w:p>
        </w:tc>
        <w:tc>
          <w:tcPr>
            <w:tcW w:w="1427" w:type="dxa"/>
            <w:vAlign w:val="center"/>
          </w:tcPr>
          <w:p w14:paraId="19C93E34" w14:textId="1FB6F3B9" w:rsidR="009B3C7A" w:rsidRDefault="009B3C7A" w:rsidP="009B3C7A">
            <w:r>
              <w:t>LOGGING</w:t>
            </w:r>
          </w:p>
        </w:tc>
        <w:tc>
          <w:tcPr>
            <w:tcW w:w="2620" w:type="dxa"/>
            <w:vAlign w:val="center"/>
          </w:tcPr>
          <w:p w14:paraId="586403B1" w14:textId="4F0DD2F4" w:rsidR="009B3C7A" w:rsidRDefault="00B1033B" w:rsidP="009B3C7A">
            <w:r w:rsidRPr="00B1033B">
              <w:t>specifies whether to append to the log (true) or overwrite (false)</w:t>
            </w:r>
          </w:p>
        </w:tc>
        <w:tc>
          <w:tcPr>
            <w:tcW w:w="1818" w:type="dxa"/>
            <w:vAlign w:val="center"/>
          </w:tcPr>
          <w:p w14:paraId="0FEE7CFD" w14:textId="09ECC624" w:rsidR="009B3C7A" w:rsidRDefault="00B1033B" w:rsidP="009B3C7A">
            <w:r>
              <w:t>true</w:t>
            </w:r>
          </w:p>
        </w:tc>
      </w:tr>
      <w:tr w:rsidR="009B3C7A" w14:paraId="22EC097F" w14:textId="77777777" w:rsidTr="003A2988">
        <w:trPr>
          <w:trHeight w:val="264"/>
        </w:trPr>
        <w:tc>
          <w:tcPr>
            <w:tcW w:w="3483" w:type="dxa"/>
            <w:vAlign w:val="center"/>
          </w:tcPr>
          <w:p w14:paraId="2B3356B6" w14:textId="2A61A52D" w:rsidR="009B3C7A" w:rsidRDefault="00B1033B" w:rsidP="009B3C7A">
            <w:proofErr w:type="spellStart"/>
            <w:r w:rsidRPr="00B1033B">
              <w:t>robot_x</w:t>
            </w:r>
            <w:proofErr w:type="spellEnd"/>
          </w:p>
        </w:tc>
        <w:tc>
          <w:tcPr>
            <w:tcW w:w="1427" w:type="dxa"/>
            <w:vAlign w:val="center"/>
          </w:tcPr>
          <w:p w14:paraId="6B92406F" w14:textId="0C1B6E78" w:rsidR="009B3C7A" w:rsidRDefault="00B1033B" w:rsidP="009B3C7A">
            <w:r>
              <w:t>ROBOT</w:t>
            </w:r>
          </w:p>
        </w:tc>
        <w:tc>
          <w:tcPr>
            <w:tcW w:w="2620" w:type="dxa"/>
            <w:vAlign w:val="center"/>
          </w:tcPr>
          <w:p w14:paraId="64BEC4A1" w14:textId="46B66963" w:rsidR="009B3C7A" w:rsidRDefault="00B1033B" w:rsidP="009B3C7A">
            <w:r>
              <w:t>Robot width</w:t>
            </w:r>
          </w:p>
        </w:tc>
        <w:tc>
          <w:tcPr>
            <w:tcW w:w="1818" w:type="dxa"/>
            <w:vAlign w:val="center"/>
          </w:tcPr>
          <w:p w14:paraId="058A3A52" w14:textId="19A90611" w:rsidR="009B3C7A" w:rsidRDefault="00B1033B" w:rsidP="009B3C7A">
            <w:r>
              <w:t>12</w:t>
            </w:r>
          </w:p>
        </w:tc>
      </w:tr>
      <w:tr w:rsidR="009B3C7A" w14:paraId="19C1CFD7" w14:textId="77777777" w:rsidTr="003A2988">
        <w:trPr>
          <w:trHeight w:val="264"/>
        </w:trPr>
        <w:tc>
          <w:tcPr>
            <w:tcW w:w="3483" w:type="dxa"/>
            <w:vAlign w:val="center"/>
          </w:tcPr>
          <w:p w14:paraId="32AF2EC0" w14:textId="458BDC05" w:rsidR="009B3C7A" w:rsidRDefault="00B1033B" w:rsidP="009B3C7A">
            <w:proofErr w:type="spellStart"/>
            <w:r w:rsidRPr="00B1033B">
              <w:t>robot_y</w:t>
            </w:r>
            <w:proofErr w:type="spellEnd"/>
          </w:p>
        </w:tc>
        <w:tc>
          <w:tcPr>
            <w:tcW w:w="1427" w:type="dxa"/>
            <w:vAlign w:val="center"/>
          </w:tcPr>
          <w:p w14:paraId="05A15705" w14:textId="45F9A291" w:rsidR="009B3C7A" w:rsidRDefault="00B1033B" w:rsidP="009B3C7A">
            <w:r>
              <w:t>ROBOT</w:t>
            </w:r>
          </w:p>
        </w:tc>
        <w:tc>
          <w:tcPr>
            <w:tcW w:w="2620" w:type="dxa"/>
            <w:vAlign w:val="center"/>
          </w:tcPr>
          <w:p w14:paraId="19940813" w14:textId="2B9ADFBB" w:rsidR="009B3C7A" w:rsidRDefault="00B1033B" w:rsidP="009B3C7A">
            <w:r>
              <w:t>Robot length</w:t>
            </w:r>
          </w:p>
        </w:tc>
        <w:tc>
          <w:tcPr>
            <w:tcW w:w="1818" w:type="dxa"/>
            <w:vAlign w:val="center"/>
          </w:tcPr>
          <w:p w14:paraId="5F068FA7" w14:textId="7AB39065" w:rsidR="009B3C7A" w:rsidRDefault="00B1033B" w:rsidP="009B3C7A">
            <w:r>
              <w:t>12</w:t>
            </w:r>
          </w:p>
        </w:tc>
      </w:tr>
      <w:tr w:rsidR="009B3C7A" w14:paraId="1BFC4C6B" w14:textId="77777777" w:rsidTr="003A2988">
        <w:trPr>
          <w:trHeight w:val="264"/>
        </w:trPr>
        <w:tc>
          <w:tcPr>
            <w:tcW w:w="3483" w:type="dxa"/>
            <w:vAlign w:val="center"/>
          </w:tcPr>
          <w:p w14:paraId="79C64E56" w14:textId="59730C09" w:rsidR="009B3C7A" w:rsidRDefault="00B1033B" w:rsidP="009B3C7A">
            <w:proofErr w:type="spellStart"/>
            <w:r>
              <w:t>robot_z</w:t>
            </w:r>
            <w:proofErr w:type="spellEnd"/>
          </w:p>
        </w:tc>
        <w:tc>
          <w:tcPr>
            <w:tcW w:w="1427" w:type="dxa"/>
            <w:vAlign w:val="center"/>
          </w:tcPr>
          <w:p w14:paraId="47B84475" w14:textId="2AEE4D1E" w:rsidR="009B3C7A" w:rsidRDefault="00B1033B" w:rsidP="009B3C7A">
            <w:r>
              <w:t>ROBOT</w:t>
            </w:r>
          </w:p>
        </w:tc>
        <w:tc>
          <w:tcPr>
            <w:tcW w:w="2620" w:type="dxa"/>
            <w:vAlign w:val="center"/>
          </w:tcPr>
          <w:p w14:paraId="0327293B" w14:textId="3844496C" w:rsidR="009B3C7A" w:rsidRDefault="00B1033B" w:rsidP="009B3C7A">
            <w:r>
              <w:t>Robot initial height</w:t>
            </w:r>
          </w:p>
        </w:tc>
        <w:tc>
          <w:tcPr>
            <w:tcW w:w="1818" w:type="dxa"/>
            <w:vAlign w:val="center"/>
          </w:tcPr>
          <w:p w14:paraId="10655F0E" w14:textId="26EEC1F5" w:rsidR="009B3C7A" w:rsidRDefault="00B1033B" w:rsidP="009B3C7A">
            <w:r>
              <w:t>12</w:t>
            </w:r>
          </w:p>
        </w:tc>
      </w:tr>
      <w:tr w:rsidR="009B3C7A" w14:paraId="72B89554" w14:textId="77777777" w:rsidTr="003A2988">
        <w:trPr>
          <w:trHeight w:val="264"/>
        </w:trPr>
        <w:tc>
          <w:tcPr>
            <w:tcW w:w="3483" w:type="dxa"/>
            <w:vAlign w:val="center"/>
          </w:tcPr>
          <w:p w14:paraId="7438A7A1" w14:textId="0688BD86" w:rsidR="009B3C7A" w:rsidRDefault="00B1033B" w:rsidP="009B3C7A">
            <w:r w:rsidRPr="00B1033B">
              <w:t>WP_TUNNEL_EXIT</w:t>
            </w:r>
          </w:p>
        </w:tc>
        <w:tc>
          <w:tcPr>
            <w:tcW w:w="1427" w:type="dxa"/>
            <w:vAlign w:val="center"/>
          </w:tcPr>
          <w:p w14:paraId="3C83D0A3" w14:textId="62D49B11" w:rsidR="009B3C7A" w:rsidRDefault="00B1033B" w:rsidP="009B3C7A">
            <w:r>
              <w:t>Waypoints</w:t>
            </w:r>
          </w:p>
        </w:tc>
        <w:tc>
          <w:tcPr>
            <w:tcW w:w="2620" w:type="dxa"/>
            <w:vAlign w:val="center"/>
          </w:tcPr>
          <w:p w14:paraId="27E7CE84" w14:textId="5A26B123" w:rsidR="009B3C7A" w:rsidRDefault="00B1033B" w:rsidP="009B3C7A">
            <w:r>
              <w:t>The target point the robot will navigate to in order to exit tunnel</w:t>
            </w:r>
          </w:p>
        </w:tc>
        <w:tc>
          <w:tcPr>
            <w:tcW w:w="1818" w:type="dxa"/>
            <w:vAlign w:val="center"/>
          </w:tcPr>
          <w:p w14:paraId="02EA5481" w14:textId="139FCE77" w:rsidR="009B3C7A" w:rsidRDefault="00CE61E9" w:rsidP="009B3C7A">
            <w:r>
              <w:t>TBD</w:t>
            </w:r>
          </w:p>
        </w:tc>
      </w:tr>
      <w:tr w:rsidR="009B3C7A" w14:paraId="174B701A" w14:textId="77777777" w:rsidTr="003A2988">
        <w:trPr>
          <w:trHeight w:val="264"/>
        </w:trPr>
        <w:tc>
          <w:tcPr>
            <w:tcW w:w="3483" w:type="dxa"/>
            <w:vAlign w:val="center"/>
          </w:tcPr>
          <w:p w14:paraId="5B3B35D7" w14:textId="7639AAC8" w:rsidR="009B3C7A" w:rsidRDefault="00B1033B" w:rsidP="009B3C7A">
            <w:r w:rsidRPr="00B1033B">
              <w:t>ZONEA_INVENTORY</w:t>
            </w:r>
          </w:p>
        </w:tc>
        <w:tc>
          <w:tcPr>
            <w:tcW w:w="1427" w:type="dxa"/>
            <w:vAlign w:val="center"/>
          </w:tcPr>
          <w:p w14:paraId="098D72A5" w14:textId="6A32655B" w:rsidR="009B3C7A" w:rsidRDefault="00B1033B" w:rsidP="009B3C7A">
            <w:r>
              <w:t>Waypoints</w:t>
            </w:r>
          </w:p>
        </w:tc>
        <w:tc>
          <w:tcPr>
            <w:tcW w:w="2620" w:type="dxa"/>
            <w:vAlign w:val="center"/>
          </w:tcPr>
          <w:p w14:paraId="1273C8E2" w14:textId="5177106A" w:rsidR="009B3C7A" w:rsidRDefault="00B1033B" w:rsidP="009B3C7A">
            <w:r>
              <w:t>The target point the robot will navigate to start taking inventory of Zone A</w:t>
            </w:r>
          </w:p>
        </w:tc>
        <w:tc>
          <w:tcPr>
            <w:tcW w:w="1818" w:type="dxa"/>
            <w:vAlign w:val="center"/>
          </w:tcPr>
          <w:p w14:paraId="7EEE4EA1" w14:textId="1843C9ED" w:rsidR="009B3C7A" w:rsidRDefault="00CE61E9" w:rsidP="009B3C7A">
            <w:r>
              <w:t>TBD</w:t>
            </w:r>
          </w:p>
        </w:tc>
      </w:tr>
      <w:tr w:rsidR="009B3C7A" w14:paraId="38C48CBD" w14:textId="77777777" w:rsidTr="003A2988">
        <w:trPr>
          <w:trHeight w:val="264"/>
        </w:trPr>
        <w:tc>
          <w:tcPr>
            <w:tcW w:w="3483" w:type="dxa"/>
            <w:vAlign w:val="center"/>
          </w:tcPr>
          <w:p w14:paraId="0F65953D" w14:textId="5F947A29" w:rsidR="009B3C7A" w:rsidRDefault="00B1033B" w:rsidP="009B3C7A">
            <w:r w:rsidRPr="00B1033B">
              <w:t>ZONEB_INVENTORY</w:t>
            </w:r>
          </w:p>
        </w:tc>
        <w:tc>
          <w:tcPr>
            <w:tcW w:w="1427" w:type="dxa"/>
            <w:vAlign w:val="center"/>
          </w:tcPr>
          <w:p w14:paraId="471AF1F8" w14:textId="0DB05166" w:rsidR="009B3C7A" w:rsidRDefault="00B1033B" w:rsidP="009B3C7A">
            <w:r>
              <w:t>Waypoints</w:t>
            </w:r>
          </w:p>
        </w:tc>
        <w:tc>
          <w:tcPr>
            <w:tcW w:w="2620" w:type="dxa"/>
            <w:vAlign w:val="center"/>
          </w:tcPr>
          <w:p w14:paraId="6FC18265" w14:textId="273E8D0C" w:rsidR="009B3C7A" w:rsidRDefault="00B1033B" w:rsidP="009B3C7A">
            <w:r>
              <w:t>The target point the robot will navigate to start taking inventory of Zone B</w:t>
            </w:r>
          </w:p>
        </w:tc>
        <w:tc>
          <w:tcPr>
            <w:tcW w:w="1818" w:type="dxa"/>
            <w:vAlign w:val="center"/>
          </w:tcPr>
          <w:p w14:paraId="6DB44B95" w14:textId="0CA01ED0" w:rsidR="009B3C7A" w:rsidRDefault="00CE61E9" w:rsidP="009B3C7A">
            <w:r>
              <w:t>TBD</w:t>
            </w:r>
          </w:p>
        </w:tc>
      </w:tr>
      <w:tr w:rsidR="009B3C7A" w14:paraId="35EDE4F0" w14:textId="77777777" w:rsidTr="003A2988">
        <w:trPr>
          <w:trHeight w:val="264"/>
        </w:trPr>
        <w:tc>
          <w:tcPr>
            <w:tcW w:w="3483" w:type="dxa"/>
            <w:vAlign w:val="center"/>
          </w:tcPr>
          <w:p w14:paraId="1C8027F1" w14:textId="42613BE5" w:rsidR="009B3C7A" w:rsidRDefault="00B1033B" w:rsidP="009B3C7A">
            <w:r w:rsidRPr="00B1033B">
              <w:t>ZONEC_INVENTORY</w:t>
            </w:r>
          </w:p>
        </w:tc>
        <w:tc>
          <w:tcPr>
            <w:tcW w:w="1427" w:type="dxa"/>
            <w:vAlign w:val="center"/>
          </w:tcPr>
          <w:p w14:paraId="7B890FBB" w14:textId="10EF28E0" w:rsidR="009B3C7A" w:rsidRDefault="00B1033B" w:rsidP="009B3C7A">
            <w:r>
              <w:t>Waypoints</w:t>
            </w:r>
          </w:p>
        </w:tc>
        <w:tc>
          <w:tcPr>
            <w:tcW w:w="2620" w:type="dxa"/>
            <w:vAlign w:val="center"/>
          </w:tcPr>
          <w:p w14:paraId="542D6834" w14:textId="3E794378" w:rsidR="00B1033B" w:rsidRDefault="00B1033B" w:rsidP="009B3C7A">
            <w:r>
              <w:t>The target point the robot will navigate to start taking inventory of Zone C</w:t>
            </w:r>
          </w:p>
        </w:tc>
        <w:tc>
          <w:tcPr>
            <w:tcW w:w="1818" w:type="dxa"/>
            <w:vAlign w:val="center"/>
          </w:tcPr>
          <w:p w14:paraId="6D0362B0" w14:textId="473500BF" w:rsidR="009B3C7A" w:rsidRDefault="00CE61E9" w:rsidP="009B3C7A">
            <w:r>
              <w:t>TBD</w:t>
            </w:r>
          </w:p>
        </w:tc>
      </w:tr>
      <w:tr w:rsidR="009B3C7A" w14:paraId="1701B361" w14:textId="77777777" w:rsidTr="003A2988">
        <w:trPr>
          <w:trHeight w:val="264"/>
        </w:trPr>
        <w:tc>
          <w:tcPr>
            <w:tcW w:w="3483" w:type="dxa"/>
            <w:vAlign w:val="center"/>
          </w:tcPr>
          <w:p w14:paraId="29AB1AA0" w14:textId="316293A9" w:rsidR="009B3C7A" w:rsidRDefault="00B1033B" w:rsidP="009B3C7A">
            <w:r w:rsidRPr="00B1033B">
              <w:t>ZONEA_LOAD_START</w:t>
            </w:r>
          </w:p>
        </w:tc>
        <w:tc>
          <w:tcPr>
            <w:tcW w:w="1427" w:type="dxa"/>
            <w:vAlign w:val="center"/>
          </w:tcPr>
          <w:p w14:paraId="24292F0A" w14:textId="29DE3EFB" w:rsidR="009B3C7A" w:rsidRDefault="00B1033B" w:rsidP="009B3C7A">
            <w:r>
              <w:t>Waypoints</w:t>
            </w:r>
          </w:p>
        </w:tc>
        <w:tc>
          <w:tcPr>
            <w:tcW w:w="2620" w:type="dxa"/>
            <w:vAlign w:val="center"/>
          </w:tcPr>
          <w:p w14:paraId="5AFE4DFA" w14:textId="75A3F19F" w:rsidR="00B1033B" w:rsidRDefault="00B1033B" w:rsidP="009B3C7A">
            <w:r>
              <w:t>The target point the robot will navigate to start loading Zone A</w:t>
            </w:r>
          </w:p>
        </w:tc>
        <w:tc>
          <w:tcPr>
            <w:tcW w:w="1818" w:type="dxa"/>
            <w:vAlign w:val="center"/>
          </w:tcPr>
          <w:p w14:paraId="69024443" w14:textId="3F02790D" w:rsidR="009B3C7A" w:rsidRDefault="00CE61E9" w:rsidP="009B3C7A">
            <w:r>
              <w:t>TBD</w:t>
            </w:r>
          </w:p>
        </w:tc>
      </w:tr>
      <w:tr w:rsidR="009B3C7A" w14:paraId="42D77B1D" w14:textId="77777777" w:rsidTr="003A2988">
        <w:trPr>
          <w:trHeight w:val="264"/>
        </w:trPr>
        <w:tc>
          <w:tcPr>
            <w:tcW w:w="3483" w:type="dxa"/>
            <w:vAlign w:val="center"/>
          </w:tcPr>
          <w:p w14:paraId="76AE23F1" w14:textId="2F599A60" w:rsidR="009B3C7A" w:rsidRDefault="00B1033B" w:rsidP="009B3C7A">
            <w:r w:rsidRPr="00B1033B">
              <w:t>ZONEB_LOAD_START</w:t>
            </w:r>
          </w:p>
        </w:tc>
        <w:tc>
          <w:tcPr>
            <w:tcW w:w="1427" w:type="dxa"/>
            <w:vAlign w:val="center"/>
          </w:tcPr>
          <w:p w14:paraId="11A5D92D" w14:textId="2C5CC79E" w:rsidR="009B3C7A" w:rsidRDefault="00B1033B" w:rsidP="009B3C7A">
            <w:r>
              <w:t>Waypoints</w:t>
            </w:r>
          </w:p>
        </w:tc>
        <w:tc>
          <w:tcPr>
            <w:tcW w:w="2620" w:type="dxa"/>
            <w:vAlign w:val="center"/>
          </w:tcPr>
          <w:p w14:paraId="22895A4F" w14:textId="66A9B51F" w:rsidR="00B1033B" w:rsidRDefault="00B1033B" w:rsidP="009B3C7A">
            <w:r>
              <w:t>The target point the robot will navigate to start loading Zone B</w:t>
            </w:r>
          </w:p>
        </w:tc>
        <w:tc>
          <w:tcPr>
            <w:tcW w:w="1818" w:type="dxa"/>
            <w:vAlign w:val="center"/>
          </w:tcPr>
          <w:p w14:paraId="0A5A3CB4" w14:textId="0A0C029D" w:rsidR="009B3C7A" w:rsidRDefault="00CE61E9" w:rsidP="009B3C7A">
            <w:r>
              <w:t>TBD</w:t>
            </w:r>
          </w:p>
        </w:tc>
      </w:tr>
      <w:tr w:rsidR="009B3C7A" w14:paraId="347992E7" w14:textId="77777777" w:rsidTr="003A2988">
        <w:trPr>
          <w:trHeight w:val="264"/>
        </w:trPr>
        <w:tc>
          <w:tcPr>
            <w:tcW w:w="3483" w:type="dxa"/>
            <w:vAlign w:val="center"/>
          </w:tcPr>
          <w:p w14:paraId="3C5895DB" w14:textId="2C10F047" w:rsidR="009B3C7A" w:rsidRDefault="00B1033B" w:rsidP="009B3C7A">
            <w:r w:rsidRPr="00B1033B">
              <w:t>ZONEC_LOAD_START</w:t>
            </w:r>
          </w:p>
        </w:tc>
        <w:tc>
          <w:tcPr>
            <w:tcW w:w="1427" w:type="dxa"/>
            <w:vAlign w:val="center"/>
          </w:tcPr>
          <w:p w14:paraId="2D79C9ED" w14:textId="494AF209" w:rsidR="009B3C7A" w:rsidRDefault="00B1033B" w:rsidP="009B3C7A">
            <w:r>
              <w:t>Waypoints</w:t>
            </w:r>
          </w:p>
        </w:tc>
        <w:tc>
          <w:tcPr>
            <w:tcW w:w="2620" w:type="dxa"/>
            <w:vAlign w:val="center"/>
          </w:tcPr>
          <w:p w14:paraId="34445AFF" w14:textId="007853DD" w:rsidR="009B3C7A" w:rsidRDefault="00B1033B" w:rsidP="009B3C7A">
            <w:r>
              <w:t>The target point the robot will navigate to start loading Zone C</w:t>
            </w:r>
          </w:p>
        </w:tc>
        <w:tc>
          <w:tcPr>
            <w:tcW w:w="1818" w:type="dxa"/>
            <w:vAlign w:val="center"/>
          </w:tcPr>
          <w:p w14:paraId="3D63B092" w14:textId="2C25B2FF" w:rsidR="009B3C7A" w:rsidRDefault="00CE61E9" w:rsidP="009B3C7A">
            <w:r>
              <w:t>TBD</w:t>
            </w:r>
          </w:p>
        </w:tc>
      </w:tr>
      <w:tr w:rsidR="009B3C7A" w14:paraId="7C26DE90" w14:textId="77777777" w:rsidTr="003A2988">
        <w:trPr>
          <w:trHeight w:val="264"/>
        </w:trPr>
        <w:tc>
          <w:tcPr>
            <w:tcW w:w="3483" w:type="dxa"/>
            <w:vAlign w:val="center"/>
          </w:tcPr>
          <w:p w14:paraId="00C8958C" w14:textId="631AB77D" w:rsidR="009B3C7A" w:rsidRDefault="00B1033B" w:rsidP="009B3C7A">
            <w:r w:rsidRPr="00B1033B">
              <w:t>TRUCK_DELIVERY_START</w:t>
            </w:r>
          </w:p>
        </w:tc>
        <w:tc>
          <w:tcPr>
            <w:tcW w:w="1427" w:type="dxa"/>
            <w:vAlign w:val="center"/>
          </w:tcPr>
          <w:p w14:paraId="2A1DC73F" w14:textId="798204E9" w:rsidR="009B3C7A" w:rsidRDefault="00B1033B" w:rsidP="009B3C7A">
            <w:r>
              <w:t>Waypoints</w:t>
            </w:r>
          </w:p>
        </w:tc>
        <w:tc>
          <w:tcPr>
            <w:tcW w:w="2620" w:type="dxa"/>
            <w:vAlign w:val="center"/>
          </w:tcPr>
          <w:p w14:paraId="537175E2" w14:textId="1EA8E33B" w:rsidR="009B3C7A" w:rsidRDefault="00B1033B" w:rsidP="009B3C7A">
            <w:r>
              <w:t xml:space="preserve">The target point the robot will navigate to start delivery of the truck </w:t>
            </w:r>
          </w:p>
        </w:tc>
        <w:tc>
          <w:tcPr>
            <w:tcW w:w="1818" w:type="dxa"/>
            <w:vAlign w:val="center"/>
          </w:tcPr>
          <w:p w14:paraId="42C434B5" w14:textId="4E91A1E9" w:rsidR="009B3C7A" w:rsidRDefault="00CE61E9" w:rsidP="009B3C7A">
            <w:r>
              <w:t>TBD</w:t>
            </w:r>
          </w:p>
        </w:tc>
      </w:tr>
      <w:tr w:rsidR="009B3C7A" w14:paraId="023C1C24" w14:textId="77777777" w:rsidTr="003A2988">
        <w:trPr>
          <w:trHeight w:val="264"/>
        </w:trPr>
        <w:tc>
          <w:tcPr>
            <w:tcW w:w="3483" w:type="dxa"/>
            <w:vAlign w:val="center"/>
          </w:tcPr>
          <w:p w14:paraId="48812D2A" w14:textId="7ABAA9E0" w:rsidR="009B3C7A" w:rsidRDefault="00B1033B" w:rsidP="009B3C7A">
            <w:r w:rsidRPr="00B1033B">
              <w:t>BOAT_DELIVERY_START</w:t>
            </w:r>
          </w:p>
        </w:tc>
        <w:tc>
          <w:tcPr>
            <w:tcW w:w="1427" w:type="dxa"/>
            <w:vAlign w:val="center"/>
          </w:tcPr>
          <w:p w14:paraId="1EAE84C5" w14:textId="1F05A58F" w:rsidR="009B3C7A" w:rsidRDefault="00B1033B" w:rsidP="009B3C7A">
            <w:r>
              <w:t>Waypoints</w:t>
            </w:r>
          </w:p>
        </w:tc>
        <w:tc>
          <w:tcPr>
            <w:tcW w:w="2620" w:type="dxa"/>
            <w:vAlign w:val="center"/>
          </w:tcPr>
          <w:p w14:paraId="28282B3F" w14:textId="20BDD32B" w:rsidR="009B3C7A" w:rsidRDefault="00B1033B" w:rsidP="009B3C7A">
            <w:r>
              <w:t>The target point the robot will navigate to start delivery of the boat</w:t>
            </w:r>
          </w:p>
        </w:tc>
        <w:tc>
          <w:tcPr>
            <w:tcW w:w="1818" w:type="dxa"/>
            <w:vAlign w:val="center"/>
          </w:tcPr>
          <w:p w14:paraId="280FD3C6" w14:textId="333C1BB8" w:rsidR="009B3C7A" w:rsidRDefault="00CE61E9" w:rsidP="009B3C7A">
            <w:r>
              <w:t>TBD</w:t>
            </w:r>
          </w:p>
        </w:tc>
      </w:tr>
      <w:tr w:rsidR="009B3C7A" w14:paraId="1F5621F7" w14:textId="77777777" w:rsidTr="003A2988">
        <w:trPr>
          <w:trHeight w:val="264"/>
        </w:trPr>
        <w:tc>
          <w:tcPr>
            <w:tcW w:w="3483" w:type="dxa"/>
            <w:vAlign w:val="center"/>
          </w:tcPr>
          <w:p w14:paraId="4D7126EE" w14:textId="4C8290C2" w:rsidR="009B3C7A" w:rsidRDefault="00B1033B" w:rsidP="009B3C7A">
            <w:r w:rsidRPr="00B1033B">
              <w:t>YRAIL_DELIVERY_START</w:t>
            </w:r>
          </w:p>
        </w:tc>
        <w:tc>
          <w:tcPr>
            <w:tcW w:w="1427" w:type="dxa"/>
            <w:vAlign w:val="center"/>
          </w:tcPr>
          <w:p w14:paraId="08EF5946" w14:textId="35B539FA" w:rsidR="009B3C7A" w:rsidRDefault="00B1033B" w:rsidP="009B3C7A">
            <w:r>
              <w:t>Waypoints</w:t>
            </w:r>
          </w:p>
        </w:tc>
        <w:tc>
          <w:tcPr>
            <w:tcW w:w="2620" w:type="dxa"/>
            <w:vAlign w:val="center"/>
          </w:tcPr>
          <w:p w14:paraId="6140799E" w14:textId="3B4AB18E" w:rsidR="009B3C7A" w:rsidRDefault="00B1033B" w:rsidP="009B3C7A">
            <w:r>
              <w:t>The target point the robot will navigate to start delivery of the YELLOW Rail Zone</w:t>
            </w:r>
            <w:r w:rsidR="00EB7BAF">
              <w:t xml:space="preserve">, updated by </w:t>
            </w:r>
            <w:proofErr w:type="spellStart"/>
            <w:r w:rsidR="00EB7BAF">
              <w:t>QRCode</w:t>
            </w:r>
            <w:proofErr w:type="spellEnd"/>
            <w:r w:rsidR="00EB7BAF">
              <w:t xml:space="preserve"> Scan</w:t>
            </w:r>
          </w:p>
        </w:tc>
        <w:tc>
          <w:tcPr>
            <w:tcW w:w="1818" w:type="dxa"/>
            <w:vAlign w:val="center"/>
          </w:tcPr>
          <w:p w14:paraId="01867C2B" w14:textId="40196CCB" w:rsidR="009B3C7A" w:rsidRDefault="00CE61E9" w:rsidP="009B3C7A">
            <w:r>
              <w:t>Dynamic</w:t>
            </w:r>
          </w:p>
        </w:tc>
      </w:tr>
      <w:tr w:rsidR="009B3C7A" w14:paraId="43903C44" w14:textId="77777777" w:rsidTr="003A2988">
        <w:trPr>
          <w:trHeight w:val="264"/>
        </w:trPr>
        <w:tc>
          <w:tcPr>
            <w:tcW w:w="3483" w:type="dxa"/>
            <w:vAlign w:val="center"/>
          </w:tcPr>
          <w:p w14:paraId="4F4C5C33" w14:textId="749F32B6" w:rsidR="009B3C7A" w:rsidRDefault="00B1033B" w:rsidP="009B3C7A">
            <w:r w:rsidRPr="00B1033B">
              <w:t>BRAIL_DELIVERY_START</w:t>
            </w:r>
          </w:p>
        </w:tc>
        <w:tc>
          <w:tcPr>
            <w:tcW w:w="1427" w:type="dxa"/>
            <w:vAlign w:val="center"/>
          </w:tcPr>
          <w:p w14:paraId="3F7A00D8" w14:textId="30721D3F" w:rsidR="009B3C7A" w:rsidRDefault="00B1033B" w:rsidP="009B3C7A">
            <w:r>
              <w:t>Waypoints</w:t>
            </w:r>
          </w:p>
        </w:tc>
        <w:tc>
          <w:tcPr>
            <w:tcW w:w="2620" w:type="dxa"/>
            <w:vAlign w:val="center"/>
          </w:tcPr>
          <w:p w14:paraId="467F4306" w14:textId="7ECDD5B7" w:rsidR="00B1033B" w:rsidRDefault="00B1033B" w:rsidP="009B3C7A">
            <w:r>
              <w:t>The target point the robot will navigate to start delivery of the BLUE Rail Zone</w:t>
            </w:r>
            <w:r w:rsidR="00EB7BAF">
              <w:t xml:space="preserve">, updated by </w:t>
            </w:r>
            <w:proofErr w:type="spellStart"/>
            <w:r w:rsidR="00EB7BAF">
              <w:t>QRCode</w:t>
            </w:r>
            <w:proofErr w:type="spellEnd"/>
            <w:r w:rsidR="00EB7BAF">
              <w:t xml:space="preserve"> Scan</w:t>
            </w:r>
          </w:p>
        </w:tc>
        <w:tc>
          <w:tcPr>
            <w:tcW w:w="1818" w:type="dxa"/>
            <w:vAlign w:val="center"/>
          </w:tcPr>
          <w:p w14:paraId="1B3B0DE1" w14:textId="12AEC6CD" w:rsidR="009B3C7A" w:rsidRDefault="00CE61E9" w:rsidP="009B3C7A">
            <w:r>
              <w:t>Dynamic</w:t>
            </w:r>
          </w:p>
        </w:tc>
      </w:tr>
      <w:tr w:rsidR="009B3C7A" w14:paraId="58480FD3" w14:textId="77777777" w:rsidTr="003A2988">
        <w:trPr>
          <w:trHeight w:val="264"/>
        </w:trPr>
        <w:tc>
          <w:tcPr>
            <w:tcW w:w="3483" w:type="dxa"/>
            <w:vAlign w:val="center"/>
          </w:tcPr>
          <w:p w14:paraId="51FDE3A1" w14:textId="57D68213" w:rsidR="009B3C7A" w:rsidRDefault="00B1033B" w:rsidP="009B3C7A">
            <w:r w:rsidRPr="00B1033B">
              <w:t>GRAIL_DELIVERY_START</w:t>
            </w:r>
          </w:p>
        </w:tc>
        <w:tc>
          <w:tcPr>
            <w:tcW w:w="1427" w:type="dxa"/>
            <w:vAlign w:val="center"/>
          </w:tcPr>
          <w:p w14:paraId="1412765A" w14:textId="3C804EEA" w:rsidR="009B3C7A" w:rsidRDefault="00B1033B" w:rsidP="009B3C7A">
            <w:r>
              <w:t>Waypoints</w:t>
            </w:r>
          </w:p>
        </w:tc>
        <w:tc>
          <w:tcPr>
            <w:tcW w:w="2620" w:type="dxa"/>
            <w:vAlign w:val="center"/>
          </w:tcPr>
          <w:p w14:paraId="23530C86" w14:textId="0200C324" w:rsidR="009B3C7A" w:rsidRDefault="00B1033B" w:rsidP="009B3C7A">
            <w:r>
              <w:t>The target point the robot will navigate to start delivery of the GREEN Rail Zone</w:t>
            </w:r>
            <w:r w:rsidR="00EB7BAF">
              <w:t xml:space="preserve">, updated by </w:t>
            </w:r>
            <w:proofErr w:type="spellStart"/>
            <w:r w:rsidR="00EB7BAF">
              <w:t>QRCode</w:t>
            </w:r>
            <w:proofErr w:type="spellEnd"/>
            <w:r w:rsidR="00EB7BAF">
              <w:t xml:space="preserve"> Scan</w:t>
            </w:r>
          </w:p>
        </w:tc>
        <w:tc>
          <w:tcPr>
            <w:tcW w:w="1818" w:type="dxa"/>
            <w:vAlign w:val="center"/>
          </w:tcPr>
          <w:p w14:paraId="44144280" w14:textId="6ABA44AC" w:rsidR="009B3C7A" w:rsidRDefault="00CE61E9" w:rsidP="009B3C7A">
            <w:r>
              <w:t>Dynamic</w:t>
            </w:r>
          </w:p>
        </w:tc>
      </w:tr>
      <w:tr w:rsidR="009B3C7A" w14:paraId="113AA133" w14:textId="77777777" w:rsidTr="003A2988">
        <w:trPr>
          <w:trHeight w:val="264"/>
        </w:trPr>
        <w:tc>
          <w:tcPr>
            <w:tcW w:w="3483" w:type="dxa"/>
            <w:vAlign w:val="center"/>
          </w:tcPr>
          <w:p w14:paraId="41D75FDE" w14:textId="0ED54D5E" w:rsidR="009B3C7A" w:rsidRDefault="00B1033B" w:rsidP="009B3C7A">
            <w:r w:rsidRPr="00B1033B">
              <w:t>RRAIL_DELIVERY_START</w:t>
            </w:r>
          </w:p>
        </w:tc>
        <w:tc>
          <w:tcPr>
            <w:tcW w:w="1427" w:type="dxa"/>
            <w:vAlign w:val="center"/>
          </w:tcPr>
          <w:p w14:paraId="7E85A3CF" w14:textId="465C97F8" w:rsidR="009B3C7A" w:rsidRDefault="00B1033B" w:rsidP="009B3C7A">
            <w:r>
              <w:t>Waypoints</w:t>
            </w:r>
          </w:p>
        </w:tc>
        <w:tc>
          <w:tcPr>
            <w:tcW w:w="2620" w:type="dxa"/>
            <w:vAlign w:val="center"/>
          </w:tcPr>
          <w:p w14:paraId="67EA2612" w14:textId="2B7A624B" w:rsidR="009B3C7A" w:rsidRDefault="00B1033B" w:rsidP="009B3C7A">
            <w:r>
              <w:t xml:space="preserve">The target point the robot will </w:t>
            </w:r>
            <w:proofErr w:type="spellStart"/>
            <w:r>
              <w:t>havigate</w:t>
            </w:r>
            <w:proofErr w:type="spellEnd"/>
            <w:r>
              <w:t xml:space="preserve"> to start delivery of the RED Rail Zone, updated by </w:t>
            </w:r>
            <w:proofErr w:type="spellStart"/>
            <w:r w:rsidR="00EB7BAF">
              <w:t>QRCode</w:t>
            </w:r>
            <w:proofErr w:type="spellEnd"/>
            <w:r w:rsidR="00EB7BAF">
              <w:t xml:space="preserve"> Scan</w:t>
            </w:r>
          </w:p>
        </w:tc>
        <w:tc>
          <w:tcPr>
            <w:tcW w:w="1818" w:type="dxa"/>
            <w:vAlign w:val="center"/>
          </w:tcPr>
          <w:p w14:paraId="1CC373B5" w14:textId="6C909491" w:rsidR="009B3C7A" w:rsidRDefault="00CE61E9" w:rsidP="009B3C7A">
            <w:r>
              <w:t>Dynamic</w:t>
            </w:r>
          </w:p>
        </w:tc>
      </w:tr>
      <w:tr w:rsidR="009B3C7A" w14:paraId="654F1A5A" w14:textId="77777777" w:rsidTr="003A2988">
        <w:trPr>
          <w:trHeight w:val="264"/>
        </w:trPr>
        <w:tc>
          <w:tcPr>
            <w:tcW w:w="3483" w:type="dxa"/>
            <w:vAlign w:val="center"/>
          </w:tcPr>
          <w:p w14:paraId="563AAE2F" w14:textId="7B37E719" w:rsidR="009B3C7A" w:rsidRDefault="00CE61E9" w:rsidP="009B3C7A">
            <w:r w:rsidRPr="00CE61E9">
              <w:t>PORT_SCALE</w:t>
            </w:r>
          </w:p>
        </w:tc>
        <w:tc>
          <w:tcPr>
            <w:tcW w:w="1427" w:type="dxa"/>
            <w:vAlign w:val="center"/>
          </w:tcPr>
          <w:p w14:paraId="24393597" w14:textId="07B36DFB" w:rsidR="009B3C7A" w:rsidRDefault="00CE61E9" w:rsidP="009B3C7A">
            <w:r>
              <w:t>Port</w:t>
            </w:r>
          </w:p>
        </w:tc>
        <w:tc>
          <w:tcPr>
            <w:tcW w:w="2620" w:type="dxa"/>
            <w:vAlign w:val="center"/>
          </w:tcPr>
          <w:p w14:paraId="41C9A6A4" w14:textId="1FCF641F" w:rsidR="009B3C7A" w:rsidRDefault="00CE61E9" w:rsidP="009B3C7A">
            <w:r w:rsidRPr="00CE61E9">
              <w:t>Size of port grid in inches</w:t>
            </w:r>
          </w:p>
        </w:tc>
        <w:tc>
          <w:tcPr>
            <w:tcW w:w="1818" w:type="dxa"/>
            <w:vAlign w:val="center"/>
          </w:tcPr>
          <w:p w14:paraId="700AB1AD" w14:textId="7ECCFCBB" w:rsidR="009B3C7A" w:rsidRDefault="00CE61E9" w:rsidP="009B3C7A">
            <w:r>
              <w:t>1</w:t>
            </w:r>
          </w:p>
        </w:tc>
      </w:tr>
      <w:tr w:rsidR="00CE61E9" w14:paraId="09559219" w14:textId="77777777" w:rsidTr="003A2988">
        <w:trPr>
          <w:trHeight w:val="264"/>
        </w:trPr>
        <w:tc>
          <w:tcPr>
            <w:tcW w:w="3483" w:type="dxa"/>
            <w:vAlign w:val="center"/>
          </w:tcPr>
          <w:p w14:paraId="1CDE3ED9" w14:textId="45014D2F" w:rsidR="00CE61E9" w:rsidRDefault="00CE61E9" w:rsidP="009B3C7A">
            <w:r w:rsidRPr="00CE61E9">
              <w:t>PORTA_ZONE_ORDER</w:t>
            </w:r>
          </w:p>
        </w:tc>
        <w:tc>
          <w:tcPr>
            <w:tcW w:w="1427" w:type="dxa"/>
            <w:vAlign w:val="center"/>
          </w:tcPr>
          <w:p w14:paraId="151DD29E" w14:textId="27EE59D5" w:rsidR="00CE61E9" w:rsidRDefault="00CE61E9" w:rsidP="009B3C7A">
            <w:r>
              <w:t>Port</w:t>
            </w:r>
          </w:p>
        </w:tc>
        <w:tc>
          <w:tcPr>
            <w:tcW w:w="2620" w:type="dxa"/>
            <w:vAlign w:val="center"/>
          </w:tcPr>
          <w:p w14:paraId="3425AB53" w14:textId="5EA21D7D" w:rsidR="00CE61E9" w:rsidRDefault="00CE61E9" w:rsidP="009B3C7A">
            <w:r w:rsidRPr="00CE61E9">
              <w:t>Order of Port A Zone resolution</w:t>
            </w:r>
          </w:p>
        </w:tc>
        <w:tc>
          <w:tcPr>
            <w:tcW w:w="1818" w:type="dxa"/>
            <w:vAlign w:val="center"/>
          </w:tcPr>
          <w:p w14:paraId="242A6446" w14:textId="3D703129" w:rsidR="00CE61E9" w:rsidRDefault="00CE61E9" w:rsidP="009B3C7A">
            <w:r>
              <w:t>A,B,C</w:t>
            </w:r>
          </w:p>
        </w:tc>
      </w:tr>
      <w:tr w:rsidR="009B3C7A" w14:paraId="45E11D01" w14:textId="77777777" w:rsidTr="003A2988">
        <w:trPr>
          <w:trHeight w:val="264"/>
        </w:trPr>
        <w:tc>
          <w:tcPr>
            <w:tcW w:w="3483" w:type="dxa"/>
            <w:vAlign w:val="center"/>
          </w:tcPr>
          <w:p w14:paraId="5144B8B2" w14:textId="6EFE9D6D" w:rsidR="009B3C7A" w:rsidRDefault="00CE61E9" w:rsidP="009B3C7A">
            <w:r w:rsidRPr="00CE61E9">
              <w:t>PORTB_ZONE_ORDER</w:t>
            </w:r>
          </w:p>
        </w:tc>
        <w:tc>
          <w:tcPr>
            <w:tcW w:w="1427" w:type="dxa"/>
            <w:vAlign w:val="center"/>
          </w:tcPr>
          <w:p w14:paraId="546E767B" w14:textId="0442E000" w:rsidR="009B3C7A" w:rsidRDefault="00CE61E9" w:rsidP="009B3C7A">
            <w:r>
              <w:t>Port</w:t>
            </w:r>
          </w:p>
        </w:tc>
        <w:tc>
          <w:tcPr>
            <w:tcW w:w="2620" w:type="dxa"/>
            <w:vAlign w:val="center"/>
          </w:tcPr>
          <w:p w14:paraId="2CC42327" w14:textId="1D8245E4" w:rsidR="009B3C7A" w:rsidRDefault="00CE61E9" w:rsidP="009B3C7A">
            <w:r w:rsidRPr="00CE61E9">
              <w:t>Order of Port B Zone resolution</w:t>
            </w:r>
          </w:p>
        </w:tc>
        <w:tc>
          <w:tcPr>
            <w:tcW w:w="1818" w:type="dxa"/>
            <w:vAlign w:val="center"/>
          </w:tcPr>
          <w:p w14:paraId="7B855A2B" w14:textId="0963AFDF" w:rsidR="009B3C7A" w:rsidRDefault="00CE61E9" w:rsidP="009B3C7A">
            <w:r>
              <w:t>C,B,A</w:t>
            </w:r>
          </w:p>
        </w:tc>
      </w:tr>
      <w:tr w:rsidR="00922410" w14:paraId="2AD9B148" w14:textId="77777777" w:rsidTr="003A2988">
        <w:trPr>
          <w:trHeight w:val="264"/>
        </w:trPr>
        <w:tc>
          <w:tcPr>
            <w:tcW w:w="3483" w:type="dxa"/>
            <w:vAlign w:val="center"/>
          </w:tcPr>
          <w:p w14:paraId="3E518578" w14:textId="11A5E4D3" w:rsidR="00922410" w:rsidRPr="00CE61E9" w:rsidRDefault="00B47A8C" w:rsidP="009B3C7A">
            <w:r w:rsidRPr="00B47A8C">
              <w:t>PA_START_BOUND</w:t>
            </w:r>
          </w:p>
        </w:tc>
        <w:tc>
          <w:tcPr>
            <w:tcW w:w="1427" w:type="dxa"/>
            <w:vAlign w:val="center"/>
          </w:tcPr>
          <w:p w14:paraId="587A13C6" w14:textId="52C85CD1" w:rsidR="00922410" w:rsidRDefault="00B47A8C" w:rsidP="009B3C7A">
            <w:r>
              <w:t>Port</w:t>
            </w:r>
          </w:p>
        </w:tc>
        <w:tc>
          <w:tcPr>
            <w:tcW w:w="2620" w:type="dxa"/>
            <w:vAlign w:val="center"/>
          </w:tcPr>
          <w:p w14:paraId="5E558232" w14:textId="00B1F9FE" w:rsidR="00922410" w:rsidRPr="00AA2EB1" w:rsidRDefault="00B47A8C" w:rsidP="00AA2EB1">
            <w:pPr>
              <w:autoSpaceDE w:val="0"/>
              <w:autoSpaceDN w:val="0"/>
              <w:adjustRightInd w:val="0"/>
              <w:rPr>
                <w:rFonts w:ascii="Courier New" w:hAnsi="Courier New" w:cs="Courier New"/>
                <w:sz w:val="20"/>
              </w:rPr>
            </w:pPr>
            <w:r>
              <w:rPr>
                <w:rFonts w:ascii="Courier New" w:hAnsi="Courier New" w:cs="Courier New"/>
                <w:sz w:val="20"/>
              </w:rPr>
              <w:t>Set of points (x, y, z)</w:t>
            </w:r>
            <w:bookmarkStart w:id="327" w:name="_GoBack"/>
            <w:bookmarkEnd w:id="327"/>
            <w:r>
              <w:rPr>
                <w:rFonts w:ascii="Courier New" w:hAnsi="Courier New" w:cs="Courier New"/>
                <w:sz w:val="20"/>
              </w:rPr>
              <w:t xml:space="preserve"> that define the boundary of the item the first point is the closest to the origin, then moving in a clockwise fashion until closed</w:t>
            </w:r>
          </w:p>
        </w:tc>
        <w:tc>
          <w:tcPr>
            <w:tcW w:w="1818" w:type="dxa"/>
            <w:vAlign w:val="center"/>
          </w:tcPr>
          <w:p w14:paraId="0AC99C7B" w14:textId="71435D6E" w:rsidR="00B47A8C" w:rsidRDefault="00B47A8C" w:rsidP="009B3C7A">
            <w:r>
              <w:t>76,0,0</w:t>
            </w:r>
          </w:p>
          <w:p w14:paraId="3BF6B0B6" w14:textId="75332EB3" w:rsidR="00B47A8C" w:rsidRDefault="00B47A8C" w:rsidP="009B3C7A">
            <w:r>
              <w:t>,</w:t>
            </w:r>
            <w:r w:rsidRPr="00B47A8C">
              <w:t>76,30,0</w:t>
            </w:r>
          </w:p>
          <w:p w14:paraId="4E805CFD" w14:textId="77777777" w:rsidR="00B47A8C" w:rsidRDefault="00B47A8C" w:rsidP="009B3C7A">
            <w:r w:rsidRPr="00B47A8C">
              <w:t>,96,30,0</w:t>
            </w:r>
          </w:p>
          <w:p w14:paraId="1170AE41" w14:textId="71511430" w:rsidR="00922410" w:rsidRDefault="00B47A8C" w:rsidP="009B3C7A">
            <w:r w:rsidRPr="00B47A8C">
              <w:t>,96,0,0</w:t>
            </w:r>
          </w:p>
        </w:tc>
      </w:tr>
      <w:tr w:rsidR="00922410" w14:paraId="09906CD9" w14:textId="77777777" w:rsidTr="003A2988">
        <w:trPr>
          <w:trHeight w:val="264"/>
        </w:trPr>
        <w:tc>
          <w:tcPr>
            <w:tcW w:w="3483" w:type="dxa"/>
            <w:vAlign w:val="center"/>
          </w:tcPr>
          <w:p w14:paraId="7B4D7F31" w14:textId="49F0450D" w:rsidR="00922410" w:rsidRPr="00CE61E9" w:rsidRDefault="00B47A8C" w:rsidP="009B3C7A">
            <w:r w:rsidRPr="00B47A8C">
              <w:t>PA_ZONEA_BOUND</w:t>
            </w:r>
          </w:p>
        </w:tc>
        <w:tc>
          <w:tcPr>
            <w:tcW w:w="1427" w:type="dxa"/>
            <w:vAlign w:val="center"/>
          </w:tcPr>
          <w:p w14:paraId="671583FE" w14:textId="04AF72BC" w:rsidR="00922410" w:rsidRDefault="00B47A8C" w:rsidP="009B3C7A">
            <w:r>
              <w:t>Port</w:t>
            </w:r>
          </w:p>
        </w:tc>
        <w:tc>
          <w:tcPr>
            <w:tcW w:w="2620" w:type="dxa"/>
            <w:vAlign w:val="center"/>
          </w:tcPr>
          <w:p w14:paraId="3F759797" w14:textId="4A790F17" w:rsidR="00922410" w:rsidRPr="00CE61E9" w:rsidRDefault="00B47A8C" w:rsidP="009B3C7A">
            <w:r>
              <w:t>Port A Zone A Boundary</w:t>
            </w:r>
          </w:p>
        </w:tc>
        <w:tc>
          <w:tcPr>
            <w:tcW w:w="1818" w:type="dxa"/>
            <w:vAlign w:val="center"/>
          </w:tcPr>
          <w:p w14:paraId="1D456069" w14:textId="77777777" w:rsidR="00922410" w:rsidRDefault="00922410" w:rsidP="009B3C7A"/>
        </w:tc>
      </w:tr>
      <w:tr w:rsidR="00922410" w14:paraId="5368056C" w14:textId="77777777" w:rsidTr="003A2988">
        <w:trPr>
          <w:trHeight w:val="264"/>
        </w:trPr>
        <w:tc>
          <w:tcPr>
            <w:tcW w:w="3483" w:type="dxa"/>
            <w:vAlign w:val="center"/>
          </w:tcPr>
          <w:p w14:paraId="1792C510" w14:textId="1F215F52" w:rsidR="00922410" w:rsidRPr="00CE61E9" w:rsidRDefault="00B47A8C" w:rsidP="009B3C7A">
            <w:r w:rsidRPr="00B47A8C">
              <w:t>PA_ZONEB_BOUND</w:t>
            </w:r>
          </w:p>
        </w:tc>
        <w:tc>
          <w:tcPr>
            <w:tcW w:w="1427" w:type="dxa"/>
            <w:vAlign w:val="center"/>
          </w:tcPr>
          <w:p w14:paraId="749EB29A" w14:textId="78734DDD" w:rsidR="00922410" w:rsidRDefault="00B47A8C" w:rsidP="009B3C7A">
            <w:r>
              <w:t>Port</w:t>
            </w:r>
          </w:p>
        </w:tc>
        <w:tc>
          <w:tcPr>
            <w:tcW w:w="2620" w:type="dxa"/>
            <w:vAlign w:val="center"/>
          </w:tcPr>
          <w:p w14:paraId="0736BC34" w14:textId="7598FE8B" w:rsidR="00922410" w:rsidRPr="00CE61E9" w:rsidRDefault="00B47A8C" w:rsidP="009B3C7A">
            <w:r>
              <w:t>Port A Zone B Boundary</w:t>
            </w:r>
          </w:p>
        </w:tc>
        <w:tc>
          <w:tcPr>
            <w:tcW w:w="1818" w:type="dxa"/>
            <w:vAlign w:val="center"/>
          </w:tcPr>
          <w:p w14:paraId="59DECCEA" w14:textId="77777777" w:rsidR="00922410" w:rsidRDefault="00922410" w:rsidP="009B3C7A"/>
        </w:tc>
      </w:tr>
      <w:tr w:rsidR="00922410" w14:paraId="3088B2D8" w14:textId="77777777" w:rsidTr="003A2988">
        <w:trPr>
          <w:trHeight w:val="264"/>
        </w:trPr>
        <w:tc>
          <w:tcPr>
            <w:tcW w:w="3483" w:type="dxa"/>
            <w:vAlign w:val="center"/>
          </w:tcPr>
          <w:p w14:paraId="22006559" w14:textId="11B7F0DD" w:rsidR="00922410" w:rsidRPr="00CE61E9" w:rsidRDefault="00B47A8C" w:rsidP="009B3C7A">
            <w:r w:rsidRPr="00B47A8C">
              <w:t>PA_ZONEC_BOUND</w:t>
            </w:r>
          </w:p>
        </w:tc>
        <w:tc>
          <w:tcPr>
            <w:tcW w:w="1427" w:type="dxa"/>
            <w:vAlign w:val="center"/>
          </w:tcPr>
          <w:p w14:paraId="043CD5DC" w14:textId="7B4B86FA" w:rsidR="00922410" w:rsidRDefault="00B47A8C" w:rsidP="009B3C7A">
            <w:r>
              <w:t>Port</w:t>
            </w:r>
          </w:p>
        </w:tc>
        <w:tc>
          <w:tcPr>
            <w:tcW w:w="2620" w:type="dxa"/>
            <w:vAlign w:val="center"/>
          </w:tcPr>
          <w:p w14:paraId="2CE51A30" w14:textId="40EE4C46" w:rsidR="00922410" w:rsidRPr="00CE61E9" w:rsidRDefault="00B47A8C" w:rsidP="009B3C7A">
            <w:r>
              <w:t xml:space="preserve">Port A Zone C Boundary </w:t>
            </w:r>
          </w:p>
        </w:tc>
        <w:tc>
          <w:tcPr>
            <w:tcW w:w="1818" w:type="dxa"/>
            <w:vAlign w:val="center"/>
          </w:tcPr>
          <w:p w14:paraId="6C2A5EEE" w14:textId="77777777" w:rsidR="00922410" w:rsidRDefault="00922410" w:rsidP="009B3C7A"/>
        </w:tc>
      </w:tr>
      <w:tr w:rsidR="00922410" w14:paraId="657550B3" w14:textId="77777777" w:rsidTr="003A2988">
        <w:trPr>
          <w:trHeight w:val="264"/>
        </w:trPr>
        <w:tc>
          <w:tcPr>
            <w:tcW w:w="3483" w:type="dxa"/>
            <w:vAlign w:val="center"/>
          </w:tcPr>
          <w:p w14:paraId="1C8642FD" w14:textId="7304CEA2" w:rsidR="00922410" w:rsidRPr="00CE61E9" w:rsidRDefault="00B47A8C" w:rsidP="009B3C7A">
            <w:r w:rsidRPr="00B47A8C">
              <w:t>PA_BOAT_BOUND</w:t>
            </w:r>
          </w:p>
        </w:tc>
        <w:tc>
          <w:tcPr>
            <w:tcW w:w="1427" w:type="dxa"/>
            <w:vAlign w:val="center"/>
          </w:tcPr>
          <w:p w14:paraId="65C4AC24" w14:textId="2A291F26" w:rsidR="00922410" w:rsidRDefault="00B47A8C" w:rsidP="009B3C7A">
            <w:r>
              <w:t>Port</w:t>
            </w:r>
          </w:p>
        </w:tc>
        <w:tc>
          <w:tcPr>
            <w:tcW w:w="2620" w:type="dxa"/>
            <w:vAlign w:val="center"/>
          </w:tcPr>
          <w:p w14:paraId="450CBED0" w14:textId="165B8F22" w:rsidR="00922410" w:rsidRPr="00CE61E9" w:rsidRDefault="00B47A8C" w:rsidP="009B3C7A">
            <w:r>
              <w:t>Port A Boat Boundary</w:t>
            </w:r>
          </w:p>
        </w:tc>
        <w:tc>
          <w:tcPr>
            <w:tcW w:w="1818" w:type="dxa"/>
            <w:vAlign w:val="center"/>
          </w:tcPr>
          <w:p w14:paraId="15011452" w14:textId="77777777" w:rsidR="00922410" w:rsidRDefault="00922410" w:rsidP="009B3C7A"/>
        </w:tc>
      </w:tr>
      <w:tr w:rsidR="00922410" w14:paraId="66D4FA95" w14:textId="77777777" w:rsidTr="003A2988">
        <w:trPr>
          <w:trHeight w:val="264"/>
        </w:trPr>
        <w:tc>
          <w:tcPr>
            <w:tcW w:w="3483" w:type="dxa"/>
            <w:vAlign w:val="center"/>
          </w:tcPr>
          <w:p w14:paraId="343962EA" w14:textId="28C45A10" w:rsidR="00922410" w:rsidRPr="00CE61E9" w:rsidRDefault="00B47A8C" w:rsidP="009B3C7A">
            <w:r w:rsidRPr="00B47A8C">
              <w:t>PA_TRUCK_BOUND</w:t>
            </w:r>
          </w:p>
        </w:tc>
        <w:tc>
          <w:tcPr>
            <w:tcW w:w="1427" w:type="dxa"/>
            <w:vAlign w:val="center"/>
          </w:tcPr>
          <w:p w14:paraId="18947890" w14:textId="632153F2" w:rsidR="00922410" w:rsidRDefault="00B47A8C" w:rsidP="009B3C7A">
            <w:r>
              <w:t>Port</w:t>
            </w:r>
          </w:p>
        </w:tc>
        <w:tc>
          <w:tcPr>
            <w:tcW w:w="2620" w:type="dxa"/>
            <w:vAlign w:val="center"/>
          </w:tcPr>
          <w:p w14:paraId="12E1DFB7" w14:textId="529EC763" w:rsidR="00922410" w:rsidRPr="00CE61E9" w:rsidRDefault="00B47A8C" w:rsidP="009B3C7A">
            <w:r>
              <w:t xml:space="preserve">Port A Truck Boundary </w:t>
            </w:r>
          </w:p>
        </w:tc>
        <w:tc>
          <w:tcPr>
            <w:tcW w:w="1818" w:type="dxa"/>
            <w:vAlign w:val="center"/>
          </w:tcPr>
          <w:p w14:paraId="7E503A2E" w14:textId="77777777" w:rsidR="00922410" w:rsidRDefault="00922410" w:rsidP="009B3C7A"/>
        </w:tc>
      </w:tr>
      <w:tr w:rsidR="00922410" w14:paraId="4A992B24" w14:textId="77777777" w:rsidTr="003A2988">
        <w:trPr>
          <w:trHeight w:val="264"/>
        </w:trPr>
        <w:tc>
          <w:tcPr>
            <w:tcW w:w="3483" w:type="dxa"/>
            <w:vAlign w:val="center"/>
          </w:tcPr>
          <w:p w14:paraId="117AF9D7" w14:textId="0F336ACB" w:rsidR="00922410" w:rsidRPr="00CE61E9" w:rsidRDefault="00B47A8C" w:rsidP="009B3C7A">
            <w:r w:rsidRPr="00B47A8C">
              <w:t>PA_TRUCKOPENING_BOUND</w:t>
            </w:r>
          </w:p>
        </w:tc>
        <w:tc>
          <w:tcPr>
            <w:tcW w:w="1427" w:type="dxa"/>
            <w:vAlign w:val="center"/>
          </w:tcPr>
          <w:p w14:paraId="35CF6826" w14:textId="458F22C4" w:rsidR="00922410" w:rsidRDefault="00B47A8C" w:rsidP="009B3C7A">
            <w:r>
              <w:t>Port</w:t>
            </w:r>
          </w:p>
        </w:tc>
        <w:tc>
          <w:tcPr>
            <w:tcW w:w="2620" w:type="dxa"/>
            <w:vAlign w:val="center"/>
          </w:tcPr>
          <w:p w14:paraId="70DB58BC" w14:textId="3CB426F5" w:rsidR="00922410" w:rsidRPr="00CE61E9" w:rsidRDefault="00B47A8C" w:rsidP="009B3C7A">
            <w:r>
              <w:t>Port A Truck Opening Boundary</w:t>
            </w:r>
          </w:p>
        </w:tc>
        <w:tc>
          <w:tcPr>
            <w:tcW w:w="1818" w:type="dxa"/>
            <w:vAlign w:val="center"/>
          </w:tcPr>
          <w:p w14:paraId="29E829D2" w14:textId="77777777" w:rsidR="00922410" w:rsidRDefault="00922410" w:rsidP="009B3C7A"/>
        </w:tc>
      </w:tr>
      <w:tr w:rsidR="00922410" w14:paraId="6555C586" w14:textId="77777777" w:rsidTr="003A2988">
        <w:trPr>
          <w:trHeight w:val="264"/>
        </w:trPr>
        <w:tc>
          <w:tcPr>
            <w:tcW w:w="3483" w:type="dxa"/>
            <w:vAlign w:val="center"/>
          </w:tcPr>
          <w:p w14:paraId="70953440" w14:textId="40D2361D" w:rsidR="00922410" w:rsidRPr="00CE61E9" w:rsidRDefault="00B47A8C" w:rsidP="009B3C7A">
            <w:r w:rsidRPr="00B47A8C">
              <w:t>PA_RAIL1_TOP_BOUND</w:t>
            </w:r>
          </w:p>
        </w:tc>
        <w:tc>
          <w:tcPr>
            <w:tcW w:w="1427" w:type="dxa"/>
            <w:vAlign w:val="center"/>
          </w:tcPr>
          <w:p w14:paraId="27027100" w14:textId="292E3BB3" w:rsidR="00922410" w:rsidRDefault="00B47A8C" w:rsidP="009B3C7A">
            <w:r>
              <w:t>Port</w:t>
            </w:r>
          </w:p>
        </w:tc>
        <w:tc>
          <w:tcPr>
            <w:tcW w:w="2620" w:type="dxa"/>
            <w:vAlign w:val="center"/>
          </w:tcPr>
          <w:p w14:paraId="23B5E4E5" w14:textId="11C5145B" w:rsidR="00922410" w:rsidRPr="00CE61E9" w:rsidRDefault="00B47A8C" w:rsidP="009B3C7A">
            <w:r>
              <w:t>Port A Rail 1 (closest to barge) Top boundary</w:t>
            </w:r>
          </w:p>
        </w:tc>
        <w:tc>
          <w:tcPr>
            <w:tcW w:w="1818" w:type="dxa"/>
            <w:vAlign w:val="center"/>
          </w:tcPr>
          <w:p w14:paraId="141ADB25" w14:textId="77777777" w:rsidR="00922410" w:rsidRDefault="00922410" w:rsidP="009B3C7A"/>
        </w:tc>
      </w:tr>
      <w:tr w:rsidR="00922410" w14:paraId="5FB11776" w14:textId="77777777" w:rsidTr="003A2988">
        <w:trPr>
          <w:trHeight w:val="264"/>
        </w:trPr>
        <w:tc>
          <w:tcPr>
            <w:tcW w:w="3483" w:type="dxa"/>
            <w:vAlign w:val="center"/>
          </w:tcPr>
          <w:p w14:paraId="414E5A32" w14:textId="1164916B" w:rsidR="00922410" w:rsidRPr="00CE61E9" w:rsidRDefault="00B47A8C" w:rsidP="009B3C7A">
            <w:r w:rsidRPr="00B47A8C">
              <w:t>PA_RAIL2_TOP_BOUND</w:t>
            </w:r>
          </w:p>
        </w:tc>
        <w:tc>
          <w:tcPr>
            <w:tcW w:w="1427" w:type="dxa"/>
            <w:vAlign w:val="center"/>
          </w:tcPr>
          <w:p w14:paraId="75E7074E" w14:textId="2601C309" w:rsidR="00922410" w:rsidRDefault="00B47A8C" w:rsidP="009B3C7A">
            <w:r>
              <w:t>Port</w:t>
            </w:r>
          </w:p>
        </w:tc>
        <w:tc>
          <w:tcPr>
            <w:tcW w:w="2620" w:type="dxa"/>
            <w:vAlign w:val="center"/>
          </w:tcPr>
          <w:p w14:paraId="3B102A28" w14:textId="1FECED57" w:rsidR="00922410" w:rsidRPr="00CE61E9" w:rsidRDefault="00B47A8C" w:rsidP="00AA2EB1">
            <w:r>
              <w:t>Port A Rail 2 (2</w:t>
            </w:r>
            <w:r w:rsidRPr="00AA2EB1">
              <w:rPr>
                <w:vertAlign w:val="superscript"/>
              </w:rPr>
              <w:t>nd</w:t>
            </w:r>
            <w:r>
              <w:t xml:space="preserve"> away from barge) Top boundary</w:t>
            </w:r>
          </w:p>
        </w:tc>
        <w:tc>
          <w:tcPr>
            <w:tcW w:w="1818" w:type="dxa"/>
            <w:vAlign w:val="center"/>
          </w:tcPr>
          <w:p w14:paraId="762E0CE1" w14:textId="77777777" w:rsidR="00922410" w:rsidRDefault="00922410" w:rsidP="009B3C7A"/>
        </w:tc>
      </w:tr>
      <w:tr w:rsidR="00922410" w14:paraId="130268A3" w14:textId="77777777" w:rsidTr="003A2988">
        <w:trPr>
          <w:trHeight w:val="264"/>
        </w:trPr>
        <w:tc>
          <w:tcPr>
            <w:tcW w:w="3483" w:type="dxa"/>
            <w:vAlign w:val="center"/>
          </w:tcPr>
          <w:p w14:paraId="22DF7FD1" w14:textId="52E97452" w:rsidR="00922410" w:rsidRPr="00CE61E9" w:rsidRDefault="00B47A8C" w:rsidP="009B3C7A">
            <w:r w:rsidRPr="00B47A8C">
              <w:t>PA_RAIL3_TOP_BOUND</w:t>
            </w:r>
          </w:p>
        </w:tc>
        <w:tc>
          <w:tcPr>
            <w:tcW w:w="1427" w:type="dxa"/>
            <w:vAlign w:val="center"/>
          </w:tcPr>
          <w:p w14:paraId="7337441F" w14:textId="5AC93C26" w:rsidR="00922410" w:rsidRDefault="00B47A8C" w:rsidP="009B3C7A">
            <w:r>
              <w:t>Port</w:t>
            </w:r>
          </w:p>
        </w:tc>
        <w:tc>
          <w:tcPr>
            <w:tcW w:w="2620" w:type="dxa"/>
            <w:vAlign w:val="center"/>
          </w:tcPr>
          <w:p w14:paraId="2A3D593E" w14:textId="3C5D580B" w:rsidR="00922410" w:rsidRPr="00CE61E9" w:rsidRDefault="00B47A8C" w:rsidP="009B3C7A">
            <w:r>
              <w:t>Port A Rail 3 (3</w:t>
            </w:r>
            <w:r w:rsidRPr="00AA2EB1">
              <w:rPr>
                <w:vertAlign w:val="superscript"/>
              </w:rPr>
              <w:t>rd</w:t>
            </w:r>
            <w:r>
              <w:t xml:space="preserve"> away from barge) top boundary</w:t>
            </w:r>
          </w:p>
        </w:tc>
        <w:tc>
          <w:tcPr>
            <w:tcW w:w="1818" w:type="dxa"/>
            <w:vAlign w:val="center"/>
          </w:tcPr>
          <w:p w14:paraId="0E955C4B" w14:textId="77777777" w:rsidR="00922410" w:rsidRDefault="00922410" w:rsidP="009B3C7A"/>
        </w:tc>
      </w:tr>
      <w:tr w:rsidR="00922410" w14:paraId="6992D24F" w14:textId="77777777" w:rsidTr="003A2988">
        <w:trPr>
          <w:trHeight w:val="264"/>
        </w:trPr>
        <w:tc>
          <w:tcPr>
            <w:tcW w:w="3483" w:type="dxa"/>
            <w:vAlign w:val="center"/>
          </w:tcPr>
          <w:p w14:paraId="7A2F4A58" w14:textId="5A07BF4E" w:rsidR="00922410" w:rsidRPr="00CE61E9" w:rsidRDefault="00B47A8C" w:rsidP="009B3C7A">
            <w:r w:rsidRPr="00B47A8C">
              <w:t>PA_RAIL4_TOP_BOUND</w:t>
            </w:r>
          </w:p>
        </w:tc>
        <w:tc>
          <w:tcPr>
            <w:tcW w:w="1427" w:type="dxa"/>
            <w:vAlign w:val="center"/>
          </w:tcPr>
          <w:p w14:paraId="03440E0E" w14:textId="24F48971" w:rsidR="00922410" w:rsidRDefault="00B47A8C" w:rsidP="009B3C7A">
            <w:r>
              <w:t>Port</w:t>
            </w:r>
          </w:p>
        </w:tc>
        <w:tc>
          <w:tcPr>
            <w:tcW w:w="2620" w:type="dxa"/>
            <w:vAlign w:val="center"/>
          </w:tcPr>
          <w:p w14:paraId="64DBDAC4" w14:textId="40F7B1BA" w:rsidR="00922410" w:rsidRPr="00CE61E9" w:rsidRDefault="003A2988" w:rsidP="009B3C7A">
            <w:r>
              <w:t>Port A Rail 4 top boundary</w:t>
            </w:r>
          </w:p>
        </w:tc>
        <w:tc>
          <w:tcPr>
            <w:tcW w:w="1818" w:type="dxa"/>
            <w:vAlign w:val="center"/>
          </w:tcPr>
          <w:p w14:paraId="61648D6F" w14:textId="77777777" w:rsidR="00922410" w:rsidRDefault="00922410" w:rsidP="009B3C7A"/>
        </w:tc>
      </w:tr>
      <w:tr w:rsidR="00922410" w14:paraId="147D250E" w14:textId="77777777" w:rsidTr="003A2988">
        <w:trPr>
          <w:trHeight w:val="264"/>
        </w:trPr>
        <w:tc>
          <w:tcPr>
            <w:tcW w:w="3483" w:type="dxa"/>
            <w:vAlign w:val="center"/>
          </w:tcPr>
          <w:p w14:paraId="1FE372B4" w14:textId="4BDBABF3" w:rsidR="00922410" w:rsidRPr="00CE61E9" w:rsidRDefault="00B47A8C" w:rsidP="009B3C7A">
            <w:r w:rsidRPr="00B47A8C">
              <w:t>PA_TUNNEL_ENTRANCE</w:t>
            </w:r>
          </w:p>
        </w:tc>
        <w:tc>
          <w:tcPr>
            <w:tcW w:w="1427" w:type="dxa"/>
            <w:vAlign w:val="center"/>
          </w:tcPr>
          <w:p w14:paraId="73B4313D" w14:textId="1E3E019D" w:rsidR="00922410" w:rsidRDefault="00B47A8C" w:rsidP="009B3C7A">
            <w:r>
              <w:t>Port</w:t>
            </w:r>
          </w:p>
        </w:tc>
        <w:tc>
          <w:tcPr>
            <w:tcW w:w="2620" w:type="dxa"/>
            <w:vAlign w:val="center"/>
          </w:tcPr>
          <w:p w14:paraId="62D1E6CC" w14:textId="2B332B1F" w:rsidR="00922410" w:rsidRPr="00CE61E9" w:rsidRDefault="003A2988" w:rsidP="009B3C7A">
            <w:r>
              <w:t>Port A Tunnel Entrance boundary</w:t>
            </w:r>
          </w:p>
        </w:tc>
        <w:tc>
          <w:tcPr>
            <w:tcW w:w="1818" w:type="dxa"/>
            <w:vAlign w:val="center"/>
          </w:tcPr>
          <w:p w14:paraId="299000D8" w14:textId="77777777" w:rsidR="00922410" w:rsidRDefault="00922410" w:rsidP="009B3C7A"/>
        </w:tc>
      </w:tr>
      <w:tr w:rsidR="00922410" w14:paraId="3520FDEF" w14:textId="77777777" w:rsidTr="003A2988">
        <w:trPr>
          <w:trHeight w:val="264"/>
        </w:trPr>
        <w:tc>
          <w:tcPr>
            <w:tcW w:w="3483" w:type="dxa"/>
            <w:vAlign w:val="center"/>
          </w:tcPr>
          <w:p w14:paraId="07EC7B61" w14:textId="5FD2194A" w:rsidR="00922410" w:rsidRPr="00CE61E9" w:rsidRDefault="00B47A8C" w:rsidP="009B3C7A">
            <w:r w:rsidRPr="00B47A8C">
              <w:t>PA_TUNNEL_EXIT</w:t>
            </w:r>
          </w:p>
        </w:tc>
        <w:tc>
          <w:tcPr>
            <w:tcW w:w="1427" w:type="dxa"/>
            <w:vAlign w:val="center"/>
          </w:tcPr>
          <w:p w14:paraId="1645DFCE" w14:textId="7F5B1101" w:rsidR="00922410" w:rsidRDefault="00B47A8C" w:rsidP="009B3C7A">
            <w:r>
              <w:t>Port</w:t>
            </w:r>
          </w:p>
        </w:tc>
        <w:tc>
          <w:tcPr>
            <w:tcW w:w="2620" w:type="dxa"/>
            <w:vAlign w:val="center"/>
          </w:tcPr>
          <w:p w14:paraId="11A791B8" w14:textId="5EA7687C" w:rsidR="00922410" w:rsidRPr="00CE61E9" w:rsidRDefault="003A2988" w:rsidP="009B3C7A">
            <w:r>
              <w:t>Port A Tunnel Exit boundary</w:t>
            </w:r>
          </w:p>
        </w:tc>
        <w:tc>
          <w:tcPr>
            <w:tcW w:w="1818" w:type="dxa"/>
            <w:vAlign w:val="center"/>
          </w:tcPr>
          <w:p w14:paraId="648DF5F1" w14:textId="77777777" w:rsidR="00922410" w:rsidRDefault="00922410" w:rsidP="009B3C7A"/>
        </w:tc>
      </w:tr>
      <w:tr w:rsidR="00922410" w14:paraId="66D99B88" w14:textId="77777777" w:rsidTr="003A2988">
        <w:trPr>
          <w:trHeight w:val="264"/>
        </w:trPr>
        <w:tc>
          <w:tcPr>
            <w:tcW w:w="3483" w:type="dxa"/>
            <w:vAlign w:val="center"/>
          </w:tcPr>
          <w:p w14:paraId="5520BE78" w14:textId="25F04A49" w:rsidR="00922410" w:rsidRPr="00CE61E9" w:rsidRDefault="00B47A8C" w:rsidP="009B3C7A">
            <w:r w:rsidRPr="00B47A8C">
              <w:t>PB_START_BOUND</w:t>
            </w:r>
          </w:p>
        </w:tc>
        <w:tc>
          <w:tcPr>
            <w:tcW w:w="1427" w:type="dxa"/>
            <w:vAlign w:val="center"/>
          </w:tcPr>
          <w:p w14:paraId="6437D510" w14:textId="0C7AD7A8" w:rsidR="00922410" w:rsidRDefault="00B47A8C" w:rsidP="009B3C7A">
            <w:r>
              <w:t>Port</w:t>
            </w:r>
          </w:p>
        </w:tc>
        <w:tc>
          <w:tcPr>
            <w:tcW w:w="2620" w:type="dxa"/>
            <w:vAlign w:val="center"/>
          </w:tcPr>
          <w:p w14:paraId="4CF5ADFD" w14:textId="2CA51383" w:rsidR="00922410" w:rsidRPr="00CE61E9" w:rsidRDefault="00B47A8C" w:rsidP="009B3C7A">
            <w:r>
              <w:t>See above</w:t>
            </w:r>
          </w:p>
        </w:tc>
        <w:tc>
          <w:tcPr>
            <w:tcW w:w="1818" w:type="dxa"/>
            <w:vAlign w:val="center"/>
          </w:tcPr>
          <w:p w14:paraId="0820A153" w14:textId="77777777" w:rsidR="00922410" w:rsidRDefault="00922410" w:rsidP="009B3C7A"/>
        </w:tc>
      </w:tr>
      <w:tr w:rsidR="003A2988" w14:paraId="1A8B2BBD" w14:textId="77777777" w:rsidTr="003A2988">
        <w:trPr>
          <w:trHeight w:val="264"/>
        </w:trPr>
        <w:tc>
          <w:tcPr>
            <w:tcW w:w="3483" w:type="dxa"/>
            <w:vAlign w:val="center"/>
          </w:tcPr>
          <w:p w14:paraId="6F2DB60D" w14:textId="72064583" w:rsidR="003A2988" w:rsidRPr="00CE61E9" w:rsidRDefault="003A2988" w:rsidP="003A2988">
            <w:r w:rsidRPr="00B47A8C">
              <w:t>PB_ZONEA_BOUND</w:t>
            </w:r>
          </w:p>
        </w:tc>
        <w:tc>
          <w:tcPr>
            <w:tcW w:w="1427" w:type="dxa"/>
            <w:vAlign w:val="center"/>
          </w:tcPr>
          <w:p w14:paraId="47AE0ADB" w14:textId="6FAC30CF" w:rsidR="003A2988" w:rsidRDefault="003A2988" w:rsidP="003A2988">
            <w:r>
              <w:t>Port</w:t>
            </w:r>
          </w:p>
        </w:tc>
        <w:tc>
          <w:tcPr>
            <w:tcW w:w="2620" w:type="dxa"/>
            <w:vAlign w:val="center"/>
          </w:tcPr>
          <w:p w14:paraId="7AE35064" w14:textId="573B8647" w:rsidR="003A2988" w:rsidRPr="00CE61E9" w:rsidRDefault="003A2988" w:rsidP="003A2988">
            <w:r>
              <w:t>Port B Zone A Boundary</w:t>
            </w:r>
          </w:p>
        </w:tc>
        <w:tc>
          <w:tcPr>
            <w:tcW w:w="1818" w:type="dxa"/>
            <w:vAlign w:val="center"/>
          </w:tcPr>
          <w:p w14:paraId="7D900E8D" w14:textId="77777777" w:rsidR="003A2988" w:rsidRDefault="003A2988" w:rsidP="003A2988"/>
        </w:tc>
      </w:tr>
      <w:tr w:rsidR="003A2988" w14:paraId="49F4C1FB" w14:textId="77777777" w:rsidTr="003A2988">
        <w:trPr>
          <w:trHeight w:val="264"/>
        </w:trPr>
        <w:tc>
          <w:tcPr>
            <w:tcW w:w="3483" w:type="dxa"/>
            <w:vAlign w:val="center"/>
          </w:tcPr>
          <w:p w14:paraId="3C160739" w14:textId="763202DF" w:rsidR="003A2988" w:rsidRPr="00CE61E9" w:rsidRDefault="003A2988" w:rsidP="003A2988">
            <w:r w:rsidRPr="00B47A8C">
              <w:t>PB_ZONEB_BOUND</w:t>
            </w:r>
          </w:p>
        </w:tc>
        <w:tc>
          <w:tcPr>
            <w:tcW w:w="1427" w:type="dxa"/>
            <w:vAlign w:val="center"/>
          </w:tcPr>
          <w:p w14:paraId="341FDB17" w14:textId="5FB3C58D" w:rsidR="003A2988" w:rsidRDefault="003A2988" w:rsidP="003A2988">
            <w:r>
              <w:t>Port</w:t>
            </w:r>
          </w:p>
        </w:tc>
        <w:tc>
          <w:tcPr>
            <w:tcW w:w="2620" w:type="dxa"/>
            <w:vAlign w:val="center"/>
          </w:tcPr>
          <w:p w14:paraId="4524E2D6" w14:textId="6F77682D" w:rsidR="003A2988" w:rsidRPr="00CE61E9" w:rsidRDefault="003A2988" w:rsidP="003A2988">
            <w:r>
              <w:t>Port B Zone B Boundary</w:t>
            </w:r>
          </w:p>
        </w:tc>
        <w:tc>
          <w:tcPr>
            <w:tcW w:w="1818" w:type="dxa"/>
            <w:vAlign w:val="center"/>
          </w:tcPr>
          <w:p w14:paraId="331F11A5" w14:textId="77777777" w:rsidR="003A2988" w:rsidRDefault="003A2988" w:rsidP="003A2988"/>
        </w:tc>
      </w:tr>
      <w:tr w:rsidR="003A2988" w14:paraId="3CC0207A" w14:textId="77777777" w:rsidTr="003A2988">
        <w:trPr>
          <w:trHeight w:val="264"/>
        </w:trPr>
        <w:tc>
          <w:tcPr>
            <w:tcW w:w="3483" w:type="dxa"/>
            <w:vAlign w:val="center"/>
          </w:tcPr>
          <w:p w14:paraId="56105631" w14:textId="51F0ACAD" w:rsidR="003A2988" w:rsidRPr="00CE61E9" w:rsidRDefault="003A2988" w:rsidP="003A2988">
            <w:r w:rsidRPr="00B47A8C">
              <w:t>PB_ZONEC_BOUND</w:t>
            </w:r>
          </w:p>
        </w:tc>
        <w:tc>
          <w:tcPr>
            <w:tcW w:w="1427" w:type="dxa"/>
            <w:vAlign w:val="center"/>
          </w:tcPr>
          <w:p w14:paraId="4BC76C31" w14:textId="364A464F" w:rsidR="003A2988" w:rsidRDefault="003A2988" w:rsidP="003A2988">
            <w:r>
              <w:t>Port</w:t>
            </w:r>
          </w:p>
        </w:tc>
        <w:tc>
          <w:tcPr>
            <w:tcW w:w="2620" w:type="dxa"/>
            <w:vAlign w:val="center"/>
          </w:tcPr>
          <w:p w14:paraId="3C8E7E33" w14:textId="3503BF52" w:rsidR="003A2988" w:rsidRPr="00CE61E9" w:rsidRDefault="003A2988" w:rsidP="003A2988">
            <w:r>
              <w:t xml:space="preserve">Port A Zone C Boundary </w:t>
            </w:r>
          </w:p>
        </w:tc>
        <w:tc>
          <w:tcPr>
            <w:tcW w:w="1818" w:type="dxa"/>
            <w:vAlign w:val="center"/>
          </w:tcPr>
          <w:p w14:paraId="418C41AB" w14:textId="77777777" w:rsidR="003A2988" w:rsidRDefault="003A2988" w:rsidP="003A2988"/>
        </w:tc>
      </w:tr>
      <w:tr w:rsidR="003A2988" w14:paraId="3A23C4EB" w14:textId="77777777" w:rsidTr="003A2988">
        <w:trPr>
          <w:trHeight w:val="264"/>
        </w:trPr>
        <w:tc>
          <w:tcPr>
            <w:tcW w:w="3483" w:type="dxa"/>
            <w:vAlign w:val="center"/>
          </w:tcPr>
          <w:p w14:paraId="75459510" w14:textId="156E411F" w:rsidR="003A2988" w:rsidRPr="00CE61E9" w:rsidRDefault="003A2988" w:rsidP="003A2988">
            <w:r w:rsidRPr="00B47A8C">
              <w:t>PB_BOAT_BOUND</w:t>
            </w:r>
          </w:p>
        </w:tc>
        <w:tc>
          <w:tcPr>
            <w:tcW w:w="1427" w:type="dxa"/>
            <w:vAlign w:val="center"/>
          </w:tcPr>
          <w:p w14:paraId="097485AB" w14:textId="2530E976" w:rsidR="003A2988" w:rsidRDefault="003A2988" w:rsidP="003A2988">
            <w:r>
              <w:t>Port</w:t>
            </w:r>
          </w:p>
        </w:tc>
        <w:tc>
          <w:tcPr>
            <w:tcW w:w="2620" w:type="dxa"/>
            <w:vAlign w:val="center"/>
          </w:tcPr>
          <w:p w14:paraId="5638B887" w14:textId="57C27774" w:rsidR="003A2988" w:rsidRPr="00CE61E9" w:rsidRDefault="003A2988" w:rsidP="003A2988">
            <w:r>
              <w:t>Port B Boat Boundary</w:t>
            </w:r>
          </w:p>
        </w:tc>
        <w:tc>
          <w:tcPr>
            <w:tcW w:w="1818" w:type="dxa"/>
            <w:vAlign w:val="center"/>
          </w:tcPr>
          <w:p w14:paraId="590BF0DA" w14:textId="77777777" w:rsidR="003A2988" w:rsidRDefault="003A2988" w:rsidP="003A2988"/>
        </w:tc>
      </w:tr>
      <w:tr w:rsidR="003A2988" w14:paraId="006EB06C" w14:textId="77777777" w:rsidTr="003A2988">
        <w:trPr>
          <w:trHeight w:val="264"/>
        </w:trPr>
        <w:tc>
          <w:tcPr>
            <w:tcW w:w="3483" w:type="dxa"/>
            <w:vAlign w:val="center"/>
          </w:tcPr>
          <w:p w14:paraId="270BA9E0" w14:textId="62A93138" w:rsidR="003A2988" w:rsidRPr="00CE61E9" w:rsidRDefault="003A2988" w:rsidP="003A2988">
            <w:r w:rsidRPr="00B47A8C">
              <w:t>PB_TRUCK_BOUND</w:t>
            </w:r>
          </w:p>
        </w:tc>
        <w:tc>
          <w:tcPr>
            <w:tcW w:w="1427" w:type="dxa"/>
            <w:vAlign w:val="center"/>
          </w:tcPr>
          <w:p w14:paraId="0580CEA5" w14:textId="4F19845B" w:rsidR="003A2988" w:rsidRDefault="003A2988" w:rsidP="003A2988">
            <w:r>
              <w:t>Port</w:t>
            </w:r>
          </w:p>
        </w:tc>
        <w:tc>
          <w:tcPr>
            <w:tcW w:w="2620" w:type="dxa"/>
            <w:vAlign w:val="center"/>
          </w:tcPr>
          <w:p w14:paraId="3984425E" w14:textId="3206E825" w:rsidR="003A2988" w:rsidRPr="00CE61E9" w:rsidRDefault="003A2988" w:rsidP="003A2988">
            <w:r>
              <w:t xml:space="preserve">Port B Truck Boundary </w:t>
            </w:r>
          </w:p>
        </w:tc>
        <w:tc>
          <w:tcPr>
            <w:tcW w:w="1818" w:type="dxa"/>
            <w:vAlign w:val="center"/>
          </w:tcPr>
          <w:p w14:paraId="21F2F35B" w14:textId="77777777" w:rsidR="003A2988" w:rsidRDefault="003A2988" w:rsidP="003A2988"/>
        </w:tc>
      </w:tr>
      <w:tr w:rsidR="003A2988" w14:paraId="07774596" w14:textId="77777777" w:rsidTr="003A2988">
        <w:trPr>
          <w:trHeight w:val="264"/>
        </w:trPr>
        <w:tc>
          <w:tcPr>
            <w:tcW w:w="3483" w:type="dxa"/>
            <w:vAlign w:val="center"/>
          </w:tcPr>
          <w:p w14:paraId="77C1A08F" w14:textId="28AE78A4" w:rsidR="003A2988" w:rsidRPr="00CE61E9" w:rsidRDefault="003A2988" w:rsidP="003A2988">
            <w:r w:rsidRPr="00B47A8C">
              <w:t>PB_TRUCKOPENING_BOUND</w:t>
            </w:r>
          </w:p>
        </w:tc>
        <w:tc>
          <w:tcPr>
            <w:tcW w:w="1427" w:type="dxa"/>
            <w:vAlign w:val="center"/>
          </w:tcPr>
          <w:p w14:paraId="5A3982C3" w14:textId="64082AA5" w:rsidR="003A2988" w:rsidRDefault="003A2988" w:rsidP="003A2988">
            <w:r>
              <w:t>Port</w:t>
            </w:r>
          </w:p>
        </w:tc>
        <w:tc>
          <w:tcPr>
            <w:tcW w:w="2620" w:type="dxa"/>
            <w:vAlign w:val="center"/>
          </w:tcPr>
          <w:p w14:paraId="6B5A5392" w14:textId="3648FF50" w:rsidR="003A2988" w:rsidRPr="00CE61E9" w:rsidRDefault="003A2988" w:rsidP="003A2988">
            <w:r>
              <w:t>Port B Truck Opening Boundary</w:t>
            </w:r>
          </w:p>
        </w:tc>
        <w:tc>
          <w:tcPr>
            <w:tcW w:w="1818" w:type="dxa"/>
            <w:vAlign w:val="center"/>
          </w:tcPr>
          <w:p w14:paraId="0344F4FD" w14:textId="77777777" w:rsidR="003A2988" w:rsidRDefault="003A2988" w:rsidP="003A2988"/>
        </w:tc>
      </w:tr>
      <w:tr w:rsidR="003A2988" w14:paraId="63AD396D" w14:textId="77777777" w:rsidTr="003A2988">
        <w:trPr>
          <w:trHeight w:val="264"/>
        </w:trPr>
        <w:tc>
          <w:tcPr>
            <w:tcW w:w="3483" w:type="dxa"/>
            <w:vAlign w:val="center"/>
          </w:tcPr>
          <w:p w14:paraId="15E34AD8" w14:textId="711D0D1E" w:rsidR="003A2988" w:rsidRPr="00CE61E9" w:rsidRDefault="003A2988" w:rsidP="003A2988">
            <w:r w:rsidRPr="00B47A8C">
              <w:t>PB_RAIL1_TOP_BOUND</w:t>
            </w:r>
          </w:p>
        </w:tc>
        <w:tc>
          <w:tcPr>
            <w:tcW w:w="1427" w:type="dxa"/>
            <w:vAlign w:val="center"/>
          </w:tcPr>
          <w:p w14:paraId="4BBAEBDA" w14:textId="753E7824" w:rsidR="003A2988" w:rsidRDefault="003A2988" w:rsidP="003A2988">
            <w:r>
              <w:t>Port</w:t>
            </w:r>
          </w:p>
        </w:tc>
        <w:tc>
          <w:tcPr>
            <w:tcW w:w="2620" w:type="dxa"/>
            <w:vAlign w:val="center"/>
          </w:tcPr>
          <w:p w14:paraId="5CF6EA8D" w14:textId="71C1721C" w:rsidR="003A2988" w:rsidRPr="00CE61E9" w:rsidRDefault="003A2988" w:rsidP="003A2988">
            <w:r>
              <w:t>Port B Rail 1 (closest to barge) Top boundary</w:t>
            </w:r>
          </w:p>
        </w:tc>
        <w:tc>
          <w:tcPr>
            <w:tcW w:w="1818" w:type="dxa"/>
            <w:vAlign w:val="center"/>
          </w:tcPr>
          <w:p w14:paraId="079113B2" w14:textId="77777777" w:rsidR="003A2988" w:rsidRDefault="003A2988" w:rsidP="003A2988"/>
        </w:tc>
      </w:tr>
      <w:tr w:rsidR="003A2988" w14:paraId="789F2D9D" w14:textId="77777777" w:rsidTr="003A2988">
        <w:trPr>
          <w:trHeight w:val="264"/>
        </w:trPr>
        <w:tc>
          <w:tcPr>
            <w:tcW w:w="3483" w:type="dxa"/>
            <w:vAlign w:val="center"/>
          </w:tcPr>
          <w:p w14:paraId="3DD5BC6C" w14:textId="6BAEDC97" w:rsidR="003A2988" w:rsidRPr="00B47A8C" w:rsidRDefault="003A2988" w:rsidP="003A2988">
            <w:r w:rsidRPr="00B47A8C">
              <w:t>PB_RAIL2_TOP_BOUND</w:t>
            </w:r>
          </w:p>
        </w:tc>
        <w:tc>
          <w:tcPr>
            <w:tcW w:w="1427" w:type="dxa"/>
            <w:vAlign w:val="center"/>
          </w:tcPr>
          <w:p w14:paraId="4BAA6123" w14:textId="55095376" w:rsidR="003A2988" w:rsidRDefault="003A2988" w:rsidP="003A2988">
            <w:r>
              <w:t>Port</w:t>
            </w:r>
          </w:p>
        </w:tc>
        <w:tc>
          <w:tcPr>
            <w:tcW w:w="2620" w:type="dxa"/>
            <w:vAlign w:val="center"/>
          </w:tcPr>
          <w:p w14:paraId="625D56C0" w14:textId="5BA40687" w:rsidR="003A2988" w:rsidRPr="00CE61E9" w:rsidRDefault="003A2988" w:rsidP="003A2988">
            <w:r>
              <w:t>Port B Rail 2 (2</w:t>
            </w:r>
            <w:r w:rsidRPr="00E95564">
              <w:rPr>
                <w:vertAlign w:val="superscript"/>
              </w:rPr>
              <w:t>nd</w:t>
            </w:r>
            <w:r>
              <w:t xml:space="preserve"> away from barge) Top boundary</w:t>
            </w:r>
          </w:p>
        </w:tc>
        <w:tc>
          <w:tcPr>
            <w:tcW w:w="1818" w:type="dxa"/>
            <w:vAlign w:val="center"/>
          </w:tcPr>
          <w:p w14:paraId="31D5F831" w14:textId="77777777" w:rsidR="003A2988" w:rsidRDefault="003A2988" w:rsidP="003A2988"/>
        </w:tc>
      </w:tr>
      <w:tr w:rsidR="003A2988" w14:paraId="7CDDDC43" w14:textId="77777777" w:rsidTr="003A2988">
        <w:trPr>
          <w:trHeight w:val="264"/>
        </w:trPr>
        <w:tc>
          <w:tcPr>
            <w:tcW w:w="3483" w:type="dxa"/>
            <w:vAlign w:val="center"/>
          </w:tcPr>
          <w:p w14:paraId="2263DF1F" w14:textId="4A8C80B3" w:rsidR="003A2988" w:rsidRPr="00B47A8C" w:rsidRDefault="003A2988" w:rsidP="003A2988">
            <w:r w:rsidRPr="00B47A8C">
              <w:t>PB_RAIL3_TOP_BOUND</w:t>
            </w:r>
          </w:p>
        </w:tc>
        <w:tc>
          <w:tcPr>
            <w:tcW w:w="1427" w:type="dxa"/>
            <w:vAlign w:val="center"/>
          </w:tcPr>
          <w:p w14:paraId="6C736CD2" w14:textId="646B0E2B" w:rsidR="003A2988" w:rsidRDefault="003A2988" w:rsidP="003A2988">
            <w:r>
              <w:t>Port</w:t>
            </w:r>
          </w:p>
        </w:tc>
        <w:tc>
          <w:tcPr>
            <w:tcW w:w="2620" w:type="dxa"/>
            <w:vAlign w:val="center"/>
          </w:tcPr>
          <w:p w14:paraId="232295D9" w14:textId="4348ABC1" w:rsidR="003A2988" w:rsidRPr="00CE61E9" w:rsidRDefault="003A2988" w:rsidP="003A2988">
            <w:r>
              <w:t>Port B Rail 3 (3</w:t>
            </w:r>
            <w:r w:rsidRPr="00E95564">
              <w:rPr>
                <w:vertAlign w:val="superscript"/>
              </w:rPr>
              <w:t>rd</w:t>
            </w:r>
            <w:r>
              <w:t xml:space="preserve"> away from barge) top boundary</w:t>
            </w:r>
          </w:p>
        </w:tc>
        <w:tc>
          <w:tcPr>
            <w:tcW w:w="1818" w:type="dxa"/>
            <w:vAlign w:val="center"/>
          </w:tcPr>
          <w:p w14:paraId="00DB6C7E" w14:textId="77777777" w:rsidR="003A2988" w:rsidRDefault="003A2988" w:rsidP="003A2988"/>
        </w:tc>
      </w:tr>
      <w:tr w:rsidR="003A2988" w14:paraId="07A0DC6D" w14:textId="77777777" w:rsidTr="003A2988">
        <w:trPr>
          <w:trHeight w:val="264"/>
        </w:trPr>
        <w:tc>
          <w:tcPr>
            <w:tcW w:w="3483" w:type="dxa"/>
            <w:vAlign w:val="center"/>
          </w:tcPr>
          <w:p w14:paraId="25381121" w14:textId="0539BEE1" w:rsidR="003A2988" w:rsidRPr="00B47A8C" w:rsidRDefault="003A2988" w:rsidP="003A2988">
            <w:r w:rsidRPr="00B47A8C">
              <w:t>PB_RAIL4_TOP_BOUND</w:t>
            </w:r>
          </w:p>
        </w:tc>
        <w:tc>
          <w:tcPr>
            <w:tcW w:w="1427" w:type="dxa"/>
            <w:vAlign w:val="center"/>
          </w:tcPr>
          <w:p w14:paraId="72F5E8DD" w14:textId="626945F1" w:rsidR="003A2988" w:rsidRDefault="003A2988" w:rsidP="003A2988">
            <w:r>
              <w:t>Port</w:t>
            </w:r>
          </w:p>
        </w:tc>
        <w:tc>
          <w:tcPr>
            <w:tcW w:w="2620" w:type="dxa"/>
            <w:vAlign w:val="center"/>
          </w:tcPr>
          <w:p w14:paraId="5EF36A3B" w14:textId="197C1A00" w:rsidR="003A2988" w:rsidRPr="00CE61E9" w:rsidRDefault="003A2988" w:rsidP="003A2988">
            <w:r>
              <w:t>Port B Rail 4 top boundary</w:t>
            </w:r>
          </w:p>
        </w:tc>
        <w:tc>
          <w:tcPr>
            <w:tcW w:w="1818" w:type="dxa"/>
            <w:vAlign w:val="center"/>
          </w:tcPr>
          <w:p w14:paraId="3B3F54B1" w14:textId="77777777" w:rsidR="003A2988" w:rsidRDefault="003A2988" w:rsidP="003A2988"/>
        </w:tc>
      </w:tr>
      <w:tr w:rsidR="003A2988" w14:paraId="26996F5D" w14:textId="77777777" w:rsidTr="003A2988">
        <w:trPr>
          <w:trHeight w:val="264"/>
        </w:trPr>
        <w:tc>
          <w:tcPr>
            <w:tcW w:w="3483" w:type="dxa"/>
            <w:vAlign w:val="center"/>
          </w:tcPr>
          <w:p w14:paraId="74ED922D" w14:textId="0A55D595" w:rsidR="003A2988" w:rsidRPr="00B47A8C" w:rsidRDefault="003A2988" w:rsidP="003A2988">
            <w:r w:rsidRPr="00B47A8C">
              <w:t>PB_TUNNEL_ENTRANCE</w:t>
            </w:r>
          </w:p>
        </w:tc>
        <w:tc>
          <w:tcPr>
            <w:tcW w:w="1427" w:type="dxa"/>
            <w:vAlign w:val="center"/>
          </w:tcPr>
          <w:p w14:paraId="590DD117" w14:textId="4950B524" w:rsidR="003A2988" w:rsidRDefault="003A2988" w:rsidP="003A2988">
            <w:r>
              <w:t>Port</w:t>
            </w:r>
          </w:p>
        </w:tc>
        <w:tc>
          <w:tcPr>
            <w:tcW w:w="2620" w:type="dxa"/>
            <w:vAlign w:val="center"/>
          </w:tcPr>
          <w:p w14:paraId="021B4C3B" w14:textId="50DB0177" w:rsidR="003A2988" w:rsidRPr="00CE61E9" w:rsidRDefault="003A2988" w:rsidP="003A2988">
            <w:r>
              <w:t>Port B Tunnel Entrance boundary</w:t>
            </w:r>
          </w:p>
        </w:tc>
        <w:tc>
          <w:tcPr>
            <w:tcW w:w="1818" w:type="dxa"/>
            <w:vAlign w:val="center"/>
          </w:tcPr>
          <w:p w14:paraId="6C4823FC" w14:textId="77777777" w:rsidR="003A2988" w:rsidRDefault="003A2988" w:rsidP="003A2988"/>
        </w:tc>
      </w:tr>
      <w:tr w:rsidR="003A2988" w14:paraId="56499CEC" w14:textId="77777777" w:rsidTr="003A2988">
        <w:trPr>
          <w:trHeight w:val="264"/>
        </w:trPr>
        <w:tc>
          <w:tcPr>
            <w:tcW w:w="3483" w:type="dxa"/>
            <w:vAlign w:val="center"/>
          </w:tcPr>
          <w:p w14:paraId="4A6946B3" w14:textId="767BBE0F" w:rsidR="003A2988" w:rsidRPr="00B47A8C" w:rsidRDefault="003A2988" w:rsidP="003A2988">
            <w:r w:rsidRPr="00B47A8C">
              <w:t>PB_TUNNEL_EXIT</w:t>
            </w:r>
          </w:p>
        </w:tc>
        <w:tc>
          <w:tcPr>
            <w:tcW w:w="1427" w:type="dxa"/>
            <w:vAlign w:val="center"/>
          </w:tcPr>
          <w:p w14:paraId="43CA2AC0" w14:textId="01FA7BB3" w:rsidR="003A2988" w:rsidRDefault="003A2988" w:rsidP="003A2988">
            <w:r>
              <w:t>Port</w:t>
            </w:r>
          </w:p>
        </w:tc>
        <w:tc>
          <w:tcPr>
            <w:tcW w:w="2620" w:type="dxa"/>
            <w:vAlign w:val="center"/>
          </w:tcPr>
          <w:p w14:paraId="3DD6ECE7" w14:textId="083C3D1D" w:rsidR="003A2988" w:rsidRPr="00CE61E9" w:rsidRDefault="003A2988" w:rsidP="003A2988">
            <w:r>
              <w:t>Port b Tunnel Exit boundary</w:t>
            </w:r>
          </w:p>
        </w:tc>
        <w:tc>
          <w:tcPr>
            <w:tcW w:w="1818" w:type="dxa"/>
            <w:vAlign w:val="center"/>
          </w:tcPr>
          <w:p w14:paraId="794B3BFF" w14:textId="77777777" w:rsidR="003A2988" w:rsidRDefault="003A2988" w:rsidP="003A2988"/>
        </w:tc>
      </w:tr>
      <w:tr w:rsidR="00922410" w14:paraId="41BF90BD" w14:textId="77777777" w:rsidTr="003A2988">
        <w:trPr>
          <w:trHeight w:val="264"/>
        </w:trPr>
        <w:tc>
          <w:tcPr>
            <w:tcW w:w="3483" w:type="dxa"/>
            <w:vAlign w:val="center"/>
          </w:tcPr>
          <w:p w14:paraId="2728AFC5" w14:textId="77777777" w:rsidR="00922410" w:rsidRPr="00CE61E9" w:rsidRDefault="00922410" w:rsidP="009B3C7A"/>
        </w:tc>
        <w:tc>
          <w:tcPr>
            <w:tcW w:w="1427" w:type="dxa"/>
            <w:vAlign w:val="center"/>
          </w:tcPr>
          <w:p w14:paraId="5EEBEFDB" w14:textId="77777777" w:rsidR="00922410" w:rsidRDefault="00922410" w:rsidP="009B3C7A"/>
        </w:tc>
        <w:tc>
          <w:tcPr>
            <w:tcW w:w="2620" w:type="dxa"/>
            <w:vAlign w:val="center"/>
          </w:tcPr>
          <w:p w14:paraId="1C5D95DA" w14:textId="09C7D5EF" w:rsidR="00922410" w:rsidRPr="00CE61E9" w:rsidRDefault="00922410" w:rsidP="009B3C7A"/>
        </w:tc>
        <w:tc>
          <w:tcPr>
            <w:tcW w:w="1818" w:type="dxa"/>
            <w:vAlign w:val="center"/>
          </w:tcPr>
          <w:p w14:paraId="4D4A983F" w14:textId="77777777" w:rsidR="00922410" w:rsidRDefault="00922410" w:rsidP="009B3C7A"/>
        </w:tc>
      </w:tr>
      <w:tr w:rsidR="00CE61E9" w14:paraId="5515E014" w14:textId="77777777" w:rsidTr="003A2988">
        <w:trPr>
          <w:trHeight w:val="264"/>
        </w:trPr>
        <w:tc>
          <w:tcPr>
            <w:tcW w:w="3483" w:type="dxa"/>
            <w:vAlign w:val="center"/>
          </w:tcPr>
          <w:p w14:paraId="50175893" w14:textId="64850163" w:rsidR="00CE61E9" w:rsidRDefault="00CE61E9" w:rsidP="009B3C7A">
            <w:proofErr w:type="spellStart"/>
            <w:r w:rsidRPr="00CE61E9">
              <w:t>arm_enabled</w:t>
            </w:r>
            <w:proofErr w:type="spellEnd"/>
          </w:p>
        </w:tc>
        <w:tc>
          <w:tcPr>
            <w:tcW w:w="1427" w:type="dxa"/>
            <w:vAlign w:val="center"/>
          </w:tcPr>
          <w:p w14:paraId="2AADD5A5" w14:textId="25233669" w:rsidR="00CE61E9" w:rsidRDefault="00CE61E9" w:rsidP="009B3C7A">
            <w:r>
              <w:t>Arm</w:t>
            </w:r>
          </w:p>
        </w:tc>
        <w:tc>
          <w:tcPr>
            <w:tcW w:w="2620" w:type="dxa"/>
            <w:vAlign w:val="center"/>
          </w:tcPr>
          <w:p w14:paraId="69E9F767" w14:textId="7FE3BEAE" w:rsidR="00CE61E9" w:rsidRDefault="00ED40CD" w:rsidP="009B3C7A">
            <w:r>
              <w:t>Enable/Di</w:t>
            </w:r>
            <w:r w:rsidR="00B47A8C">
              <w:t xml:space="preserve"> See above </w:t>
            </w:r>
            <w:r>
              <w:t>sable the hardware</w:t>
            </w:r>
          </w:p>
        </w:tc>
        <w:tc>
          <w:tcPr>
            <w:tcW w:w="1818" w:type="dxa"/>
            <w:vAlign w:val="center"/>
          </w:tcPr>
          <w:p w14:paraId="4FC509CD" w14:textId="6A472406" w:rsidR="00CE61E9" w:rsidRDefault="00ED40CD" w:rsidP="009B3C7A">
            <w:r>
              <w:t>True</w:t>
            </w:r>
          </w:p>
        </w:tc>
      </w:tr>
      <w:tr w:rsidR="00CE61E9" w14:paraId="0885670F" w14:textId="77777777" w:rsidTr="003A2988">
        <w:trPr>
          <w:trHeight w:val="264"/>
        </w:trPr>
        <w:tc>
          <w:tcPr>
            <w:tcW w:w="3483" w:type="dxa"/>
            <w:vAlign w:val="center"/>
          </w:tcPr>
          <w:p w14:paraId="51C0F35B" w14:textId="4FD8E5CE" w:rsidR="00CE61E9" w:rsidRDefault="00ED40CD" w:rsidP="009B3C7A">
            <w:proofErr w:type="spellStart"/>
            <w:r>
              <w:t>Motors_enabled</w:t>
            </w:r>
            <w:proofErr w:type="spellEnd"/>
          </w:p>
        </w:tc>
        <w:tc>
          <w:tcPr>
            <w:tcW w:w="1427" w:type="dxa"/>
            <w:vAlign w:val="center"/>
          </w:tcPr>
          <w:p w14:paraId="7244C0F9" w14:textId="16AC3553" w:rsidR="00CE61E9" w:rsidRDefault="00ED40CD" w:rsidP="009B3C7A">
            <w:r>
              <w:t>Motors</w:t>
            </w:r>
          </w:p>
        </w:tc>
        <w:tc>
          <w:tcPr>
            <w:tcW w:w="2620" w:type="dxa"/>
            <w:vAlign w:val="center"/>
          </w:tcPr>
          <w:p w14:paraId="52AC0545" w14:textId="011AAC24" w:rsidR="00CE61E9" w:rsidRDefault="00ED40CD" w:rsidP="009B3C7A">
            <w:r>
              <w:t>Enable/Disable the hardware</w:t>
            </w:r>
          </w:p>
        </w:tc>
        <w:tc>
          <w:tcPr>
            <w:tcW w:w="1818" w:type="dxa"/>
            <w:vAlign w:val="center"/>
          </w:tcPr>
          <w:p w14:paraId="2C5308CD" w14:textId="47729E0B" w:rsidR="00CE61E9" w:rsidRDefault="00ED40CD" w:rsidP="009B3C7A">
            <w:r>
              <w:t>True</w:t>
            </w:r>
          </w:p>
        </w:tc>
      </w:tr>
      <w:tr w:rsidR="00BD04D4" w14:paraId="63A2D5C4" w14:textId="77777777" w:rsidTr="003A2988">
        <w:trPr>
          <w:trHeight w:val="264"/>
        </w:trPr>
        <w:tc>
          <w:tcPr>
            <w:tcW w:w="3483" w:type="dxa"/>
            <w:vAlign w:val="center"/>
          </w:tcPr>
          <w:p w14:paraId="122B2BAC" w14:textId="47A1CC11" w:rsidR="00BD04D4" w:rsidRDefault="00BD04D4" w:rsidP="009B3C7A">
            <w:r w:rsidRPr="00BD04D4">
              <w:t>m1_max_speed</w:t>
            </w:r>
          </w:p>
        </w:tc>
        <w:tc>
          <w:tcPr>
            <w:tcW w:w="1427" w:type="dxa"/>
            <w:vAlign w:val="center"/>
          </w:tcPr>
          <w:p w14:paraId="1D3717FD" w14:textId="3A5F6539" w:rsidR="00BD04D4" w:rsidRDefault="00BD04D4" w:rsidP="009B3C7A">
            <w:r>
              <w:t>Motors</w:t>
            </w:r>
          </w:p>
        </w:tc>
        <w:tc>
          <w:tcPr>
            <w:tcW w:w="2620" w:type="dxa"/>
            <w:vAlign w:val="center"/>
          </w:tcPr>
          <w:p w14:paraId="65A008B8" w14:textId="1CAD1DF3" w:rsidR="00BD04D4" w:rsidRDefault="00BD04D4" w:rsidP="009B3C7A">
            <w:r>
              <w:t>The maximum 8 bit integer representation of maximum voltage allowed to motor</w:t>
            </w:r>
          </w:p>
        </w:tc>
        <w:tc>
          <w:tcPr>
            <w:tcW w:w="1818" w:type="dxa"/>
            <w:vAlign w:val="center"/>
          </w:tcPr>
          <w:p w14:paraId="477B6372" w14:textId="6E215F70" w:rsidR="00BD04D4" w:rsidRDefault="00BD04D4" w:rsidP="009B3C7A">
            <w:r>
              <w:t>255</w:t>
            </w:r>
          </w:p>
        </w:tc>
      </w:tr>
      <w:tr w:rsidR="00BD04D4" w14:paraId="0EF513BF" w14:textId="77777777" w:rsidTr="003A2988">
        <w:trPr>
          <w:trHeight w:val="264"/>
        </w:trPr>
        <w:tc>
          <w:tcPr>
            <w:tcW w:w="3483" w:type="dxa"/>
            <w:vAlign w:val="center"/>
          </w:tcPr>
          <w:p w14:paraId="2E096CF2" w14:textId="22D46FF6" w:rsidR="00BD04D4" w:rsidRDefault="00BD04D4" w:rsidP="009B3C7A">
            <w:r>
              <w:t>m2</w:t>
            </w:r>
            <w:r w:rsidRPr="00BD04D4">
              <w:t>_max_speed</w:t>
            </w:r>
          </w:p>
        </w:tc>
        <w:tc>
          <w:tcPr>
            <w:tcW w:w="1427" w:type="dxa"/>
            <w:vAlign w:val="center"/>
          </w:tcPr>
          <w:p w14:paraId="3AA53BEF" w14:textId="6339E311" w:rsidR="00BD04D4" w:rsidRDefault="00BD04D4" w:rsidP="009B3C7A">
            <w:r>
              <w:t>Motors</w:t>
            </w:r>
          </w:p>
        </w:tc>
        <w:tc>
          <w:tcPr>
            <w:tcW w:w="2620" w:type="dxa"/>
            <w:vAlign w:val="center"/>
          </w:tcPr>
          <w:p w14:paraId="6FF90641" w14:textId="28ACAEA5" w:rsidR="00BD04D4" w:rsidRDefault="00BD04D4" w:rsidP="009B3C7A">
            <w:r>
              <w:t>The maximum 8 bit integer representation of maximum voltage allowed to motor</w:t>
            </w:r>
          </w:p>
        </w:tc>
        <w:tc>
          <w:tcPr>
            <w:tcW w:w="1818" w:type="dxa"/>
            <w:vAlign w:val="center"/>
          </w:tcPr>
          <w:p w14:paraId="3F71E1ED" w14:textId="77CF8D21" w:rsidR="00BD04D4" w:rsidRDefault="00BD04D4" w:rsidP="009B3C7A">
            <w:r>
              <w:t>255</w:t>
            </w:r>
          </w:p>
        </w:tc>
      </w:tr>
      <w:tr w:rsidR="00CE61E9" w14:paraId="75067F17" w14:textId="77777777" w:rsidTr="003A2988">
        <w:trPr>
          <w:trHeight w:val="264"/>
        </w:trPr>
        <w:tc>
          <w:tcPr>
            <w:tcW w:w="3483" w:type="dxa"/>
            <w:vAlign w:val="center"/>
          </w:tcPr>
          <w:p w14:paraId="1C761F42" w14:textId="7AE03E70" w:rsidR="00CE61E9" w:rsidRDefault="00ED40CD" w:rsidP="009B3C7A">
            <w:proofErr w:type="spellStart"/>
            <w:r>
              <w:t>Camera_enabled</w:t>
            </w:r>
            <w:proofErr w:type="spellEnd"/>
          </w:p>
        </w:tc>
        <w:tc>
          <w:tcPr>
            <w:tcW w:w="1427" w:type="dxa"/>
            <w:vAlign w:val="center"/>
          </w:tcPr>
          <w:p w14:paraId="7A99F7BF" w14:textId="317D0F56" w:rsidR="00CE61E9" w:rsidRDefault="00ED40CD" w:rsidP="009B3C7A">
            <w:r>
              <w:t>Cameras</w:t>
            </w:r>
          </w:p>
        </w:tc>
        <w:tc>
          <w:tcPr>
            <w:tcW w:w="2620" w:type="dxa"/>
            <w:vAlign w:val="center"/>
          </w:tcPr>
          <w:p w14:paraId="7FC2533E" w14:textId="1572049F" w:rsidR="00CE61E9" w:rsidRDefault="00ED40CD" w:rsidP="009B3C7A">
            <w:r>
              <w:t>Enable/Disable the hardware</w:t>
            </w:r>
          </w:p>
        </w:tc>
        <w:tc>
          <w:tcPr>
            <w:tcW w:w="1818" w:type="dxa"/>
            <w:vAlign w:val="center"/>
          </w:tcPr>
          <w:p w14:paraId="5D007146" w14:textId="19E25F01" w:rsidR="00CE61E9" w:rsidRDefault="00ED40CD" w:rsidP="009B3C7A">
            <w:r>
              <w:t>True</w:t>
            </w:r>
          </w:p>
        </w:tc>
      </w:tr>
      <w:tr w:rsidR="00CE61E9" w14:paraId="0448DBF8" w14:textId="77777777" w:rsidTr="003A2988">
        <w:trPr>
          <w:trHeight w:val="264"/>
        </w:trPr>
        <w:tc>
          <w:tcPr>
            <w:tcW w:w="3483" w:type="dxa"/>
            <w:vAlign w:val="center"/>
          </w:tcPr>
          <w:p w14:paraId="1854C8DC" w14:textId="7893805D" w:rsidR="00CE61E9" w:rsidRDefault="00ED40CD" w:rsidP="009B3C7A">
            <w:proofErr w:type="spellStart"/>
            <w:r>
              <w:t>Lidar_enabled</w:t>
            </w:r>
            <w:proofErr w:type="spellEnd"/>
          </w:p>
        </w:tc>
        <w:tc>
          <w:tcPr>
            <w:tcW w:w="1427" w:type="dxa"/>
            <w:vAlign w:val="center"/>
          </w:tcPr>
          <w:p w14:paraId="07AA4D42" w14:textId="1B17B3A3" w:rsidR="00CE61E9" w:rsidRDefault="00ED40CD" w:rsidP="009B3C7A">
            <w:r>
              <w:t>LIDAR</w:t>
            </w:r>
          </w:p>
        </w:tc>
        <w:tc>
          <w:tcPr>
            <w:tcW w:w="2620" w:type="dxa"/>
            <w:vAlign w:val="center"/>
          </w:tcPr>
          <w:p w14:paraId="2B628C55" w14:textId="274B687C" w:rsidR="00CE61E9" w:rsidRDefault="00ED40CD" w:rsidP="009B3C7A">
            <w:r>
              <w:t>Enable/Disable the hardware</w:t>
            </w:r>
          </w:p>
        </w:tc>
        <w:tc>
          <w:tcPr>
            <w:tcW w:w="1818" w:type="dxa"/>
            <w:vAlign w:val="center"/>
          </w:tcPr>
          <w:p w14:paraId="7EAE6AEC" w14:textId="2486A13B" w:rsidR="00CE61E9" w:rsidRDefault="00ED40CD" w:rsidP="009B3C7A">
            <w:r>
              <w:t>True</w:t>
            </w:r>
          </w:p>
        </w:tc>
      </w:tr>
    </w:tbl>
    <w:p w14:paraId="0C3D3583" w14:textId="77777777" w:rsidR="00BA4F2F" w:rsidRDefault="00BA4F2F" w:rsidP="00C833C2">
      <w:pPr>
        <w:textAlignment w:val="baseline"/>
        <w:rPr>
          <w:color w:val="000000"/>
          <w:szCs w:val="24"/>
        </w:rPr>
      </w:pPr>
    </w:p>
    <w:p w14:paraId="233A9B63" w14:textId="3A54AB21" w:rsidR="00C833C2" w:rsidRPr="00C64059" w:rsidRDefault="00C833C2" w:rsidP="00C833C2">
      <w:pPr>
        <w:textAlignment w:val="baseline"/>
        <w:rPr>
          <w:color w:val="000000"/>
          <w:szCs w:val="24"/>
        </w:rPr>
      </w:pPr>
    </w:p>
    <w:p w14:paraId="7B53C06A" w14:textId="77777777" w:rsidR="00F65F4E" w:rsidRDefault="00F65F4E">
      <w:pPr>
        <w:jc w:val="left"/>
        <w:rPr>
          <w:b/>
          <w:sz w:val="32"/>
          <w:szCs w:val="28"/>
        </w:rPr>
      </w:pPr>
      <w:r>
        <w:br w:type="page"/>
      </w:r>
    </w:p>
    <w:p w14:paraId="1A67F2AB" w14:textId="7FB26EDB" w:rsidR="00C833C2" w:rsidRDefault="00C833C2">
      <w:pPr>
        <w:pStyle w:val="Heading2"/>
      </w:pPr>
      <w:bookmarkStart w:id="328" w:name="_Toc434233388"/>
      <w:r>
        <w:t xml:space="preserve">Power &amp; </w:t>
      </w:r>
      <w:r w:rsidRPr="00C64059">
        <w:t>Chassis</w:t>
      </w:r>
      <w:bookmarkEnd w:id="328"/>
      <w:r w:rsidRPr="00C64059">
        <w:t xml:space="preserve"> </w:t>
      </w:r>
    </w:p>
    <w:p w14:paraId="20D54B76" w14:textId="3A2FB15C" w:rsidR="00BE2181" w:rsidRDefault="00BE2181" w:rsidP="00BE2181">
      <w:pPr>
        <w:textAlignment w:val="baseline"/>
        <w:rPr>
          <w:color w:val="000000"/>
          <w:szCs w:val="24"/>
        </w:rPr>
      </w:pPr>
      <w:r>
        <w:rPr>
          <w:color w:val="000000"/>
          <w:szCs w:val="24"/>
        </w:rPr>
        <w:t xml:space="preserve">The Power &amp; Chassis sub-system is a hardware system that is comprised of batteries, and the material of the robot.  As such, the Power &amp; Chassis is specific to the robot and does not have representations beyond the robot. </w:t>
      </w:r>
    </w:p>
    <w:p w14:paraId="31BCB054" w14:textId="77777777" w:rsidR="00B10EFF" w:rsidRDefault="00B10EFF" w:rsidP="00C833C2">
      <w:pPr>
        <w:textAlignment w:val="baseline"/>
        <w:rPr>
          <w:color w:val="000000"/>
          <w:szCs w:val="24"/>
        </w:rPr>
      </w:pPr>
    </w:p>
    <w:p w14:paraId="2EC564C7" w14:textId="77777777" w:rsidR="00B10EFF" w:rsidRDefault="00B10EFF">
      <w:pPr>
        <w:pStyle w:val="Heading3"/>
      </w:pPr>
      <w:bookmarkStart w:id="329" w:name="_Toc434233389"/>
      <w:r>
        <w:t>Representational Layer</w:t>
      </w:r>
      <w:bookmarkEnd w:id="329"/>
    </w:p>
    <w:p w14:paraId="65B7ED19" w14:textId="77777777" w:rsidR="00B10EFF" w:rsidRDefault="00B10EFF" w:rsidP="00B10EFF">
      <w:pPr>
        <w:textAlignment w:val="baseline"/>
        <w:rPr>
          <w:color w:val="000000"/>
          <w:szCs w:val="24"/>
        </w:rPr>
      </w:pPr>
      <w:r>
        <w:rPr>
          <w:color w:val="000000"/>
          <w:szCs w:val="24"/>
        </w:rPr>
        <w:t xml:space="preserve">No software representation is needed for the Power and Chassis sub-system. </w:t>
      </w:r>
    </w:p>
    <w:p w14:paraId="5C0FCADF" w14:textId="77777777" w:rsidR="00B10EFF" w:rsidRDefault="00B10EFF" w:rsidP="00B10EFF"/>
    <w:p w14:paraId="64E6B157" w14:textId="77777777" w:rsidR="00B10EFF" w:rsidRDefault="00B10EFF">
      <w:pPr>
        <w:pStyle w:val="Heading3"/>
      </w:pPr>
      <w:bookmarkStart w:id="330" w:name="_Toc434233390"/>
      <w:r>
        <w:t>Link Layer</w:t>
      </w:r>
      <w:bookmarkEnd w:id="330"/>
    </w:p>
    <w:p w14:paraId="1FFF0C5E" w14:textId="3D2B9E03" w:rsidR="00886F0C" w:rsidRDefault="00B10EFF" w:rsidP="00C833C2">
      <w:pPr>
        <w:textAlignment w:val="baseline"/>
        <w:rPr>
          <w:color w:val="000000"/>
          <w:szCs w:val="24"/>
        </w:rPr>
      </w:pPr>
      <w:r>
        <w:rPr>
          <w:color w:val="000000"/>
          <w:szCs w:val="24"/>
        </w:rPr>
        <w:t xml:space="preserve">No software link layer is needed for the Power and Chassis sub-system. </w:t>
      </w:r>
    </w:p>
    <w:p w14:paraId="168A2CBF" w14:textId="77777777" w:rsidR="00886F0C" w:rsidRDefault="00886F0C" w:rsidP="00C833C2">
      <w:pPr>
        <w:textAlignment w:val="baseline"/>
        <w:rPr>
          <w:color w:val="000000"/>
          <w:szCs w:val="24"/>
        </w:rPr>
      </w:pPr>
    </w:p>
    <w:sdt>
      <w:sdtPr>
        <w:rPr>
          <w:color w:val="000000"/>
          <w:szCs w:val="24"/>
        </w:rPr>
        <w:id w:val="-1796749061"/>
        <w:lock w:val="sdtContentLocked"/>
        <w:placeholder>
          <w:docPart w:val="DefaultPlaceholder_-1854013440"/>
        </w:placeholder>
      </w:sdtPr>
      <w:sdtContent>
        <w:p w14:paraId="4DE35083" w14:textId="77777777" w:rsidR="00886F0C" w:rsidRDefault="00886F0C" w:rsidP="00C833C2">
          <w:pPr>
            <w:textAlignment w:val="baseline"/>
            <w:rPr>
              <w:color w:val="000000"/>
              <w:szCs w:val="24"/>
            </w:rPr>
          </w:pPr>
          <w:ins w:id="331" w:author="Peter M. Corcoran" w:date="2015-10-24T18:40:00Z">
            <w:r>
              <w:rPr>
                <w:color w:val="000000"/>
                <w:szCs w:val="24"/>
              </w:rPr>
              <w:t xml:space="preserve">   </w:t>
            </w:r>
          </w:ins>
        </w:p>
      </w:sdtContent>
    </w:sdt>
    <w:p w14:paraId="2494831D" w14:textId="77777777" w:rsidR="00DD47F0" w:rsidRDefault="00DD47F0" w:rsidP="00C833C2">
      <w:pPr>
        <w:textAlignment w:val="baseline"/>
        <w:sectPr w:rsidR="00DD47F0" w:rsidSect="007751D3">
          <w:footerReference w:type="default" r:id="rId85"/>
          <w:pgSz w:w="12240" w:h="15840" w:code="1"/>
          <w:pgMar w:top="1440" w:right="1440" w:bottom="1440" w:left="1440" w:header="720" w:footer="720" w:gutter="0"/>
          <w:pgNumType w:start="1" w:chapStyle="1"/>
          <w:cols w:space="720" w:equalWidth="0">
            <w:col w:w="9000" w:space="720"/>
          </w:cols>
        </w:sectPr>
      </w:pPr>
    </w:p>
    <w:bookmarkStart w:id="332" w:name="_Toc434233391" w:displacedByCustomXml="next"/>
    <w:sdt>
      <w:sdtPr>
        <w:id w:val="-655687868"/>
        <w:lock w:val="sdtContentLocked"/>
        <w:placeholder>
          <w:docPart w:val="DefaultPlaceholder_1081868574"/>
        </w:placeholder>
      </w:sdtPr>
      <w:sdtContent>
        <w:p w14:paraId="7076BAFC" w14:textId="77777777" w:rsidR="00DF6EF9" w:rsidRDefault="00DF6EF9">
          <w:pPr>
            <w:pStyle w:val="Heading1"/>
          </w:pPr>
          <w:r>
            <w:t>Weight Estimates</w:t>
          </w:r>
        </w:p>
      </w:sdtContent>
    </w:sdt>
    <w:bookmarkEnd w:id="332" w:displacedByCustomXml="prev"/>
    <w:p w14:paraId="005A18E8" w14:textId="77777777" w:rsidR="00F65F4E" w:rsidRDefault="00F65F4E" w:rsidP="00C833C2">
      <w:pPr>
        <w:textAlignment w:val="baseline"/>
      </w:pPr>
    </w:p>
    <w:p w14:paraId="4C00C5C7" w14:textId="15B25334" w:rsidR="00891C7E" w:rsidRDefault="00891C7E">
      <w:pPr>
        <w:pStyle w:val="Heading2"/>
      </w:pPr>
      <w:bookmarkStart w:id="333" w:name="_Toc434233392"/>
      <w:r>
        <w:t>Summary</w:t>
      </w:r>
      <w:bookmarkEnd w:id="333"/>
    </w:p>
    <w:p w14:paraId="4CDEAD7C" w14:textId="77777777" w:rsidR="00891C7E" w:rsidRDefault="00891C7E" w:rsidP="00C833C2">
      <w:pPr>
        <w:textAlignment w:val="baseline"/>
      </w:pPr>
    </w:p>
    <w:tbl>
      <w:tblPr>
        <w:tblW w:w="96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89"/>
        <w:gridCol w:w="3427"/>
      </w:tblGrid>
      <w:tr w:rsidR="00F65F4E" w:rsidRPr="00F65F4E" w14:paraId="2A07CD19" w14:textId="77777777" w:rsidTr="0016123D">
        <w:trPr>
          <w:trHeight w:val="272"/>
        </w:trPr>
        <w:tc>
          <w:tcPr>
            <w:tcW w:w="6189" w:type="dxa"/>
            <w:tcMar>
              <w:top w:w="100" w:type="dxa"/>
              <w:left w:w="100" w:type="dxa"/>
              <w:bottom w:w="100" w:type="dxa"/>
              <w:right w:w="100" w:type="dxa"/>
            </w:tcMar>
          </w:tcPr>
          <w:p w14:paraId="539B9D76" w14:textId="77777777" w:rsidR="00F65F4E" w:rsidRPr="00F65F4E" w:rsidRDefault="00F65F4E" w:rsidP="00F65F4E">
            <w:pPr>
              <w:textAlignment w:val="baseline"/>
            </w:pPr>
            <w:r w:rsidRPr="00F65F4E">
              <w:rPr>
                <w:b/>
                <w:u w:val="single"/>
              </w:rPr>
              <w:t xml:space="preserve">Module </w:t>
            </w:r>
          </w:p>
        </w:tc>
        <w:tc>
          <w:tcPr>
            <w:tcW w:w="3427" w:type="dxa"/>
            <w:tcMar>
              <w:top w:w="100" w:type="dxa"/>
              <w:left w:w="100" w:type="dxa"/>
              <w:bottom w:w="100" w:type="dxa"/>
              <w:right w:w="100" w:type="dxa"/>
            </w:tcMar>
          </w:tcPr>
          <w:p w14:paraId="13F49BC0" w14:textId="77777777" w:rsidR="00F65F4E" w:rsidRPr="00F65F4E" w:rsidRDefault="00F65F4E" w:rsidP="00F65F4E">
            <w:pPr>
              <w:textAlignment w:val="baseline"/>
            </w:pPr>
            <w:r w:rsidRPr="00F65F4E">
              <w:rPr>
                <w:b/>
                <w:u w:val="single"/>
              </w:rPr>
              <w:t>Estimated Weight</w:t>
            </w:r>
          </w:p>
        </w:tc>
      </w:tr>
      <w:tr w:rsidR="00F65F4E" w:rsidRPr="00F65F4E" w14:paraId="52EFD1E9" w14:textId="77777777" w:rsidTr="0016123D">
        <w:trPr>
          <w:trHeight w:val="272"/>
        </w:trPr>
        <w:tc>
          <w:tcPr>
            <w:tcW w:w="6189" w:type="dxa"/>
            <w:tcMar>
              <w:top w:w="100" w:type="dxa"/>
              <w:left w:w="100" w:type="dxa"/>
              <w:bottom w:w="100" w:type="dxa"/>
              <w:right w:w="100" w:type="dxa"/>
            </w:tcMar>
          </w:tcPr>
          <w:p w14:paraId="08540257" w14:textId="77777777" w:rsidR="00F65F4E" w:rsidRPr="00F65F4E" w:rsidRDefault="00F65F4E" w:rsidP="00F65F4E">
            <w:pPr>
              <w:textAlignment w:val="baseline"/>
            </w:pPr>
            <w:r w:rsidRPr="00F65F4E">
              <w:t>Delivery/Storage - Leah Watkins</w:t>
            </w:r>
          </w:p>
        </w:tc>
        <w:tc>
          <w:tcPr>
            <w:tcW w:w="3427" w:type="dxa"/>
            <w:tcMar>
              <w:top w:w="100" w:type="dxa"/>
              <w:left w:w="100" w:type="dxa"/>
              <w:bottom w:w="100" w:type="dxa"/>
              <w:right w:w="100" w:type="dxa"/>
            </w:tcMar>
          </w:tcPr>
          <w:p w14:paraId="19EA774F" w14:textId="56071C05" w:rsidR="00F65F4E" w:rsidRPr="00F65F4E" w:rsidRDefault="00F65F4E" w:rsidP="00F65F4E">
            <w:pPr>
              <w:textAlignment w:val="baseline"/>
            </w:pPr>
            <w:r w:rsidRPr="00F65F4E">
              <w:t>3.2 lbs.</w:t>
            </w:r>
          </w:p>
        </w:tc>
      </w:tr>
      <w:tr w:rsidR="00F65F4E" w:rsidRPr="00F65F4E" w14:paraId="17AB7FF4" w14:textId="77777777" w:rsidTr="0016123D">
        <w:trPr>
          <w:trHeight w:val="286"/>
        </w:trPr>
        <w:tc>
          <w:tcPr>
            <w:tcW w:w="6189" w:type="dxa"/>
            <w:tcMar>
              <w:top w:w="100" w:type="dxa"/>
              <w:left w:w="100" w:type="dxa"/>
              <w:bottom w:w="100" w:type="dxa"/>
              <w:right w:w="100" w:type="dxa"/>
            </w:tcMar>
          </w:tcPr>
          <w:p w14:paraId="5554CB08" w14:textId="77777777" w:rsidR="00F65F4E" w:rsidRPr="00F65F4E" w:rsidRDefault="00F65F4E" w:rsidP="00F65F4E">
            <w:pPr>
              <w:textAlignment w:val="baseline"/>
            </w:pPr>
            <w:r w:rsidRPr="00F65F4E">
              <w:t>Cargo Retrieval - Evan Gilbert</w:t>
            </w:r>
          </w:p>
        </w:tc>
        <w:tc>
          <w:tcPr>
            <w:tcW w:w="3427" w:type="dxa"/>
            <w:tcMar>
              <w:top w:w="100" w:type="dxa"/>
              <w:left w:w="100" w:type="dxa"/>
              <w:bottom w:w="100" w:type="dxa"/>
              <w:right w:w="100" w:type="dxa"/>
            </w:tcMar>
          </w:tcPr>
          <w:p w14:paraId="30FDE79F" w14:textId="34804681" w:rsidR="00F65F4E" w:rsidRPr="00F65F4E" w:rsidRDefault="00F65F4E" w:rsidP="00F65F4E">
            <w:pPr>
              <w:textAlignment w:val="baseline"/>
            </w:pPr>
            <w:r w:rsidRPr="00F65F4E">
              <w:t>4.75 lbs.</w:t>
            </w:r>
          </w:p>
        </w:tc>
      </w:tr>
      <w:tr w:rsidR="00F65F4E" w:rsidRPr="00F65F4E" w14:paraId="1D9A73E6" w14:textId="77777777" w:rsidTr="0016123D">
        <w:trPr>
          <w:trHeight w:val="272"/>
        </w:trPr>
        <w:tc>
          <w:tcPr>
            <w:tcW w:w="6189" w:type="dxa"/>
            <w:tcMar>
              <w:top w:w="100" w:type="dxa"/>
              <w:left w:w="100" w:type="dxa"/>
              <w:bottom w:w="100" w:type="dxa"/>
              <w:right w:w="100" w:type="dxa"/>
            </w:tcMar>
          </w:tcPr>
          <w:p w14:paraId="2958682B" w14:textId="77777777" w:rsidR="00F65F4E" w:rsidRPr="00F65F4E" w:rsidRDefault="00F65F4E" w:rsidP="00F65F4E">
            <w:pPr>
              <w:textAlignment w:val="baseline"/>
            </w:pPr>
            <w:r w:rsidRPr="00F65F4E">
              <w:t>Image Processing &amp; Lighting - Aaron McDaniel</w:t>
            </w:r>
          </w:p>
        </w:tc>
        <w:tc>
          <w:tcPr>
            <w:tcW w:w="3427" w:type="dxa"/>
            <w:tcMar>
              <w:top w:w="100" w:type="dxa"/>
              <w:left w:w="100" w:type="dxa"/>
              <w:bottom w:w="100" w:type="dxa"/>
              <w:right w:w="100" w:type="dxa"/>
            </w:tcMar>
          </w:tcPr>
          <w:p w14:paraId="3FA0F9C3" w14:textId="7261896A" w:rsidR="00F65F4E" w:rsidRPr="00F65F4E" w:rsidRDefault="008C43C0" w:rsidP="00F65F4E">
            <w:pPr>
              <w:textAlignment w:val="baseline"/>
            </w:pPr>
            <w:ins w:id="334" w:author="Peter M Corcoran" w:date="2015-11-02T19:11:00Z">
              <w:r>
                <w:t xml:space="preserve">0.08 </w:t>
              </w:r>
              <w:proofErr w:type="spellStart"/>
              <w:r>
                <w:t>lbs</w:t>
              </w:r>
            </w:ins>
            <w:proofErr w:type="spellEnd"/>
          </w:p>
        </w:tc>
      </w:tr>
      <w:tr w:rsidR="00F65F4E" w:rsidRPr="00F65F4E" w14:paraId="39E91C78" w14:textId="77777777" w:rsidTr="0016123D">
        <w:trPr>
          <w:trHeight w:val="272"/>
        </w:trPr>
        <w:tc>
          <w:tcPr>
            <w:tcW w:w="6189" w:type="dxa"/>
            <w:tcMar>
              <w:top w:w="100" w:type="dxa"/>
              <w:left w:w="100" w:type="dxa"/>
              <w:bottom w:w="100" w:type="dxa"/>
              <w:right w:w="100" w:type="dxa"/>
            </w:tcMar>
          </w:tcPr>
          <w:p w14:paraId="495D1206" w14:textId="77777777" w:rsidR="00F65F4E" w:rsidRPr="00F65F4E" w:rsidRDefault="00F65F4E" w:rsidP="00F65F4E">
            <w:pPr>
              <w:textAlignment w:val="baseline"/>
            </w:pPr>
            <w:r w:rsidRPr="00F65F4E">
              <w:t>Propulsion - Kevin Houston</w:t>
            </w:r>
          </w:p>
        </w:tc>
        <w:tc>
          <w:tcPr>
            <w:tcW w:w="3427" w:type="dxa"/>
            <w:tcMar>
              <w:top w:w="100" w:type="dxa"/>
              <w:left w:w="100" w:type="dxa"/>
              <w:bottom w:w="100" w:type="dxa"/>
              <w:right w:w="100" w:type="dxa"/>
            </w:tcMar>
          </w:tcPr>
          <w:p w14:paraId="1289575C" w14:textId="3928AB34" w:rsidR="00F65F4E" w:rsidRPr="00F65F4E" w:rsidRDefault="0083119C" w:rsidP="00F65F4E">
            <w:pPr>
              <w:textAlignment w:val="baseline"/>
            </w:pPr>
            <w:ins w:id="335" w:author="Peter M Corcoran" w:date="2015-11-02T19:15:00Z">
              <w:r>
                <w:t xml:space="preserve">2.2 </w:t>
              </w:r>
              <w:proofErr w:type="spellStart"/>
              <w:r>
                <w:t>lbs</w:t>
              </w:r>
            </w:ins>
            <w:proofErr w:type="spellEnd"/>
          </w:p>
        </w:tc>
      </w:tr>
      <w:tr w:rsidR="00F65F4E" w:rsidRPr="00F65F4E" w14:paraId="56277F76" w14:textId="77777777" w:rsidTr="0016123D">
        <w:trPr>
          <w:trHeight w:val="272"/>
        </w:trPr>
        <w:tc>
          <w:tcPr>
            <w:tcW w:w="6189" w:type="dxa"/>
            <w:tcMar>
              <w:top w:w="100" w:type="dxa"/>
              <w:left w:w="100" w:type="dxa"/>
              <w:bottom w:w="100" w:type="dxa"/>
              <w:right w:w="100" w:type="dxa"/>
            </w:tcMar>
          </w:tcPr>
          <w:p w14:paraId="3EF5FC57" w14:textId="77777777" w:rsidR="00F65F4E" w:rsidRPr="00F65F4E" w:rsidRDefault="00F65F4E" w:rsidP="00F65F4E">
            <w:pPr>
              <w:textAlignment w:val="baseline"/>
            </w:pPr>
            <w:r w:rsidRPr="00F65F4E">
              <w:t>Navigation - Terence Staples</w:t>
            </w:r>
          </w:p>
        </w:tc>
        <w:tc>
          <w:tcPr>
            <w:tcW w:w="3427" w:type="dxa"/>
            <w:tcMar>
              <w:top w:w="100" w:type="dxa"/>
              <w:left w:w="100" w:type="dxa"/>
              <w:bottom w:w="100" w:type="dxa"/>
              <w:right w:w="100" w:type="dxa"/>
            </w:tcMar>
          </w:tcPr>
          <w:p w14:paraId="7DDE59C9" w14:textId="1F55218A" w:rsidR="00F65F4E" w:rsidRPr="00F65F4E" w:rsidRDefault="00F65F4E" w:rsidP="00F65F4E">
            <w:pPr>
              <w:textAlignment w:val="baseline"/>
            </w:pPr>
            <w:del w:id="336" w:author="Peter M Corcoran" w:date="2015-11-02T19:10:00Z">
              <w:r w:rsidRPr="00F65F4E" w:rsidDel="008C43C0">
                <w:delText>7.05 oz.</w:delText>
              </w:r>
            </w:del>
            <w:ins w:id="337" w:author="Peter M Corcoran" w:date="2015-11-02T19:10:00Z">
              <w:r w:rsidR="008C43C0">
                <w:t xml:space="preserve">0.44 </w:t>
              </w:r>
              <w:proofErr w:type="spellStart"/>
              <w:r w:rsidR="008C43C0">
                <w:t>lbs</w:t>
              </w:r>
            </w:ins>
            <w:proofErr w:type="spellEnd"/>
          </w:p>
        </w:tc>
      </w:tr>
      <w:tr w:rsidR="00F65F4E" w:rsidRPr="00F65F4E" w14:paraId="3777A1C9" w14:textId="77777777" w:rsidTr="0016123D">
        <w:trPr>
          <w:trHeight w:val="558"/>
        </w:trPr>
        <w:tc>
          <w:tcPr>
            <w:tcW w:w="6189" w:type="dxa"/>
            <w:tcMar>
              <w:top w:w="100" w:type="dxa"/>
              <w:left w:w="100" w:type="dxa"/>
              <w:bottom w:w="100" w:type="dxa"/>
              <w:right w:w="100" w:type="dxa"/>
            </w:tcMar>
          </w:tcPr>
          <w:p w14:paraId="4451AD0E" w14:textId="77777777" w:rsidR="00F65F4E" w:rsidRPr="00F65F4E" w:rsidRDefault="00F65F4E" w:rsidP="00F65F4E">
            <w:pPr>
              <w:textAlignment w:val="baseline"/>
            </w:pPr>
            <w:r w:rsidRPr="00F65F4E">
              <w:t>Microcontroller - Peter Corcoran</w:t>
            </w:r>
          </w:p>
          <w:p w14:paraId="0C68CE1A" w14:textId="77777777" w:rsidR="00F65F4E" w:rsidRPr="00F65F4E" w:rsidRDefault="00F65F4E" w:rsidP="00F65F4E">
            <w:pPr>
              <w:textAlignment w:val="baseline"/>
            </w:pPr>
            <w:r w:rsidRPr="00F65F4E">
              <w:t>Logistics - Peter Corcoran</w:t>
            </w:r>
          </w:p>
        </w:tc>
        <w:tc>
          <w:tcPr>
            <w:tcW w:w="3427" w:type="dxa"/>
            <w:tcMar>
              <w:top w:w="100" w:type="dxa"/>
              <w:left w:w="100" w:type="dxa"/>
              <w:bottom w:w="100" w:type="dxa"/>
              <w:right w:w="100" w:type="dxa"/>
            </w:tcMar>
          </w:tcPr>
          <w:p w14:paraId="2BB77105" w14:textId="00C3CB79" w:rsidR="00F65F4E" w:rsidRPr="00F65F4E" w:rsidRDefault="00F65F4E" w:rsidP="00F65F4E">
            <w:pPr>
              <w:textAlignment w:val="baseline"/>
            </w:pPr>
            <w:del w:id="338" w:author="Peter M Corcoran" w:date="2015-11-02T19:11:00Z">
              <w:r w:rsidDel="008C43C0">
                <w:delText>3.2 oz.</w:delText>
              </w:r>
            </w:del>
            <w:ins w:id="339" w:author="Peter M Corcoran" w:date="2015-11-02T19:11:00Z">
              <w:r w:rsidR="008C43C0">
                <w:t xml:space="preserve">0.6 </w:t>
              </w:r>
              <w:proofErr w:type="spellStart"/>
              <w:r w:rsidR="008C43C0">
                <w:t>lbs</w:t>
              </w:r>
            </w:ins>
            <w:proofErr w:type="spellEnd"/>
          </w:p>
        </w:tc>
      </w:tr>
      <w:tr w:rsidR="00F65F4E" w:rsidRPr="00F65F4E" w14:paraId="473A46DF" w14:textId="77777777" w:rsidTr="0016123D">
        <w:trPr>
          <w:trHeight w:val="558"/>
        </w:trPr>
        <w:tc>
          <w:tcPr>
            <w:tcW w:w="6189" w:type="dxa"/>
            <w:tcMar>
              <w:top w:w="100" w:type="dxa"/>
              <w:left w:w="100" w:type="dxa"/>
              <w:bottom w:w="100" w:type="dxa"/>
              <w:right w:w="100" w:type="dxa"/>
            </w:tcMar>
          </w:tcPr>
          <w:p w14:paraId="0386751D" w14:textId="77777777" w:rsidR="00F65F4E" w:rsidRPr="00F65F4E" w:rsidRDefault="00F65F4E" w:rsidP="00F65F4E">
            <w:pPr>
              <w:textAlignment w:val="baseline"/>
            </w:pPr>
            <w:r w:rsidRPr="00F65F4E">
              <w:t>Chassis - Ben Henson</w:t>
            </w:r>
          </w:p>
          <w:p w14:paraId="58478BE3" w14:textId="77777777" w:rsidR="00F65F4E" w:rsidRPr="00F65F4E" w:rsidRDefault="00F65F4E" w:rsidP="00F65F4E">
            <w:pPr>
              <w:textAlignment w:val="baseline"/>
            </w:pPr>
            <w:r w:rsidRPr="00F65F4E">
              <w:t>Power - Ben Henson</w:t>
            </w:r>
          </w:p>
        </w:tc>
        <w:tc>
          <w:tcPr>
            <w:tcW w:w="3427" w:type="dxa"/>
            <w:tcMar>
              <w:top w:w="100" w:type="dxa"/>
              <w:left w:w="100" w:type="dxa"/>
              <w:bottom w:w="100" w:type="dxa"/>
              <w:right w:w="100" w:type="dxa"/>
            </w:tcMar>
          </w:tcPr>
          <w:p w14:paraId="4BCE5FB4" w14:textId="79F429DE" w:rsidR="00F65F4E" w:rsidRPr="00F65F4E" w:rsidRDefault="00F65F4E" w:rsidP="00F65F4E">
            <w:pPr>
              <w:textAlignment w:val="baseline"/>
            </w:pPr>
            <w:r w:rsidRPr="00F65F4E">
              <w:t>[4.47(chassis)+2.15(power)]lbs.</w:t>
            </w:r>
          </w:p>
        </w:tc>
      </w:tr>
      <w:tr w:rsidR="00F65F4E" w:rsidRPr="00F65F4E" w14:paraId="0033C931" w14:textId="77777777" w:rsidTr="0016123D">
        <w:trPr>
          <w:trHeight w:val="286"/>
        </w:trPr>
        <w:tc>
          <w:tcPr>
            <w:tcW w:w="6189" w:type="dxa"/>
            <w:tcMar>
              <w:top w:w="100" w:type="dxa"/>
              <w:left w:w="100" w:type="dxa"/>
              <w:bottom w:w="100" w:type="dxa"/>
              <w:right w:w="100" w:type="dxa"/>
            </w:tcMar>
          </w:tcPr>
          <w:p w14:paraId="21BDA19F" w14:textId="77777777" w:rsidR="00F65F4E" w:rsidRPr="00F65F4E" w:rsidRDefault="00F65F4E" w:rsidP="00F65F4E">
            <w:pPr>
              <w:textAlignment w:val="baseline"/>
            </w:pPr>
            <w:r w:rsidRPr="00F65F4E">
              <w:rPr>
                <w:b/>
              </w:rPr>
              <w:t>TOTAL</w:t>
            </w:r>
          </w:p>
        </w:tc>
        <w:tc>
          <w:tcPr>
            <w:tcW w:w="3427" w:type="dxa"/>
            <w:tcMar>
              <w:top w:w="100" w:type="dxa"/>
              <w:left w:w="100" w:type="dxa"/>
              <w:bottom w:w="100" w:type="dxa"/>
              <w:right w:w="100" w:type="dxa"/>
            </w:tcMar>
          </w:tcPr>
          <w:p w14:paraId="02EE049E" w14:textId="683CB92A" w:rsidR="00F65F4E" w:rsidRPr="0083119C" w:rsidRDefault="0083119C" w:rsidP="00F65F4E">
            <w:pPr>
              <w:textAlignment w:val="baseline"/>
              <w:rPr>
                <w:b/>
                <w:rPrChange w:id="340" w:author="Peter M Corcoran" w:date="2015-11-02T19:16:00Z">
                  <w:rPr/>
                </w:rPrChange>
              </w:rPr>
            </w:pPr>
            <w:ins w:id="341" w:author="Peter M Corcoran" w:date="2015-11-02T19:16:00Z">
              <w:r w:rsidRPr="0083119C">
                <w:rPr>
                  <w:b/>
                  <w:rPrChange w:id="342" w:author="Peter M Corcoran" w:date="2015-11-02T19:16:00Z">
                    <w:rPr/>
                  </w:rPrChange>
                </w:rPr>
                <w:t xml:space="preserve">17.5 </w:t>
              </w:r>
              <w:proofErr w:type="spellStart"/>
              <w:r w:rsidRPr="0083119C">
                <w:rPr>
                  <w:b/>
                  <w:rPrChange w:id="343" w:author="Peter M Corcoran" w:date="2015-11-02T19:16:00Z">
                    <w:rPr/>
                  </w:rPrChange>
                </w:rPr>
                <w:t>lbs</w:t>
              </w:r>
            </w:ins>
            <w:proofErr w:type="spellEnd"/>
          </w:p>
        </w:tc>
      </w:tr>
    </w:tbl>
    <w:p w14:paraId="6713B5BD" w14:textId="77777777" w:rsidR="00891C7E" w:rsidRDefault="00891C7E" w:rsidP="00C833C2">
      <w:pPr>
        <w:textAlignment w:val="baseline"/>
      </w:pPr>
    </w:p>
    <w:p w14:paraId="20A5AA69" w14:textId="77777777" w:rsidR="00891C7E" w:rsidRDefault="00891C7E">
      <w:pPr>
        <w:jc w:val="left"/>
        <w:rPr>
          <w:b/>
          <w:sz w:val="32"/>
          <w:szCs w:val="28"/>
        </w:rPr>
      </w:pPr>
      <w:r>
        <w:br w:type="page"/>
      </w:r>
    </w:p>
    <w:p w14:paraId="1BEDB6B8" w14:textId="45211168" w:rsidR="00891C7E" w:rsidRDefault="00891C7E">
      <w:pPr>
        <w:pStyle w:val="Heading2"/>
      </w:pPr>
      <w:bookmarkStart w:id="344" w:name="_Toc434233393"/>
      <w:r>
        <w:t>Delivery &amp; Storage</w:t>
      </w:r>
      <w:bookmarkEnd w:id="344"/>
    </w:p>
    <w:p w14:paraId="552CC413" w14:textId="77777777" w:rsidR="00891C7E" w:rsidRDefault="00891C7E" w:rsidP="0016123D"/>
    <w:p w14:paraId="0DB19792" w14:textId="381C73B0" w:rsidR="00891C7E" w:rsidRPr="0016123D" w:rsidRDefault="00891C7E" w:rsidP="0016123D">
      <w:pPr>
        <w:pStyle w:val="Caption"/>
      </w:pPr>
      <w:bookmarkStart w:id="345" w:name="_Toc434232852"/>
      <w:r>
        <w:t xml:space="preserve">Table </w:t>
      </w:r>
      <w:fldSimple w:instr=" SEQ Table \* ARABIC ">
        <w:r w:rsidR="006175EC">
          <w:rPr>
            <w:noProof/>
          </w:rPr>
          <w:t>67</w:t>
        </w:r>
      </w:fldSimple>
      <w:r>
        <w:t>. Delivery &amp; Storage Weight Table</w:t>
      </w:r>
      <w:bookmarkEnd w:id="345"/>
    </w:p>
    <w:p w14:paraId="09876260" w14:textId="77777777" w:rsidR="00891C7E" w:rsidRDefault="00891C7E" w:rsidP="00891C7E">
      <w:pPr>
        <w:ind w:left="720"/>
        <w:jc w:val="center"/>
      </w:pPr>
    </w:p>
    <w:tbl>
      <w:tblPr>
        <w:tblW w:w="56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60"/>
        <w:gridCol w:w="2120"/>
        <w:gridCol w:w="1250"/>
        <w:gridCol w:w="1160"/>
      </w:tblGrid>
      <w:tr w:rsidR="00891C7E" w14:paraId="44B9416D" w14:textId="77777777" w:rsidTr="0016123D">
        <w:trPr>
          <w:jc w:val="center"/>
        </w:trPr>
        <w:tc>
          <w:tcPr>
            <w:tcW w:w="1160" w:type="dxa"/>
            <w:tcMar>
              <w:top w:w="100" w:type="dxa"/>
              <w:left w:w="100" w:type="dxa"/>
              <w:bottom w:w="100" w:type="dxa"/>
              <w:right w:w="100" w:type="dxa"/>
            </w:tcMar>
          </w:tcPr>
          <w:p w14:paraId="29D5B2D3" w14:textId="77777777" w:rsidR="00891C7E" w:rsidRDefault="00891C7E" w:rsidP="00891C7E">
            <w:pPr>
              <w:ind w:left="-15"/>
              <w:jc w:val="center"/>
            </w:pPr>
            <w:r>
              <w:t>QTY</w:t>
            </w:r>
          </w:p>
        </w:tc>
        <w:tc>
          <w:tcPr>
            <w:tcW w:w="2120" w:type="dxa"/>
            <w:tcMar>
              <w:top w:w="100" w:type="dxa"/>
              <w:left w:w="100" w:type="dxa"/>
              <w:bottom w:w="100" w:type="dxa"/>
              <w:right w:w="100" w:type="dxa"/>
            </w:tcMar>
          </w:tcPr>
          <w:p w14:paraId="063A1A1A" w14:textId="77777777" w:rsidR="00891C7E" w:rsidRDefault="00891C7E" w:rsidP="00891C7E">
            <w:pPr>
              <w:ind w:left="720"/>
              <w:jc w:val="center"/>
            </w:pPr>
            <w:r>
              <w:t>Part</w:t>
            </w:r>
          </w:p>
        </w:tc>
        <w:tc>
          <w:tcPr>
            <w:tcW w:w="1250" w:type="dxa"/>
            <w:tcMar>
              <w:top w:w="100" w:type="dxa"/>
              <w:left w:w="100" w:type="dxa"/>
              <w:bottom w:w="100" w:type="dxa"/>
              <w:right w:w="100" w:type="dxa"/>
            </w:tcMar>
          </w:tcPr>
          <w:p w14:paraId="7E081BED" w14:textId="77777777" w:rsidR="00891C7E" w:rsidRDefault="00891C7E" w:rsidP="00891C7E">
            <w:pPr>
              <w:widowControl w:val="0"/>
              <w:spacing w:line="276" w:lineRule="auto"/>
              <w:jc w:val="center"/>
            </w:pPr>
            <w:r>
              <w:t>W, g</w:t>
            </w:r>
          </w:p>
        </w:tc>
        <w:tc>
          <w:tcPr>
            <w:tcW w:w="1160" w:type="dxa"/>
            <w:tcMar>
              <w:top w:w="100" w:type="dxa"/>
              <w:left w:w="100" w:type="dxa"/>
              <w:bottom w:w="100" w:type="dxa"/>
              <w:right w:w="100" w:type="dxa"/>
            </w:tcMar>
          </w:tcPr>
          <w:p w14:paraId="1824540D" w14:textId="77777777" w:rsidR="00891C7E" w:rsidRDefault="00891C7E" w:rsidP="00891C7E">
            <w:pPr>
              <w:widowControl w:val="0"/>
              <w:spacing w:line="276" w:lineRule="auto"/>
              <w:jc w:val="center"/>
            </w:pPr>
            <w:r>
              <w:t>Total W, g</w:t>
            </w:r>
          </w:p>
        </w:tc>
      </w:tr>
      <w:tr w:rsidR="00891C7E" w14:paraId="45447F38" w14:textId="77777777" w:rsidTr="0016123D">
        <w:trPr>
          <w:jc w:val="center"/>
        </w:trPr>
        <w:tc>
          <w:tcPr>
            <w:tcW w:w="1160" w:type="dxa"/>
            <w:tcMar>
              <w:top w:w="100" w:type="dxa"/>
              <w:left w:w="100" w:type="dxa"/>
              <w:bottom w:w="100" w:type="dxa"/>
              <w:right w:w="100" w:type="dxa"/>
            </w:tcMar>
          </w:tcPr>
          <w:p w14:paraId="120FD01C" w14:textId="77777777" w:rsidR="00891C7E" w:rsidRDefault="00891C7E" w:rsidP="00891C7E">
            <w:pPr>
              <w:widowControl w:val="0"/>
              <w:spacing w:line="276" w:lineRule="auto"/>
              <w:jc w:val="center"/>
            </w:pPr>
            <w:r>
              <w:t>2</w:t>
            </w:r>
          </w:p>
        </w:tc>
        <w:tc>
          <w:tcPr>
            <w:tcW w:w="2120" w:type="dxa"/>
            <w:tcMar>
              <w:top w:w="100" w:type="dxa"/>
              <w:left w:w="100" w:type="dxa"/>
              <w:bottom w:w="100" w:type="dxa"/>
              <w:right w:w="100" w:type="dxa"/>
            </w:tcMar>
          </w:tcPr>
          <w:p w14:paraId="03AF9007" w14:textId="77777777" w:rsidR="00891C7E" w:rsidRDefault="00891C7E" w:rsidP="00891C7E">
            <w:pPr>
              <w:widowControl w:val="0"/>
              <w:spacing w:line="276" w:lineRule="auto"/>
              <w:jc w:val="center"/>
            </w:pPr>
            <w:r>
              <w:t>Linear Actuator</w:t>
            </w:r>
          </w:p>
        </w:tc>
        <w:tc>
          <w:tcPr>
            <w:tcW w:w="1250" w:type="dxa"/>
            <w:tcMar>
              <w:top w:w="100" w:type="dxa"/>
              <w:left w:w="100" w:type="dxa"/>
              <w:bottom w:w="100" w:type="dxa"/>
              <w:right w:w="100" w:type="dxa"/>
            </w:tcMar>
          </w:tcPr>
          <w:p w14:paraId="01350575" w14:textId="77777777" w:rsidR="00891C7E" w:rsidRDefault="00891C7E" w:rsidP="00891C7E">
            <w:pPr>
              <w:widowControl w:val="0"/>
              <w:spacing w:line="276" w:lineRule="auto"/>
              <w:jc w:val="center"/>
            </w:pPr>
            <w:r>
              <w:t>74</w:t>
            </w:r>
          </w:p>
        </w:tc>
        <w:tc>
          <w:tcPr>
            <w:tcW w:w="1160" w:type="dxa"/>
            <w:tcMar>
              <w:top w:w="100" w:type="dxa"/>
              <w:left w:w="100" w:type="dxa"/>
              <w:bottom w:w="100" w:type="dxa"/>
              <w:right w:w="100" w:type="dxa"/>
            </w:tcMar>
          </w:tcPr>
          <w:p w14:paraId="6A1F13B9" w14:textId="77777777" w:rsidR="00891C7E" w:rsidRDefault="00891C7E" w:rsidP="00891C7E">
            <w:pPr>
              <w:widowControl w:val="0"/>
              <w:spacing w:line="276" w:lineRule="auto"/>
              <w:jc w:val="center"/>
            </w:pPr>
            <w:r>
              <w:t>148</w:t>
            </w:r>
            <w:r>
              <w:br/>
              <w:t xml:space="preserve"> </w:t>
            </w:r>
          </w:p>
        </w:tc>
      </w:tr>
      <w:tr w:rsidR="00891C7E" w14:paraId="2F80EC02" w14:textId="77777777" w:rsidTr="0016123D">
        <w:trPr>
          <w:jc w:val="center"/>
        </w:trPr>
        <w:tc>
          <w:tcPr>
            <w:tcW w:w="1160" w:type="dxa"/>
            <w:tcMar>
              <w:top w:w="100" w:type="dxa"/>
              <w:left w:w="100" w:type="dxa"/>
              <w:bottom w:w="100" w:type="dxa"/>
              <w:right w:w="100" w:type="dxa"/>
            </w:tcMar>
          </w:tcPr>
          <w:p w14:paraId="6FD15292" w14:textId="77777777" w:rsidR="00891C7E" w:rsidRDefault="00891C7E" w:rsidP="00891C7E">
            <w:pPr>
              <w:widowControl w:val="0"/>
              <w:spacing w:line="276" w:lineRule="auto"/>
              <w:jc w:val="center"/>
            </w:pPr>
            <w:r>
              <w:t>2</w:t>
            </w:r>
          </w:p>
        </w:tc>
        <w:tc>
          <w:tcPr>
            <w:tcW w:w="2120" w:type="dxa"/>
            <w:tcMar>
              <w:top w:w="100" w:type="dxa"/>
              <w:left w:w="100" w:type="dxa"/>
              <w:bottom w:w="100" w:type="dxa"/>
              <w:right w:w="100" w:type="dxa"/>
            </w:tcMar>
          </w:tcPr>
          <w:p w14:paraId="4C5992F7" w14:textId="77777777" w:rsidR="00891C7E" w:rsidRDefault="00891C7E" w:rsidP="00891C7E">
            <w:pPr>
              <w:widowControl w:val="0"/>
              <w:spacing w:line="276" w:lineRule="auto"/>
              <w:jc w:val="center"/>
            </w:pPr>
            <w:r>
              <w:t>Linear Actuator Controller</w:t>
            </w:r>
          </w:p>
        </w:tc>
        <w:tc>
          <w:tcPr>
            <w:tcW w:w="1250" w:type="dxa"/>
            <w:tcMar>
              <w:top w:w="100" w:type="dxa"/>
              <w:left w:w="100" w:type="dxa"/>
              <w:bottom w:w="100" w:type="dxa"/>
              <w:right w:w="100" w:type="dxa"/>
            </w:tcMar>
          </w:tcPr>
          <w:p w14:paraId="2367E52D" w14:textId="77777777" w:rsidR="00891C7E" w:rsidRDefault="00891C7E" w:rsidP="00891C7E">
            <w:pPr>
              <w:widowControl w:val="0"/>
              <w:spacing w:line="276" w:lineRule="auto"/>
              <w:jc w:val="center"/>
            </w:pPr>
            <w:r>
              <w:t>19.5</w:t>
            </w:r>
          </w:p>
        </w:tc>
        <w:tc>
          <w:tcPr>
            <w:tcW w:w="1160" w:type="dxa"/>
            <w:tcMar>
              <w:top w:w="100" w:type="dxa"/>
              <w:left w:w="100" w:type="dxa"/>
              <w:bottom w:w="100" w:type="dxa"/>
              <w:right w:w="100" w:type="dxa"/>
            </w:tcMar>
          </w:tcPr>
          <w:p w14:paraId="63CFA1D9" w14:textId="77777777" w:rsidR="00891C7E" w:rsidRDefault="00891C7E" w:rsidP="00891C7E">
            <w:pPr>
              <w:widowControl w:val="0"/>
              <w:spacing w:line="276" w:lineRule="auto"/>
              <w:jc w:val="center"/>
            </w:pPr>
            <w:r>
              <w:t>39</w:t>
            </w:r>
          </w:p>
        </w:tc>
      </w:tr>
      <w:tr w:rsidR="00891C7E" w14:paraId="093FE69C" w14:textId="77777777" w:rsidTr="0016123D">
        <w:trPr>
          <w:jc w:val="center"/>
        </w:trPr>
        <w:tc>
          <w:tcPr>
            <w:tcW w:w="1160" w:type="dxa"/>
            <w:tcMar>
              <w:top w:w="100" w:type="dxa"/>
              <w:left w:w="100" w:type="dxa"/>
              <w:bottom w:w="100" w:type="dxa"/>
              <w:right w:w="100" w:type="dxa"/>
            </w:tcMar>
          </w:tcPr>
          <w:p w14:paraId="7FEACAF6" w14:textId="77777777" w:rsidR="00891C7E" w:rsidRDefault="00891C7E" w:rsidP="00891C7E">
            <w:pPr>
              <w:widowControl w:val="0"/>
              <w:spacing w:line="276" w:lineRule="auto"/>
              <w:jc w:val="center"/>
            </w:pPr>
            <w:r>
              <w:t>6</w:t>
            </w:r>
          </w:p>
        </w:tc>
        <w:tc>
          <w:tcPr>
            <w:tcW w:w="2120" w:type="dxa"/>
            <w:tcMar>
              <w:top w:w="100" w:type="dxa"/>
              <w:left w:w="100" w:type="dxa"/>
              <w:bottom w:w="100" w:type="dxa"/>
              <w:right w:w="100" w:type="dxa"/>
            </w:tcMar>
          </w:tcPr>
          <w:p w14:paraId="6D792F15" w14:textId="77777777" w:rsidR="00891C7E" w:rsidRDefault="00891C7E" w:rsidP="00891C7E">
            <w:pPr>
              <w:widowControl w:val="0"/>
              <w:spacing w:line="276" w:lineRule="auto"/>
              <w:jc w:val="center"/>
            </w:pPr>
            <w:r>
              <w:t>Kydex Sheets</w:t>
            </w:r>
          </w:p>
        </w:tc>
        <w:tc>
          <w:tcPr>
            <w:tcW w:w="1250" w:type="dxa"/>
            <w:tcMar>
              <w:top w:w="100" w:type="dxa"/>
              <w:left w:w="100" w:type="dxa"/>
              <w:bottom w:w="100" w:type="dxa"/>
              <w:right w:w="100" w:type="dxa"/>
            </w:tcMar>
          </w:tcPr>
          <w:p w14:paraId="5D10323C" w14:textId="77777777" w:rsidR="00891C7E" w:rsidRDefault="00891C7E" w:rsidP="00891C7E">
            <w:pPr>
              <w:widowControl w:val="0"/>
              <w:spacing w:line="276" w:lineRule="auto"/>
              <w:jc w:val="center"/>
            </w:pPr>
            <w:r>
              <w:t>208</w:t>
            </w:r>
          </w:p>
        </w:tc>
        <w:tc>
          <w:tcPr>
            <w:tcW w:w="1160" w:type="dxa"/>
            <w:tcMar>
              <w:top w:w="100" w:type="dxa"/>
              <w:left w:w="100" w:type="dxa"/>
              <w:bottom w:w="100" w:type="dxa"/>
              <w:right w:w="100" w:type="dxa"/>
            </w:tcMar>
          </w:tcPr>
          <w:p w14:paraId="51642081" w14:textId="77777777" w:rsidR="00891C7E" w:rsidRDefault="00891C7E" w:rsidP="00891C7E">
            <w:pPr>
              <w:widowControl w:val="0"/>
              <w:spacing w:line="276" w:lineRule="auto"/>
              <w:jc w:val="center"/>
            </w:pPr>
            <w:r>
              <w:t>1248</w:t>
            </w:r>
            <w:r>
              <w:br/>
              <w:t xml:space="preserve"> </w:t>
            </w:r>
          </w:p>
        </w:tc>
      </w:tr>
    </w:tbl>
    <w:p w14:paraId="737E97CE" w14:textId="77777777" w:rsidR="00891C7E" w:rsidRDefault="00891C7E" w:rsidP="00891C7E">
      <w:pPr>
        <w:ind w:left="720"/>
      </w:pPr>
    </w:p>
    <w:p w14:paraId="3BE89329" w14:textId="77777777" w:rsidR="00891C7E" w:rsidRDefault="00891C7E">
      <w:pPr>
        <w:jc w:val="left"/>
        <w:rPr>
          <w:b/>
          <w:sz w:val="32"/>
          <w:szCs w:val="28"/>
        </w:rPr>
      </w:pPr>
      <w:bookmarkStart w:id="346" w:name="h.lmk1yaa5zkce" w:colFirst="0" w:colLast="0"/>
      <w:bookmarkEnd w:id="346"/>
      <w:r>
        <w:br w:type="page"/>
      </w:r>
    </w:p>
    <w:p w14:paraId="5A92AF52" w14:textId="4C38D8F9" w:rsidR="00891C7E" w:rsidRDefault="00891C7E">
      <w:pPr>
        <w:pStyle w:val="Heading2"/>
      </w:pPr>
      <w:bookmarkStart w:id="347" w:name="_Toc434233394"/>
      <w:r>
        <w:t>Cargo Retrieval</w:t>
      </w:r>
      <w:bookmarkEnd w:id="347"/>
      <w:r>
        <w:t xml:space="preserve"> </w:t>
      </w:r>
    </w:p>
    <w:p w14:paraId="485CD5CC" w14:textId="77777777" w:rsidR="00891C7E" w:rsidRDefault="00891C7E" w:rsidP="00891C7E">
      <w:pPr>
        <w:ind w:left="720"/>
      </w:pPr>
      <w:r>
        <w:t>Evan Gilbert</w:t>
      </w:r>
    </w:p>
    <w:p w14:paraId="2C82DA5D" w14:textId="77777777" w:rsidR="00891C7E" w:rsidRDefault="00891C7E" w:rsidP="00891C7E">
      <w:pPr>
        <w:ind w:left="720"/>
      </w:pPr>
    </w:p>
    <w:p w14:paraId="1D5FE919" w14:textId="07789652" w:rsidR="00891C7E" w:rsidRDefault="00891C7E" w:rsidP="0016123D">
      <w:pPr>
        <w:pStyle w:val="Caption"/>
      </w:pPr>
      <w:bookmarkStart w:id="348" w:name="_Toc434232853"/>
      <w:r>
        <w:t xml:space="preserve">Table </w:t>
      </w:r>
      <w:fldSimple w:instr=" SEQ Table \* ARABIC ">
        <w:r w:rsidR="006175EC">
          <w:rPr>
            <w:noProof/>
          </w:rPr>
          <w:t>68</w:t>
        </w:r>
      </w:fldSimple>
      <w:r>
        <w:t>. Weight Budget</w:t>
      </w:r>
      <w:bookmarkEnd w:id="348"/>
    </w:p>
    <w:tbl>
      <w:tblPr>
        <w:tblW w:w="5760" w:type="dxa"/>
        <w:tblInd w:w="16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845"/>
        <w:gridCol w:w="1005"/>
        <w:gridCol w:w="2055"/>
      </w:tblGrid>
      <w:tr w:rsidR="00891C7E" w14:paraId="3E5FE393" w14:textId="77777777" w:rsidTr="00891C7E">
        <w:tc>
          <w:tcPr>
            <w:tcW w:w="855" w:type="dxa"/>
            <w:tcMar>
              <w:top w:w="100" w:type="dxa"/>
              <w:left w:w="100" w:type="dxa"/>
              <w:bottom w:w="100" w:type="dxa"/>
              <w:right w:w="100" w:type="dxa"/>
            </w:tcMar>
          </w:tcPr>
          <w:p w14:paraId="037E28A5" w14:textId="77777777" w:rsidR="00891C7E" w:rsidRDefault="00891C7E" w:rsidP="00891C7E">
            <w:pPr>
              <w:widowControl w:val="0"/>
              <w:jc w:val="center"/>
            </w:pPr>
            <w:r>
              <w:t>QTY</w:t>
            </w:r>
          </w:p>
        </w:tc>
        <w:tc>
          <w:tcPr>
            <w:tcW w:w="1845" w:type="dxa"/>
            <w:tcMar>
              <w:top w:w="100" w:type="dxa"/>
              <w:left w:w="100" w:type="dxa"/>
              <w:bottom w:w="100" w:type="dxa"/>
              <w:right w:w="100" w:type="dxa"/>
            </w:tcMar>
          </w:tcPr>
          <w:p w14:paraId="19E9FD23" w14:textId="77777777" w:rsidR="00891C7E" w:rsidRDefault="00891C7E" w:rsidP="00891C7E">
            <w:pPr>
              <w:widowControl w:val="0"/>
              <w:jc w:val="center"/>
            </w:pPr>
            <w:r>
              <w:t>Part</w:t>
            </w:r>
          </w:p>
        </w:tc>
        <w:tc>
          <w:tcPr>
            <w:tcW w:w="1005" w:type="dxa"/>
            <w:tcMar>
              <w:top w:w="100" w:type="dxa"/>
              <w:left w:w="100" w:type="dxa"/>
              <w:bottom w:w="100" w:type="dxa"/>
              <w:right w:w="100" w:type="dxa"/>
            </w:tcMar>
          </w:tcPr>
          <w:p w14:paraId="40A0EE39" w14:textId="77777777" w:rsidR="00891C7E" w:rsidRDefault="00891C7E" w:rsidP="00891C7E">
            <w:pPr>
              <w:widowControl w:val="0"/>
              <w:jc w:val="center"/>
            </w:pPr>
            <w:r>
              <w:t>W, g</w:t>
            </w:r>
          </w:p>
        </w:tc>
        <w:tc>
          <w:tcPr>
            <w:tcW w:w="2055" w:type="dxa"/>
            <w:tcMar>
              <w:top w:w="100" w:type="dxa"/>
              <w:left w:w="100" w:type="dxa"/>
              <w:bottom w:w="100" w:type="dxa"/>
              <w:right w:w="100" w:type="dxa"/>
            </w:tcMar>
          </w:tcPr>
          <w:p w14:paraId="78DFD79F" w14:textId="77777777" w:rsidR="00891C7E" w:rsidRDefault="00891C7E" w:rsidP="00891C7E">
            <w:pPr>
              <w:widowControl w:val="0"/>
              <w:jc w:val="center"/>
            </w:pPr>
            <w:r>
              <w:t>Total W, g</w:t>
            </w:r>
          </w:p>
        </w:tc>
      </w:tr>
      <w:tr w:rsidR="00891C7E" w14:paraId="1901850D" w14:textId="77777777" w:rsidTr="00891C7E">
        <w:tc>
          <w:tcPr>
            <w:tcW w:w="855" w:type="dxa"/>
            <w:tcMar>
              <w:top w:w="100" w:type="dxa"/>
              <w:left w:w="100" w:type="dxa"/>
              <w:bottom w:w="100" w:type="dxa"/>
              <w:right w:w="100" w:type="dxa"/>
            </w:tcMar>
          </w:tcPr>
          <w:p w14:paraId="7FAA5F22"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4610884C" w14:textId="77777777" w:rsidR="00891C7E" w:rsidRDefault="00891C7E" w:rsidP="00891C7E">
            <w:pPr>
              <w:widowControl w:val="0"/>
              <w:jc w:val="center"/>
            </w:pPr>
            <w:r>
              <w:t>Thrust Needle Bearing</w:t>
            </w:r>
          </w:p>
        </w:tc>
        <w:tc>
          <w:tcPr>
            <w:tcW w:w="1005" w:type="dxa"/>
            <w:tcMar>
              <w:top w:w="100" w:type="dxa"/>
              <w:left w:w="100" w:type="dxa"/>
              <w:bottom w:w="100" w:type="dxa"/>
              <w:right w:w="100" w:type="dxa"/>
            </w:tcMar>
          </w:tcPr>
          <w:p w14:paraId="0349A9A6" w14:textId="77777777" w:rsidR="00891C7E" w:rsidRDefault="00891C7E" w:rsidP="00891C7E">
            <w:pPr>
              <w:widowControl w:val="0"/>
              <w:jc w:val="center"/>
            </w:pPr>
            <w:r>
              <w:t>21</w:t>
            </w:r>
          </w:p>
        </w:tc>
        <w:tc>
          <w:tcPr>
            <w:tcW w:w="2055" w:type="dxa"/>
            <w:tcMar>
              <w:top w:w="100" w:type="dxa"/>
              <w:left w:w="100" w:type="dxa"/>
              <w:bottom w:w="100" w:type="dxa"/>
              <w:right w:w="100" w:type="dxa"/>
            </w:tcMar>
          </w:tcPr>
          <w:p w14:paraId="3BFDF735" w14:textId="77777777" w:rsidR="00891C7E" w:rsidRDefault="00891C7E" w:rsidP="00891C7E">
            <w:pPr>
              <w:widowControl w:val="0"/>
              <w:jc w:val="center"/>
            </w:pPr>
            <w:r>
              <w:t>21</w:t>
            </w:r>
          </w:p>
        </w:tc>
      </w:tr>
      <w:tr w:rsidR="00891C7E" w14:paraId="5BD956D0" w14:textId="77777777" w:rsidTr="00891C7E">
        <w:tc>
          <w:tcPr>
            <w:tcW w:w="855" w:type="dxa"/>
            <w:tcMar>
              <w:top w:w="100" w:type="dxa"/>
              <w:left w:w="100" w:type="dxa"/>
              <w:bottom w:w="100" w:type="dxa"/>
              <w:right w:w="100" w:type="dxa"/>
            </w:tcMar>
          </w:tcPr>
          <w:p w14:paraId="6A59F134" w14:textId="77777777" w:rsidR="00891C7E" w:rsidRDefault="00891C7E" w:rsidP="00891C7E">
            <w:pPr>
              <w:widowControl w:val="0"/>
              <w:jc w:val="center"/>
            </w:pPr>
            <w:r>
              <w:t>3</w:t>
            </w:r>
          </w:p>
        </w:tc>
        <w:tc>
          <w:tcPr>
            <w:tcW w:w="1845" w:type="dxa"/>
            <w:tcMar>
              <w:top w:w="100" w:type="dxa"/>
              <w:left w:w="100" w:type="dxa"/>
              <w:bottom w:w="100" w:type="dxa"/>
              <w:right w:w="100" w:type="dxa"/>
            </w:tcMar>
          </w:tcPr>
          <w:p w14:paraId="17873B8C" w14:textId="77777777" w:rsidR="00891C7E" w:rsidRDefault="00891C7E" w:rsidP="00891C7E">
            <w:pPr>
              <w:widowControl w:val="0"/>
              <w:jc w:val="center"/>
            </w:pPr>
            <w:r>
              <w:t>Arm Skate BB</w:t>
            </w:r>
          </w:p>
        </w:tc>
        <w:tc>
          <w:tcPr>
            <w:tcW w:w="1005" w:type="dxa"/>
            <w:tcMar>
              <w:top w:w="100" w:type="dxa"/>
              <w:left w:w="100" w:type="dxa"/>
              <w:bottom w:w="100" w:type="dxa"/>
              <w:right w:w="100" w:type="dxa"/>
            </w:tcMar>
          </w:tcPr>
          <w:p w14:paraId="3A0433AA" w14:textId="77777777" w:rsidR="00891C7E" w:rsidRDefault="00891C7E" w:rsidP="00891C7E">
            <w:pPr>
              <w:widowControl w:val="0"/>
              <w:jc w:val="center"/>
            </w:pPr>
            <w:r>
              <w:t>8.5</w:t>
            </w:r>
          </w:p>
        </w:tc>
        <w:tc>
          <w:tcPr>
            <w:tcW w:w="2055" w:type="dxa"/>
            <w:tcMar>
              <w:top w:w="100" w:type="dxa"/>
              <w:left w:w="100" w:type="dxa"/>
              <w:bottom w:w="100" w:type="dxa"/>
              <w:right w:w="100" w:type="dxa"/>
            </w:tcMar>
          </w:tcPr>
          <w:p w14:paraId="4E3ED760" w14:textId="77777777" w:rsidR="00891C7E" w:rsidRDefault="00891C7E" w:rsidP="00891C7E">
            <w:pPr>
              <w:widowControl w:val="0"/>
              <w:jc w:val="center"/>
            </w:pPr>
            <w:r>
              <w:t>25.5</w:t>
            </w:r>
          </w:p>
        </w:tc>
      </w:tr>
      <w:tr w:rsidR="00891C7E" w14:paraId="32936A8C" w14:textId="77777777" w:rsidTr="00891C7E">
        <w:tc>
          <w:tcPr>
            <w:tcW w:w="855" w:type="dxa"/>
            <w:tcMar>
              <w:top w:w="100" w:type="dxa"/>
              <w:left w:w="100" w:type="dxa"/>
              <w:bottom w:w="100" w:type="dxa"/>
              <w:right w:w="100" w:type="dxa"/>
            </w:tcMar>
          </w:tcPr>
          <w:p w14:paraId="3BE45AB4" w14:textId="77777777" w:rsidR="00891C7E" w:rsidRDefault="00891C7E" w:rsidP="00891C7E">
            <w:pPr>
              <w:widowControl w:val="0"/>
              <w:jc w:val="center"/>
            </w:pPr>
            <w:r>
              <w:t>6</w:t>
            </w:r>
          </w:p>
        </w:tc>
        <w:tc>
          <w:tcPr>
            <w:tcW w:w="1845" w:type="dxa"/>
            <w:tcMar>
              <w:top w:w="100" w:type="dxa"/>
              <w:left w:w="100" w:type="dxa"/>
              <w:bottom w:w="100" w:type="dxa"/>
              <w:right w:w="100" w:type="dxa"/>
            </w:tcMar>
          </w:tcPr>
          <w:p w14:paraId="42788FDF" w14:textId="77777777" w:rsidR="00891C7E" w:rsidRDefault="00891C7E" w:rsidP="00891C7E">
            <w:pPr>
              <w:widowControl w:val="0"/>
              <w:jc w:val="center"/>
            </w:pPr>
            <w:r>
              <w:t>Servo Motor</w:t>
            </w:r>
          </w:p>
        </w:tc>
        <w:tc>
          <w:tcPr>
            <w:tcW w:w="1005" w:type="dxa"/>
            <w:tcMar>
              <w:top w:w="100" w:type="dxa"/>
              <w:left w:w="100" w:type="dxa"/>
              <w:bottom w:w="100" w:type="dxa"/>
              <w:right w:w="100" w:type="dxa"/>
            </w:tcMar>
          </w:tcPr>
          <w:p w14:paraId="263427BE" w14:textId="77777777" w:rsidR="00891C7E" w:rsidRDefault="00891C7E" w:rsidP="00891C7E">
            <w:pPr>
              <w:widowControl w:val="0"/>
              <w:jc w:val="center"/>
            </w:pPr>
            <w:r>
              <w:t>54.5</w:t>
            </w:r>
          </w:p>
        </w:tc>
        <w:tc>
          <w:tcPr>
            <w:tcW w:w="2055" w:type="dxa"/>
            <w:tcMar>
              <w:top w:w="100" w:type="dxa"/>
              <w:left w:w="100" w:type="dxa"/>
              <w:bottom w:w="100" w:type="dxa"/>
              <w:right w:w="100" w:type="dxa"/>
            </w:tcMar>
          </w:tcPr>
          <w:p w14:paraId="39E573AC" w14:textId="77777777" w:rsidR="00891C7E" w:rsidRDefault="00891C7E" w:rsidP="00891C7E">
            <w:pPr>
              <w:widowControl w:val="0"/>
              <w:jc w:val="center"/>
            </w:pPr>
            <w:r>
              <w:t>327</w:t>
            </w:r>
          </w:p>
        </w:tc>
      </w:tr>
      <w:tr w:rsidR="00891C7E" w14:paraId="664ACDD2" w14:textId="77777777" w:rsidTr="00891C7E">
        <w:tc>
          <w:tcPr>
            <w:tcW w:w="855" w:type="dxa"/>
            <w:tcMar>
              <w:top w:w="100" w:type="dxa"/>
              <w:left w:w="100" w:type="dxa"/>
              <w:bottom w:w="100" w:type="dxa"/>
              <w:right w:w="100" w:type="dxa"/>
            </w:tcMar>
          </w:tcPr>
          <w:p w14:paraId="5C6B4743"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1A99BD58" w14:textId="77777777" w:rsidR="00891C7E" w:rsidRDefault="00891C7E" w:rsidP="00891C7E">
            <w:pPr>
              <w:widowControl w:val="0"/>
              <w:jc w:val="center"/>
            </w:pPr>
            <w:r>
              <w:t>Stepper Motor</w:t>
            </w:r>
          </w:p>
        </w:tc>
        <w:tc>
          <w:tcPr>
            <w:tcW w:w="1005" w:type="dxa"/>
            <w:tcMar>
              <w:top w:w="100" w:type="dxa"/>
              <w:left w:w="100" w:type="dxa"/>
              <w:bottom w:w="100" w:type="dxa"/>
              <w:right w:w="100" w:type="dxa"/>
            </w:tcMar>
          </w:tcPr>
          <w:p w14:paraId="170190F1" w14:textId="77777777" w:rsidR="00891C7E" w:rsidRDefault="00891C7E" w:rsidP="00891C7E">
            <w:pPr>
              <w:widowControl w:val="0"/>
              <w:jc w:val="center"/>
            </w:pPr>
            <w:r>
              <w:t>290</w:t>
            </w:r>
          </w:p>
        </w:tc>
        <w:tc>
          <w:tcPr>
            <w:tcW w:w="2055" w:type="dxa"/>
            <w:tcMar>
              <w:top w:w="100" w:type="dxa"/>
              <w:left w:w="100" w:type="dxa"/>
              <w:bottom w:w="100" w:type="dxa"/>
              <w:right w:w="100" w:type="dxa"/>
            </w:tcMar>
          </w:tcPr>
          <w:p w14:paraId="32223B54" w14:textId="77777777" w:rsidR="00891C7E" w:rsidRDefault="00891C7E" w:rsidP="00891C7E">
            <w:pPr>
              <w:widowControl w:val="0"/>
              <w:jc w:val="center"/>
            </w:pPr>
            <w:r>
              <w:t>290</w:t>
            </w:r>
          </w:p>
        </w:tc>
      </w:tr>
      <w:tr w:rsidR="00891C7E" w14:paraId="4A146825" w14:textId="77777777" w:rsidTr="00891C7E">
        <w:tc>
          <w:tcPr>
            <w:tcW w:w="855" w:type="dxa"/>
            <w:tcMar>
              <w:top w:w="100" w:type="dxa"/>
              <w:left w:w="100" w:type="dxa"/>
              <w:bottom w:w="100" w:type="dxa"/>
              <w:right w:w="100" w:type="dxa"/>
            </w:tcMar>
          </w:tcPr>
          <w:p w14:paraId="5EC6D5FE"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0D0C4FE9" w14:textId="77777777" w:rsidR="00891C7E" w:rsidRDefault="00891C7E" w:rsidP="00891C7E">
            <w:pPr>
              <w:widowControl w:val="0"/>
              <w:jc w:val="center"/>
            </w:pPr>
            <w:r>
              <w:t>Gantry Plate</w:t>
            </w:r>
          </w:p>
        </w:tc>
        <w:tc>
          <w:tcPr>
            <w:tcW w:w="1005" w:type="dxa"/>
            <w:tcMar>
              <w:top w:w="100" w:type="dxa"/>
              <w:left w:w="100" w:type="dxa"/>
              <w:bottom w:w="100" w:type="dxa"/>
              <w:right w:w="100" w:type="dxa"/>
            </w:tcMar>
          </w:tcPr>
          <w:p w14:paraId="2C6260EF" w14:textId="77777777" w:rsidR="00891C7E" w:rsidRDefault="00891C7E" w:rsidP="00891C7E">
            <w:pPr>
              <w:widowControl w:val="0"/>
              <w:jc w:val="center"/>
            </w:pPr>
            <w:r>
              <w:t>27.6</w:t>
            </w:r>
          </w:p>
        </w:tc>
        <w:tc>
          <w:tcPr>
            <w:tcW w:w="2055" w:type="dxa"/>
            <w:tcMar>
              <w:top w:w="100" w:type="dxa"/>
              <w:left w:w="100" w:type="dxa"/>
              <w:bottom w:w="100" w:type="dxa"/>
              <w:right w:w="100" w:type="dxa"/>
            </w:tcMar>
          </w:tcPr>
          <w:p w14:paraId="552D68A5" w14:textId="77777777" w:rsidR="00891C7E" w:rsidRDefault="00891C7E" w:rsidP="00891C7E">
            <w:pPr>
              <w:widowControl w:val="0"/>
              <w:jc w:val="center"/>
            </w:pPr>
            <w:r>
              <w:t>27.6</w:t>
            </w:r>
          </w:p>
        </w:tc>
      </w:tr>
      <w:tr w:rsidR="00891C7E" w14:paraId="3977CC98" w14:textId="77777777" w:rsidTr="00891C7E">
        <w:tc>
          <w:tcPr>
            <w:tcW w:w="855" w:type="dxa"/>
            <w:tcMar>
              <w:top w:w="100" w:type="dxa"/>
              <w:left w:w="100" w:type="dxa"/>
              <w:bottom w:w="100" w:type="dxa"/>
              <w:right w:w="100" w:type="dxa"/>
            </w:tcMar>
          </w:tcPr>
          <w:p w14:paraId="0BEC23FE"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7D2D84DC" w14:textId="77777777" w:rsidR="00891C7E" w:rsidRDefault="00891C7E" w:rsidP="00891C7E">
            <w:pPr>
              <w:widowControl w:val="0"/>
              <w:jc w:val="center"/>
            </w:pPr>
            <w:r>
              <w:t>Motor Mount</w:t>
            </w:r>
          </w:p>
        </w:tc>
        <w:tc>
          <w:tcPr>
            <w:tcW w:w="1005" w:type="dxa"/>
            <w:tcMar>
              <w:top w:w="100" w:type="dxa"/>
              <w:left w:w="100" w:type="dxa"/>
              <w:bottom w:w="100" w:type="dxa"/>
              <w:right w:w="100" w:type="dxa"/>
            </w:tcMar>
          </w:tcPr>
          <w:p w14:paraId="564EF7F6" w14:textId="77777777" w:rsidR="00891C7E" w:rsidRDefault="00891C7E" w:rsidP="00891C7E">
            <w:pPr>
              <w:widowControl w:val="0"/>
              <w:jc w:val="center"/>
            </w:pPr>
            <w:r>
              <w:t>20.87</w:t>
            </w:r>
          </w:p>
        </w:tc>
        <w:tc>
          <w:tcPr>
            <w:tcW w:w="2055" w:type="dxa"/>
            <w:tcMar>
              <w:top w:w="100" w:type="dxa"/>
              <w:left w:w="100" w:type="dxa"/>
              <w:bottom w:w="100" w:type="dxa"/>
              <w:right w:w="100" w:type="dxa"/>
            </w:tcMar>
          </w:tcPr>
          <w:p w14:paraId="2E8B84F1" w14:textId="77777777" w:rsidR="00891C7E" w:rsidRDefault="00891C7E" w:rsidP="00891C7E">
            <w:pPr>
              <w:widowControl w:val="0"/>
              <w:jc w:val="center"/>
            </w:pPr>
            <w:r>
              <w:t>20.87</w:t>
            </w:r>
          </w:p>
        </w:tc>
      </w:tr>
      <w:tr w:rsidR="00891C7E" w14:paraId="4808E609" w14:textId="77777777" w:rsidTr="00891C7E">
        <w:tc>
          <w:tcPr>
            <w:tcW w:w="855" w:type="dxa"/>
            <w:tcMar>
              <w:top w:w="100" w:type="dxa"/>
              <w:left w:w="100" w:type="dxa"/>
              <w:bottom w:w="100" w:type="dxa"/>
              <w:right w:w="100" w:type="dxa"/>
            </w:tcMar>
          </w:tcPr>
          <w:p w14:paraId="43F0C227" w14:textId="77777777" w:rsidR="00891C7E" w:rsidRDefault="00891C7E" w:rsidP="00891C7E">
            <w:pPr>
              <w:widowControl w:val="0"/>
              <w:jc w:val="center"/>
            </w:pPr>
            <w:r>
              <w:t>3</w:t>
            </w:r>
          </w:p>
        </w:tc>
        <w:tc>
          <w:tcPr>
            <w:tcW w:w="1845" w:type="dxa"/>
            <w:tcMar>
              <w:top w:w="100" w:type="dxa"/>
              <w:left w:w="100" w:type="dxa"/>
              <w:bottom w:w="100" w:type="dxa"/>
              <w:right w:w="100" w:type="dxa"/>
            </w:tcMar>
          </w:tcPr>
          <w:p w14:paraId="06553155" w14:textId="77777777" w:rsidR="00891C7E" w:rsidRDefault="00891C7E" w:rsidP="00891C7E">
            <w:pPr>
              <w:widowControl w:val="0"/>
              <w:jc w:val="center"/>
            </w:pPr>
            <w:r>
              <w:t>Sm Linkage</w:t>
            </w:r>
          </w:p>
        </w:tc>
        <w:tc>
          <w:tcPr>
            <w:tcW w:w="1005" w:type="dxa"/>
            <w:tcMar>
              <w:top w:w="100" w:type="dxa"/>
              <w:left w:w="100" w:type="dxa"/>
              <w:bottom w:w="100" w:type="dxa"/>
              <w:right w:w="100" w:type="dxa"/>
            </w:tcMar>
          </w:tcPr>
          <w:p w14:paraId="0D523138" w14:textId="77777777" w:rsidR="00891C7E" w:rsidRDefault="00891C7E" w:rsidP="00891C7E">
            <w:pPr>
              <w:widowControl w:val="0"/>
              <w:jc w:val="center"/>
            </w:pPr>
            <w:r>
              <w:t>10</w:t>
            </w:r>
          </w:p>
        </w:tc>
        <w:tc>
          <w:tcPr>
            <w:tcW w:w="2055" w:type="dxa"/>
            <w:tcMar>
              <w:top w:w="100" w:type="dxa"/>
              <w:left w:w="100" w:type="dxa"/>
              <w:bottom w:w="100" w:type="dxa"/>
              <w:right w:w="100" w:type="dxa"/>
            </w:tcMar>
          </w:tcPr>
          <w:p w14:paraId="2536F2AF" w14:textId="77777777" w:rsidR="00891C7E" w:rsidRDefault="00891C7E" w:rsidP="00891C7E">
            <w:pPr>
              <w:widowControl w:val="0"/>
              <w:jc w:val="center"/>
            </w:pPr>
            <w:r>
              <w:t>30</w:t>
            </w:r>
          </w:p>
        </w:tc>
      </w:tr>
      <w:tr w:rsidR="00891C7E" w14:paraId="1332DD55" w14:textId="77777777" w:rsidTr="00891C7E">
        <w:tc>
          <w:tcPr>
            <w:tcW w:w="855" w:type="dxa"/>
            <w:tcMar>
              <w:top w:w="100" w:type="dxa"/>
              <w:left w:w="100" w:type="dxa"/>
              <w:bottom w:w="100" w:type="dxa"/>
              <w:right w:w="100" w:type="dxa"/>
            </w:tcMar>
          </w:tcPr>
          <w:p w14:paraId="186DC588" w14:textId="77777777" w:rsidR="00891C7E" w:rsidRDefault="00891C7E" w:rsidP="00891C7E">
            <w:pPr>
              <w:widowControl w:val="0"/>
              <w:jc w:val="center"/>
            </w:pPr>
            <w:r>
              <w:t>2</w:t>
            </w:r>
          </w:p>
        </w:tc>
        <w:tc>
          <w:tcPr>
            <w:tcW w:w="1845" w:type="dxa"/>
            <w:tcMar>
              <w:top w:w="100" w:type="dxa"/>
              <w:left w:w="100" w:type="dxa"/>
              <w:bottom w:w="100" w:type="dxa"/>
              <w:right w:w="100" w:type="dxa"/>
            </w:tcMar>
          </w:tcPr>
          <w:p w14:paraId="463FB937" w14:textId="77777777" w:rsidR="00891C7E" w:rsidRDefault="00891C7E" w:rsidP="00891C7E">
            <w:pPr>
              <w:widowControl w:val="0"/>
              <w:jc w:val="center"/>
            </w:pPr>
            <w:proofErr w:type="spellStart"/>
            <w:r>
              <w:t>Lg</w:t>
            </w:r>
            <w:proofErr w:type="spellEnd"/>
            <w:r>
              <w:t xml:space="preserve"> Linkage</w:t>
            </w:r>
          </w:p>
        </w:tc>
        <w:tc>
          <w:tcPr>
            <w:tcW w:w="1005" w:type="dxa"/>
            <w:tcMar>
              <w:top w:w="100" w:type="dxa"/>
              <w:left w:w="100" w:type="dxa"/>
              <w:bottom w:w="100" w:type="dxa"/>
              <w:right w:w="100" w:type="dxa"/>
            </w:tcMar>
          </w:tcPr>
          <w:p w14:paraId="15B13F69" w14:textId="77777777" w:rsidR="00891C7E" w:rsidRDefault="00891C7E" w:rsidP="00891C7E">
            <w:pPr>
              <w:widowControl w:val="0"/>
              <w:jc w:val="center"/>
            </w:pPr>
            <w:r>
              <w:t>19</w:t>
            </w:r>
          </w:p>
        </w:tc>
        <w:tc>
          <w:tcPr>
            <w:tcW w:w="2055" w:type="dxa"/>
            <w:tcMar>
              <w:top w:w="100" w:type="dxa"/>
              <w:left w:w="100" w:type="dxa"/>
              <w:bottom w:w="100" w:type="dxa"/>
              <w:right w:w="100" w:type="dxa"/>
            </w:tcMar>
          </w:tcPr>
          <w:p w14:paraId="4BDA5D1C" w14:textId="77777777" w:rsidR="00891C7E" w:rsidRDefault="00891C7E" w:rsidP="00891C7E">
            <w:pPr>
              <w:widowControl w:val="0"/>
              <w:jc w:val="center"/>
            </w:pPr>
            <w:r>
              <w:t>38</w:t>
            </w:r>
          </w:p>
        </w:tc>
      </w:tr>
      <w:tr w:rsidR="00891C7E" w14:paraId="673A5F65" w14:textId="77777777" w:rsidTr="00891C7E">
        <w:tc>
          <w:tcPr>
            <w:tcW w:w="855" w:type="dxa"/>
            <w:tcMar>
              <w:top w:w="100" w:type="dxa"/>
              <w:left w:w="100" w:type="dxa"/>
              <w:bottom w:w="100" w:type="dxa"/>
              <w:right w:w="100" w:type="dxa"/>
            </w:tcMar>
          </w:tcPr>
          <w:p w14:paraId="2161B769"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3CC5ED18" w14:textId="77777777" w:rsidR="00891C7E" w:rsidRDefault="00891C7E" w:rsidP="00891C7E">
            <w:pPr>
              <w:widowControl w:val="0"/>
              <w:jc w:val="center"/>
            </w:pPr>
            <w:r>
              <w:t>Camera Mount</w:t>
            </w:r>
          </w:p>
        </w:tc>
        <w:tc>
          <w:tcPr>
            <w:tcW w:w="1005" w:type="dxa"/>
            <w:tcMar>
              <w:top w:w="100" w:type="dxa"/>
              <w:left w:w="100" w:type="dxa"/>
              <w:bottom w:w="100" w:type="dxa"/>
              <w:right w:w="100" w:type="dxa"/>
            </w:tcMar>
          </w:tcPr>
          <w:p w14:paraId="1025832B" w14:textId="77777777" w:rsidR="00891C7E" w:rsidRDefault="00891C7E" w:rsidP="00891C7E">
            <w:pPr>
              <w:widowControl w:val="0"/>
              <w:jc w:val="center"/>
            </w:pPr>
            <w:r>
              <w:t>15</w:t>
            </w:r>
          </w:p>
        </w:tc>
        <w:tc>
          <w:tcPr>
            <w:tcW w:w="2055" w:type="dxa"/>
            <w:tcMar>
              <w:top w:w="100" w:type="dxa"/>
              <w:left w:w="100" w:type="dxa"/>
              <w:bottom w:w="100" w:type="dxa"/>
              <w:right w:w="100" w:type="dxa"/>
            </w:tcMar>
          </w:tcPr>
          <w:p w14:paraId="0A25CD1C" w14:textId="77777777" w:rsidR="00891C7E" w:rsidRDefault="00891C7E" w:rsidP="00891C7E">
            <w:pPr>
              <w:widowControl w:val="0"/>
              <w:jc w:val="center"/>
            </w:pPr>
            <w:r>
              <w:t>15</w:t>
            </w:r>
          </w:p>
        </w:tc>
      </w:tr>
      <w:tr w:rsidR="00891C7E" w14:paraId="1ABA19C0" w14:textId="77777777" w:rsidTr="00891C7E">
        <w:tc>
          <w:tcPr>
            <w:tcW w:w="855" w:type="dxa"/>
            <w:tcMar>
              <w:top w:w="100" w:type="dxa"/>
              <w:left w:w="100" w:type="dxa"/>
              <w:bottom w:w="100" w:type="dxa"/>
              <w:right w:w="100" w:type="dxa"/>
            </w:tcMar>
          </w:tcPr>
          <w:p w14:paraId="456A96AF"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25238E1E" w14:textId="77777777" w:rsidR="00891C7E" w:rsidRDefault="00891C7E" w:rsidP="00891C7E">
            <w:pPr>
              <w:widowControl w:val="0"/>
              <w:jc w:val="center"/>
            </w:pPr>
            <w:r>
              <w:t>Shoulder Housing (BTM)</w:t>
            </w:r>
          </w:p>
        </w:tc>
        <w:tc>
          <w:tcPr>
            <w:tcW w:w="1005" w:type="dxa"/>
            <w:tcMar>
              <w:top w:w="100" w:type="dxa"/>
              <w:left w:w="100" w:type="dxa"/>
              <w:bottom w:w="100" w:type="dxa"/>
              <w:right w:w="100" w:type="dxa"/>
            </w:tcMar>
          </w:tcPr>
          <w:p w14:paraId="600FE6DE" w14:textId="77777777" w:rsidR="00891C7E" w:rsidRDefault="00891C7E" w:rsidP="00891C7E">
            <w:pPr>
              <w:widowControl w:val="0"/>
              <w:jc w:val="center"/>
            </w:pPr>
            <w:r>
              <w:t>45</w:t>
            </w:r>
          </w:p>
        </w:tc>
        <w:tc>
          <w:tcPr>
            <w:tcW w:w="2055" w:type="dxa"/>
            <w:tcMar>
              <w:top w:w="100" w:type="dxa"/>
              <w:left w:w="100" w:type="dxa"/>
              <w:bottom w:w="100" w:type="dxa"/>
              <w:right w:w="100" w:type="dxa"/>
            </w:tcMar>
          </w:tcPr>
          <w:p w14:paraId="5D18C7E9" w14:textId="77777777" w:rsidR="00891C7E" w:rsidRDefault="00891C7E" w:rsidP="00891C7E">
            <w:pPr>
              <w:widowControl w:val="0"/>
              <w:jc w:val="center"/>
            </w:pPr>
            <w:r>
              <w:t>45</w:t>
            </w:r>
          </w:p>
        </w:tc>
      </w:tr>
      <w:tr w:rsidR="00891C7E" w14:paraId="5C89FCC4" w14:textId="77777777" w:rsidTr="00891C7E">
        <w:tc>
          <w:tcPr>
            <w:tcW w:w="855" w:type="dxa"/>
            <w:tcMar>
              <w:top w:w="100" w:type="dxa"/>
              <w:left w:w="100" w:type="dxa"/>
              <w:bottom w:w="100" w:type="dxa"/>
              <w:right w:w="100" w:type="dxa"/>
            </w:tcMar>
          </w:tcPr>
          <w:p w14:paraId="707AA800"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2C8BEC41" w14:textId="77777777" w:rsidR="00891C7E" w:rsidRDefault="00891C7E" w:rsidP="00891C7E">
            <w:pPr>
              <w:widowControl w:val="0"/>
              <w:jc w:val="center"/>
            </w:pPr>
            <w:r>
              <w:t>Shoulder Housing (Top)</w:t>
            </w:r>
          </w:p>
        </w:tc>
        <w:tc>
          <w:tcPr>
            <w:tcW w:w="1005" w:type="dxa"/>
            <w:tcMar>
              <w:top w:w="100" w:type="dxa"/>
              <w:left w:w="100" w:type="dxa"/>
              <w:bottom w:w="100" w:type="dxa"/>
              <w:right w:w="100" w:type="dxa"/>
            </w:tcMar>
          </w:tcPr>
          <w:p w14:paraId="0EF354F4" w14:textId="77777777" w:rsidR="00891C7E" w:rsidRDefault="00891C7E" w:rsidP="00891C7E">
            <w:pPr>
              <w:widowControl w:val="0"/>
              <w:jc w:val="center"/>
            </w:pPr>
            <w:r>
              <w:t>20</w:t>
            </w:r>
          </w:p>
        </w:tc>
        <w:tc>
          <w:tcPr>
            <w:tcW w:w="2055" w:type="dxa"/>
            <w:tcMar>
              <w:top w:w="100" w:type="dxa"/>
              <w:left w:w="100" w:type="dxa"/>
              <w:bottom w:w="100" w:type="dxa"/>
              <w:right w:w="100" w:type="dxa"/>
            </w:tcMar>
          </w:tcPr>
          <w:p w14:paraId="280ED83A" w14:textId="77777777" w:rsidR="00891C7E" w:rsidRDefault="00891C7E" w:rsidP="00891C7E">
            <w:pPr>
              <w:widowControl w:val="0"/>
              <w:jc w:val="center"/>
            </w:pPr>
            <w:r>
              <w:t>20</w:t>
            </w:r>
          </w:p>
        </w:tc>
      </w:tr>
      <w:tr w:rsidR="00891C7E" w14:paraId="55E05462" w14:textId="77777777" w:rsidTr="00891C7E">
        <w:tc>
          <w:tcPr>
            <w:tcW w:w="855" w:type="dxa"/>
            <w:tcMar>
              <w:top w:w="100" w:type="dxa"/>
              <w:left w:w="100" w:type="dxa"/>
              <w:bottom w:w="100" w:type="dxa"/>
              <w:right w:w="100" w:type="dxa"/>
            </w:tcMar>
          </w:tcPr>
          <w:p w14:paraId="34B2C0EC"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489FEFC8" w14:textId="77777777" w:rsidR="00891C7E" w:rsidRDefault="00891C7E" w:rsidP="00891C7E">
            <w:pPr>
              <w:widowControl w:val="0"/>
              <w:jc w:val="center"/>
            </w:pPr>
            <w:r>
              <w:t>End Effector</w:t>
            </w:r>
          </w:p>
        </w:tc>
        <w:tc>
          <w:tcPr>
            <w:tcW w:w="1005" w:type="dxa"/>
            <w:tcMar>
              <w:top w:w="100" w:type="dxa"/>
              <w:left w:w="100" w:type="dxa"/>
              <w:bottom w:w="100" w:type="dxa"/>
              <w:right w:w="100" w:type="dxa"/>
            </w:tcMar>
          </w:tcPr>
          <w:p w14:paraId="3ABEA186" w14:textId="77777777" w:rsidR="00891C7E" w:rsidRDefault="00891C7E" w:rsidP="00891C7E">
            <w:pPr>
              <w:widowControl w:val="0"/>
              <w:jc w:val="center"/>
            </w:pPr>
            <w:r>
              <w:t>200</w:t>
            </w:r>
          </w:p>
        </w:tc>
        <w:tc>
          <w:tcPr>
            <w:tcW w:w="2055" w:type="dxa"/>
            <w:tcMar>
              <w:top w:w="100" w:type="dxa"/>
              <w:left w:w="100" w:type="dxa"/>
              <w:bottom w:w="100" w:type="dxa"/>
              <w:right w:w="100" w:type="dxa"/>
            </w:tcMar>
          </w:tcPr>
          <w:p w14:paraId="3E4771AA" w14:textId="77777777" w:rsidR="00891C7E" w:rsidRDefault="00891C7E" w:rsidP="00891C7E">
            <w:pPr>
              <w:widowControl w:val="0"/>
              <w:jc w:val="center"/>
            </w:pPr>
            <w:r>
              <w:t>200</w:t>
            </w:r>
          </w:p>
        </w:tc>
      </w:tr>
      <w:tr w:rsidR="00891C7E" w14:paraId="0CE724E7" w14:textId="77777777" w:rsidTr="00891C7E">
        <w:tc>
          <w:tcPr>
            <w:tcW w:w="855" w:type="dxa"/>
            <w:tcMar>
              <w:top w:w="100" w:type="dxa"/>
              <w:left w:w="100" w:type="dxa"/>
              <w:bottom w:w="100" w:type="dxa"/>
              <w:right w:w="100" w:type="dxa"/>
            </w:tcMar>
          </w:tcPr>
          <w:p w14:paraId="1A121456"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42A2EDD3" w14:textId="77777777" w:rsidR="00891C7E" w:rsidRDefault="00891C7E" w:rsidP="00891C7E">
            <w:pPr>
              <w:widowControl w:val="0"/>
              <w:jc w:val="center"/>
            </w:pPr>
            <w:r>
              <w:t>Wooden Block</w:t>
            </w:r>
          </w:p>
        </w:tc>
        <w:tc>
          <w:tcPr>
            <w:tcW w:w="1005" w:type="dxa"/>
            <w:tcMar>
              <w:top w:w="100" w:type="dxa"/>
              <w:left w:w="100" w:type="dxa"/>
              <w:bottom w:w="100" w:type="dxa"/>
              <w:right w:w="100" w:type="dxa"/>
            </w:tcMar>
          </w:tcPr>
          <w:p w14:paraId="7F8A9589" w14:textId="77777777" w:rsidR="00891C7E" w:rsidRDefault="00891C7E" w:rsidP="00891C7E">
            <w:pPr>
              <w:widowControl w:val="0"/>
              <w:jc w:val="center"/>
            </w:pPr>
            <w:r>
              <w:t>150</w:t>
            </w:r>
          </w:p>
        </w:tc>
        <w:tc>
          <w:tcPr>
            <w:tcW w:w="2055" w:type="dxa"/>
            <w:tcMar>
              <w:top w:w="100" w:type="dxa"/>
              <w:left w:w="100" w:type="dxa"/>
              <w:bottom w:w="100" w:type="dxa"/>
              <w:right w:w="100" w:type="dxa"/>
            </w:tcMar>
          </w:tcPr>
          <w:p w14:paraId="02979977" w14:textId="77777777" w:rsidR="00891C7E" w:rsidRDefault="00891C7E" w:rsidP="00891C7E">
            <w:pPr>
              <w:widowControl w:val="0"/>
              <w:jc w:val="center"/>
            </w:pPr>
            <w:r>
              <w:t>150</w:t>
            </w:r>
          </w:p>
        </w:tc>
      </w:tr>
      <w:tr w:rsidR="00891C7E" w14:paraId="0765EA17" w14:textId="77777777" w:rsidTr="00891C7E">
        <w:tc>
          <w:tcPr>
            <w:tcW w:w="855" w:type="dxa"/>
            <w:tcMar>
              <w:top w:w="100" w:type="dxa"/>
              <w:left w:w="100" w:type="dxa"/>
              <w:bottom w:w="100" w:type="dxa"/>
              <w:right w:w="100" w:type="dxa"/>
            </w:tcMar>
          </w:tcPr>
          <w:p w14:paraId="1A7F6E04"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25AC4D7C" w14:textId="77777777" w:rsidR="00891C7E" w:rsidRDefault="00891C7E" w:rsidP="00891C7E">
            <w:pPr>
              <w:widowControl w:val="0"/>
              <w:jc w:val="center"/>
            </w:pPr>
            <w:r>
              <w:t xml:space="preserve">Camera </w:t>
            </w:r>
          </w:p>
        </w:tc>
        <w:tc>
          <w:tcPr>
            <w:tcW w:w="1005" w:type="dxa"/>
            <w:tcMar>
              <w:top w:w="100" w:type="dxa"/>
              <w:left w:w="100" w:type="dxa"/>
              <w:bottom w:w="100" w:type="dxa"/>
              <w:right w:w="100" w:type="dxa"/>
            </w:tcMar>
          </w:tcPr>
          <w:p w14:paraId="5E2567EC" w14:textId="77777777" w:rsidR="00891C7E" w:rsidRDefault="00891C7E" w:rsidP="00891C7E">
            <w:pPr>
              <w:widowControl w:val="0"/>
              <w:jc w:val="center"/>
            </w:pPr>
            <w:r>
              <w:t>200</w:t>
            </w:r>
          </w:p>
        </w:tc>
        <w:tc>
          <w:tcPr>
            <w:tcW w:w="2055" w:type="dxa"/>
            <w:tcMar>
              <w:top w:w="100" w:type="dxa"/>
              <w:left w:w="100" w:type="dxa"/>
              <w:bottom w:w="100" w:type="dxa"/>
              <w:right w:w="100" w:type="dxa"/>
            </w:tcMar>
          </w:tcPr>
          <w:p w14:paraId="5C10B112" w14:textId="77777777" w:rsidR="00891C7E" w:rsidRDefault="00891C7E" w:rsidP="00891C7E">
            <w:pPr>
              <w:widowControl w:val="0"/>
              <w:jc w:val="center"/>
            </w:pPr>
            <w:r>
              <w:t>200</w:t>
            </w:r>
          </w:p>
        </w:tc>
      </w:tr>
      <w:tr w:rsidR="00891C7E" w14:paraId="744E97CF" w14:textId="77777777" w:rsidTr="00891C7E">
        <w:tc>
          <w:tcPr>
            <w:tcW w:w="855" w:type="dxa"/>
            <w:tcMar>
              <w:top w:w="100" w:type="dxa"/>
              <w:left w:w="100" w:type="dxa"/>
              <w:bottom w:w="100" w:type="dxa"/>
              <w:right w:w="100" w:type="dxa"/>
            </w:tcMar>
          </w:tcPr>
          <w:p w14:paraId="6BD23311" w14:textId="77777777" w:rsidR="00891C7E" w:rsidRDefault="00891C7E" w:rsidP="00891C7E">
            <w:pPr>
              <w:widowControl w:val="0"/>
              <w:jc w:val="center"/>
            </w:pPr>
            <w:r>
              <w:rPr>
                <w:rFonts w:ascii="Calibri" w:eastAsia="Calibri" w:hAnsi="Calibri" w:cs="Calibri"/>
                <w:sz w:val="22"/>
                <w:szCs w:val="22"/>
              </w:rPr>
              <w:t>—</w:t>
            </w:r>
          </w:p>
        </w:tc>
        <w:tc>
          <w:tcPr>
            <w:tcW w:w="1845" w:type="dxa"/>
            <w:tcMar>
              <w:top w:w="100" w:type="dxa"/>
              <w:left w:w="100" w:type="dxa"/>
              <w:bottom w:w="100" w:type="dxa"/>
              <w:right w:w="100" w:type="dxa"/>
            </w:tcMar>
          </w:tcPr>
          <w:p w14:paraId="79FE14A6" w14:textId="77777777" w:rsidR="00891C7E" w:rsidRDefault="00891C7E" w:rsidP="00891C7E">
            <w:pPr>
              <w:widowControl w:val="0"/>
              <w:jc w:val="center"/>
            </w:pPr>
            <w:r>
              <w:t>Cables</w:t>
            </w:r>
          </w:p>
        </w:tc>
        <w:tc>
          <w:tcPr>
            <w:tcW w:w="1005" w:type="dxa"/>
            <w:tcMar>
              <w:top w:w="100" w:type="dxa"/>
              <w:left w:w="100" w:type="dxa"/>
              <w:bottom w:w="100" w:type="dxa"/>
              <w:right w:w="100" w:type="dxa"/>
            </w:tcMar>
          </w:tcPr>
          <w:p w14:paraId="236B1FB7" w14:textId="77777777" w:rsidR="00891C7E" w:rsidRDefault="00891C7E" w:rsidP="00891C7E">
            <w:pPr>
              <w:widowControl w:val="0"/>
              <w:jc w:val="center"/>
            </w:pPr>
            <w:r>
              <w:t>150</w:t>
            </w:r>
          </w:p>
        </w:tc>
        <w:tc>
          <w:tcPr>
            <w:tcW w:w="2055" w:type="dxa"/>
            <w:tcMar>
              <w:top w:w="100" w:type="dxa"/>
              <w:left w:w="100" w:type="dxa"/>
              <w:bottom w:w="100" w:type="dxa"/>
              <w:right w:w="100" w:type="dxa"/>
            </w:tcMar>
          </w:tcPr>
          <w:p w14:paraId="5FAC6940" w14:textId="77777777" w:rsidR="00891C7E" w:rsidRDefault="00891C7E" w:rsidP="00891C7E">
            <w:pPr>
              <w:widowControl w:val="0"/>
              <w:jc w:val="center"/>
            </w:pPr>
            <w:r>
              <w:t>150</w:t>
            </w:r>
          </w:p>
        </w:tc>
      </w:tr>
      <w:tr w:rsidR="00891C7E" w14:paraId="1F74365B" w14:textId="77777777" w:rsidTr="00891C7E">
        <w:tc>
          <w:tcPr>
            <w:tcW w:w="855" w:type="dxa"/>
            <w:tcMar>
              <w:top w:w="100" w:type="dxa"/>
              <w:left w:w="100" w:type="dxa"/>
              <w:bottom w:w="100" w:type="dxa"/>
              <w:right w:w="100" w:type="dxa"/>
            </w:tcMar>
          </w:tcPr>
          <w:p w14:paraId="0622DF0F" w14:textId="77777777" w:rsidR="00891C7E" w:rsidRDefault="00891C7E" w:rsidP="00891C7E">
            <w:pPr>
              <w:widowControl w:val="0"/>
              <w:jc w:val="center"/>
            </w:pPr>
            <w:r>
              <w:rPr>
                <w:rFonts w:ascii="Calibri" w:eastAsia="Calibri" w:hAnsi="Calibri" w:cs="Calibri"/>
                <w:sz w:val="22"/>
                <w:szCs w:val="22"/>
              </w:rPr>
              <w:t>—</w:t>
            </w:r>
          </w:p>
        </w:tc>
        <w:tc>
          <w:tcPr>
            <w:tcW w:w="1845" w:type="dxa"/>
            <w:tcMar>
              <w:top w:w="100" w:type="dxa"/>
              <w:left w:w="100" w:type="dxa"/>
              <w:bottom w:w="100" w:type="dxa"/>
              <w:right w:w="100" w:type="dxa"/>
            </w:tcMar>
          </w:tcPr>
          <w:p w14:paraId="02D3E37F" w14:textId="77777777" w:rsidR="00891C7E" w:rsidRDefault="00891C7E" w:rsidP="00891C7E">
            <w:pPr>
              <w:widowControl w:val="0"/>
              <w:jc w:val="center"/>
            </w:pPr>
            <w:r>
              <w:t>Hardware</w:t>
            </w:r>
          </w:p>
        </w:tc>
        <w:tc>
          <w:tcPr>
            <w:tcW w:w="1005" w:type="dxa"/>
            <w:tcMar>
              <w:top w:w="100" w:type="dxa"/>
              <w:left w:w="100" w:type="dxa"/>
              <w:bottom w:w="100" w:type="dxa"/>
              <w:right w:w="100" w:type="dxa"/>
            </w:tcMar>
          </w:tcPr>
          <w:p w14:paraId="15CB3696" w14:textId="77777777" w:rsidR="00891C7E" w:rsidRDefault="00891C7E" w:rsidP="00891C7E">
            <w:pPr>
              <w:widowControl w:val="0"/>
              <w:jc w:val="center"/>
            </w:pPr>
            <w:r>
              <w:t>300</w:t>
            </w:r>
          </w:p>
        </w:tc>
        <w:tc>
          <w:tcPr>
            <w:tcW w:w="2055" w:type="dxa"/>
            <w:tcMar>
              <w:top w:w="100" w:type="dxa"/>
              <w:left w:w="100" w:type="dxa"/>
              <w:bottom w:w="100" w:type="dxa"/>
              <w:right w:w="100" w:type="dxa"/>
            </w:tcMar>
          </w:tcPr>
          <w:p w14:paraId="2FF9DBDB" w14:textId="77777777" w:rsidR="00891C7E" w:rsidRDefault="00891C7E" w:rsidP="00891C7E">
            <w:pPr>
              <w:widowControl w:val="0"/>
              <w:jc w:val="center"/>
            </w:pPr>
            <w:r>
              <w:t>300</w:t>
            </w:r>
          </w:p>
        </w:tc>
      </w:tr>
      <w:tr w:rsidR="00891C7E" w14:paraId="289AD090" w14:textId="77777777" w:rsidTr="00891C7E">
        <w:tc>
          <w:tcPr>
            <w:tcW w:w="855" w:type="dxa"/>
            <w:tcMar>
              <w:top w:w="100" w:type="dxa"/>
              <w:left w:w="100" w:type="dxa"/>
              <w:bottom w:w="100" w:type="dxa"/>
              <w:right w:w="100" w:type="dxa"/>
            </w:tcMar>
          </w:tcPr>
          <w:p w14:paraId="4855F3B6" w14:textId="77777777" w:rsidR="00891C7E" w:rsidRDefault="00891C7E" w:rsidP="00891C7E">
            <w:pPr>
              <w:widowControl w:val="0"/>
              <w:jc w:val="center"/>
            </w:pPr>
            <w:r>
              <w:t>2</w:t>
            </w:r>
          </w:p>
        </w:tc>
        <w:tc>
          <w:tcPr>
            <w:tcW w:w="1845" w:type="dxa"/>
            <w:tcMar>
              <w:top w:w="100" w:type="dxa"/>
              <w:left w:w="100" w:type="dxa"/>
              <w:bottom w:w="100" w:type="dxa"/>
              <w:right w:w="100" w:type="dxa"/>
            </w:tcMar>
          </w:tcPr>
          <w:p w14:paraId="24735EDE" w14:textId="77777777" w:rsidR="00891C7E" w:rsidRDefault="00891C7E" w:rsidP="00891C7E">
            <w:pPr>
              <w:widowControl w:val="0"/>
              <w:jc w:val="center"/>
            </w:pPr>
            <w:r>
              <w:t>Limit Switch</w:t>
            </w:r>
          </w:p>
        </w:tc>
        <w:tc>
          <w:tcPr>
            <w:tcW w:w="1005" w:type="dxa"/>
            <w:tcMar>
              <w:top w:w="100" w:type="dxa"/>
              <w:left w:w="100" w:type="dxa"/>
              <w:bottom w:w="100" w:type="dxa"/>
              <w:right w:w="100" w:type="dxa"/>
            </w:tcMar>
          </w:tcPr>
          <w:p w14:paraId="790B24A4" w14:textId="77777777" w:rsidR="00891C7E" w:rsidRDefault="00891C7E" w:rsidP="00891C7E">
            <w:pPr>
              <w:widowControl w:val="0"/>
              <w:jc w:val="center"/>
            </w:pPr>
            <w:r>
              <w:t>6.4</w:t>
            </w:r>
          </w:p>
        </w:tc>
        <w:tc>
          <w:tcPr>
            <w:tcW w:w="2055" w:type="dxa"/>
            <w:tcMar>
              <w:top w:w="100" w:type="dxa"/>
              <w:left w:w="100" w:type="dxa"/>
              <w:bottom w:w="100" w:type="dxa"/>
              <w:right w:w="100" w:type="dxa"/>
            </w:tcMar>
          </w:tcPr>
          <w:p w14:paraId="3B89980C" w14:textId="77777777" w:rsidR="00891C7E" w:rsidRDefault="00891C7E" w:rsidP="00891C7E">
            <w:pPr>
              <w:widowControl w:val="0"/>
              <w:jc w:val="center"/>
            </w:pPr>
            <w:r>
              <w:t>12.8</w:t>
            </w:r>
          </w:p>
        </w:tc>
      </w:tr>
      <w:tr w:rsidR="00891C7E" w14:paraId="30E54CFD" w14:textId="77777777" w:rsidTr="00891C7E">
        <w:tc>
          <w:tcPr>
            <w:tcW w:w="855" w:type="dxa"/>
            <w:tcMar>
              <w:top w:w="100" w:type="dxa"/>
              <w:left w:w="100" w:type="dxa"/>
              <w:bottom w:w="100" w:type="dxa"/>
              <w:right w:w="100" w:type="dxa"/>
            </w:tcMar>
          </w:tcPr>
          <w:p w14:paraId="563FF3BC"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6E7661D0" w14:textId="77777777" w:rsidR="00891C7E" w:rsidRDefault="00891C7E" w:rsidP="00891C7E">
            <w:pPr>
              <w:widowControl w:val="0"/>
              <w:jc w:val="center"/>
            </w:pPr>
            <w:r>
              <w:t>Timing Pulley</w:t>
            </w:r>
          </w:p>
        </w:tc>
        <w:tc>
          <w:tcPr>
            <w:tcW w:w="1005" w:type="dxa"/>
            <w:tcMar>
              <w:top w:w="100" w:type="dxa"/>
              <w:left w:w="100" w:type="dxa"/>
              <w:bottom w:w="100" w:type="dxa"/>
              <w:right w:w="100" w:type="dxa"/>
            </w:tcMar>
          </w:tcPr>
          <w:p w14:paraId="4E9365B1" w14:textId="77777777" w:rsidR="00891C7E" w:rsidRDefault="00891C7E" w:rsidP="00891C7E">
            <w:pPr>
              <w:widowControl w:val="0"/>
              <w:jc w:val="center"/>
            </w:pPr>
            <w:r>
              <w:t>8.68</w:t>
            </w:r>
          </w:p>
        </w:tc>
        <w:tc>
          <w:tcPr>
            <w:tcW w:w="2055" w:type="dxa"/>
            <w:tcMar>
              <w:top w:w="100" w:type="dxa"/>
              <w:left w:w="100" w:type="dxa"/>
              <w:bottom w:w="100" w:type="dxa"/>
              <w:right w:w="100" w:type="dxa"/>
            </w:tcMar>
          </w:tcPr>
          <w:p w14:paraId="07B11E55" w14:textId="77777777" w:rsidR="00891C7E" w:rsidRDefault="00891C7E" w:rsidP="00891C7E">
            <w:pPr>
              <w:widowControl w:val="0"/>
              <w:jc w:val="center"/>
            </w:pPr>
            <w:r>
              <w:t>8.68</w:t>
            </w:r>
          </w:p>
        </w:tc>
      </w:tr>
      <w:tr w:rsidR="00891C7E" w14:paraId="00030FF3" w14:textId="77777777" w:rsidTr="00891C7E">
        <w:tc>
          <w:tcPr>
            <w:tcW w:w="855" w:type="dxa"/>
            <w:tcMar>
              <w:top w:w="100" w:type="dxa"/>
              <w:left w:w="100" w:type="dxa"/>
              <w:bottom w:w="100" w:type="dxa"/>
              <w:right w:w="100" w:type="dxa"/>
            </w:tcMar>
          </w:tcPr>
          <w:p w14:paraId="67C762E5"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6729D4FD" w14:textId="77777777" w:rsidR="00891C7E" w:rsidRDefault="00891C7E" w:rsidP="00891C7E">
            <w:pPr>
              <w:widowControl w:val="0"/>
              <w:jc w:val="center"/>
            </w:pPr>
            <w:r>
              <w:t>Timing Belt</w:t>
            </w:r>
          </w:p>
        </w:tc>
        <w:tc>
          <w:tcPr>
            <w:tcW w:w="1005" w:type="dxa"/>
            <w:tcMar>
              <w:top w:w="100" w:type="dxa"/>
              <w:left w:w="100" w:type="dxa"/>
              <w:bottom w:w="100" w:type="dxa"/>
              <w:right w:w="100" w:type="dxa"/>
            </w:tcMar>
          </w:tcPr>
          <w:p w14:paraId="4ADCDA08" w14:textId="77777777" w:rsidR="00891C7E" w:rsidRDefault="00891C7E" w:rsidP="00891C7E">
            <w:pPr>
              <w:widowControl w:val="0"/>
              <w:jc w:val="center"/>
            </w:pPr>
            <w:r>
              <w:t>6</w:t>
            </w:r>
          </w:p>
        </w:tc>
        <w:tc>
          <w:tcPr>
            <w:tcW w:w="2055" w:type="dxa"/>
            <w:tcMar>
              <w:top w:w="100" w:type="dxa"/>
              <w:left w:w="100" w:type="dxa"/>
              <w:bottom w:w="100" w:type="dxa"/>
              <w:right w:w="100" w:type="dxa"/>
            </w:tcMar>
          </w:tcPr>
          <w:p w14:paraId="15A542DF" w14:textId="77777777" w:rsidR="00891C7E" w:rsidRDefault="00891C7E" w:rsidP="00891C7E">
            <w:pPr>
              <w:widowControl w:val="0"/>
              <w:jc w:val="center"/>
            </w:pPr>
            <w:r>
              <w:t>6</w:t>
            </w:r>
          </w:p>
        </w:tc>
      </w:tr>
      <w:tr w:rsidR="00891C7E" w14:paraId="44626228" w14:textId="77777777" w:rsidTr="00891C7E">
        <w:tc>
          <w:tcPr>
            <w:tcW w:w="855" w:type="dxa"/>
            <w:tcMar>
              <w:top w:w="100" w:type="dxa"/>
              <w:left w:w="100" w:type="dxa"/>
              <w:bottom w:w="100" w:type="dxa"/>
              <w:right w:w="100" w:type="dxa"/>
            </w:tcMar>
          </w:tcPr>
          <w:p w14:paraId="108793D4"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3C3EE87C" w14:textId="77777777" w:rsidR="00891C7E" w:rsidRDefault="00891C7E" w:rsidP="00891C7E">
            <w:pPr>
              <w:widowControl w:val="0"/>
              <w:jc w:val="center"/>
            </w:pPr>
            <w:r>
              <w:t>~12” V-Rail</w:t>
            </w:r>
          </w:p>
        </w:tc>
        <w:tc>
          <w:tcPr>
            <w:tcW w:w="1005" w:type="dxa"/>
            <w:tcMar>
              <w:top w:w="100" w:type="dxa"/>
              <w:left w:w="100" w:type="dxa"/>
              <w:bottom w:w="100" w:type="dxa"/>
              <w:right w:w="100" w:type="dxa"/>
            </w:tcMar>
          </w:tcPr>
          <w:p w14:paraId="5469B4C0" w14:textId="77777777" w:rsidR="00891C7E" w:rsidRDefault="00891C7E" w:rsidP="00891C7E">
            <w:pPr>
              <w:widowControl w:val="0"/>
              <w:jc w:val="center"/>
            </w:pPr>
            <w:r>
              <w:t>135</w:t>
            </w:r>
          </w:p>
        </w:tc>
        <w:tc>
          <w:tcPr>
            <w:tcW w:w="2055" w:type="dxa"/>
            <w:tcMar>
              <w:top w:w="100" w:type="dxa"/>
              <w:left w:w="100" w:type="dxa"/>
              <w:bottom w:w="100" w:type="dxa"/>
              <w:right w:w="100" w:type="dxa"/>
            </w:tcMar>
          </w:tcPr>
          <w:p w14:paraId="764807DB" w14:textId="77777777" w:rsidR="00891C7E" w:rsidRDefault="00891C7E" w:rsidP="00891C7E">
            <w:pPr>
              <w:widowControl w:val="0"/>
              <w:jc w:val="center"/>
            </w:pPr>
            <w:r>
              <w:t>135</w:t>
            </w:r>
          </w:p>
        </w:tc>
      </w:tr>
      <w:tr w:rsidR="00891C7E" w14:paraId="5B78B22A" w14:textId="77777777" w:rsidTr="00891C7E">
        <w:tc>
          <w:tcPr>
            <w:tcW w:w="855" w:type="dxa"/>
            <w:tcMar>
              <w:top w:w="100" w:type="dxa"/>
              <w:left w:w="100" w:type="dxa"/>
              <w:bottom w:w="100" w:type="dxa"/>
              <w:right w:w="100" w:type="dxa"/>
            </w:tcMar>
          </w:tcPr>
          <w:p w14:paraId="0D5C6D47"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2DD900FB" w14:textId="77777777" w:rsidR="00891C7E" w:rsidRDefault="00891C7E" w:rsidP="00891C7E">
            <w:pPr>
              <w:widowControl w:val="0"/>
              <w:jc w:val="center"/>
            </w:pPr>
            <w:r>
              <w:t>Motor Controller</w:t>
            </w:r>
          </w:p>
        </w:tc>
        <w:tc>
          <w:tcPr>
            <w:tcW w:w="1005" w:type="dxa"/>
            <w:tcMar>
              <w:top w:w="100" w:type="dxa"/>
              <w:left w:w="100" w:type="dxa"/>
              <w:bottom w:w="100" w:type="dxa"/>
              <w:right w:w="100" w:type="dxa"/>
            </w:tcMar>
          </w:tcPr>
          <w:p w14:paraId="79075BE5" w14:textId="77777777" w:rsidR="00891C7E" w:rsidRDefault="00891C7E" w:rsidP="00891C7E">
            <w:pPr>
              <w:widowControl w:val="0"/>
              <w:jc w:val="center"/>
            </w:pPr>
            <w:r>
              <w:t>6.52</w:t>
            </w:r>
          </w:p>
        </w:tc>
        <w:tc>
          <w:tcPr>
            <w:tcW w:w="2055" w:type="dxa"/>
            <w:tcMar>
              <w:top w:w="100" w:type="dxa"/>
              <w:left w:w="100" w:type="dxa"/>
              <w:bottom w:w="100" w:type="dxa"/>
              <w:right w:w="100" w:type="dxa"/>
            </w:tcMar>
          </w:tcPr>
          <w:p w14:paraId="2A5D61AB" w14:textId="77777777" w:rsidR="00891C7E" w:rsidRDefault="00891C7E" w:rsidP="00891C7E">
            <w:pPr>
              <w:widowControl w:val="0"/>
              <w:jc w:val="center"/>
            </w:pPr>
            <w:r>
              <w:t>6.52</w:t>
            </w:r>
          </w:p>
        </w:tc>
      </w:tr>
      <w:tr w:rsidR="00891C7E" w14:paraId="6A1D44CF" w14:textId="77777777" w:rsidTr="00891C7E">
        <w:tc>
          <w:tcPr>
            <w:tcW w:w="855" w:type="dxa"/>
            <w:tcMar>
              <w:top w:w="100" w:type="dxa"/>
              <w:left w:w="100" w:type="dxa"/>
              <w:bottom w:w="100" w:type="dxa"/>
              <w:right w:w="100" w:type="dxa"/>
            </w:tcMar>
          </w:tcPr>
          <w:p w14:paraId="4057D551"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049F5906" w14:textId="77777777" w:rsidR="00891C7E" w:rsidRDefault="00891C7E" w:rsidP="00891C7E">
            <w:pPr>
              <w:widowControl w:val="0"/>
              <w:jc w:val="center"/>
            </w:pPr>
            <w:r>
              <w:t>Motor Controller Mount</w:t>
            </w:r>
          </w:p>
        </w:tc>
        <w:tc>
          <w:tcPr>
            <w:tcW w:w="1005" w:type="dxa"/>
            <w:tcMar>
              <w:top w:w="100" w:type="dxa"/>
              <w:left w:w="100" w:type="dxa"/>
              <w:bottom w:w="100" w:type="dxa"/>
              <w:right w:w="100" w:type="dxa"/>
            </w:tcMar>
          </w:tcPr>
          <w:p w14:paraId="7026F16D" w14:textId="77777777" w:rsidR="00891C7E" w:rsidRDefault="00891C7E" w:rsidP="00891C7E">
            <w:pPr>
              <w:widowControl w:val="0"/>
              <w:jc w:val="center"/>
            </w:pPr>
            <w:r>
              <w:t>15</w:t>
            </w:r>
          </w:p>
        </w:tc>
        <w:tc>
          <w:tcPr>
            <w:tcW w:w="2055" w:type="dxa"/>
            <w:tcMar>
              <w:top w:w="100" w:type="dxa"/>
              <w:left w:w="100" w:type="dxa"/>
              <w:bottom w:w="100" w:type="dxa"/>
              <w:right w:w="100" w:type="dxa"/>
            </w:tcMar>
          </w:tcPr>
          <w:p w14:paraId="2108CFEC" w14:textId="77777777" w:rsidR="00891C7E" w:rsidRDefault="00891C7E" w:rsidP="00891C7E">
            <w:pPr>
              <w:widowControl w:val="0"/>
              <w:jc w:val="center"/>
            </w:pPr>
            <w:r>
              <w:t>15</w:t>
            </w:r>
          </w:p>
        </w:tc>
      </w:tr>
      <w:tr w:rsidR="00891C7E" w14:paraId="5CB84423" w14:textId="77777777" w:rsidTr="00891C7E">
        <w:tc>
          <w:tcPr>
            <w:tcW w:w="855" w:type="dxa"/>
            <w:tcMar>
              <w:top w:w="100" w:type="dxa"/>
              <w:left w:w="100" w:type="dxa"/>
              <w:bottom w:w="100" w:type="dxa"/>
              <w:right w:w="100" w:type="dxa"/>
            </w:tcMar>
          </w:tcPr>
          <w:p w14:paraId="7FE59C40"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26A84866" w14:textId="77777777" w:rsidR="00891C7E" w:rsidRDefault="00891C7E" w:rsidP="00891C7E">
            <w:pPr>
              <w:widowControl w:val="0"/>
              <w:jc w:val="center"/>
            </w:pPr>
            <w:r>
              <w:t>Servo Controller</w:t>
            </w:r>
          </w:p>
        </w:tc>
        <w:tc>
          <w:tcPr>
            <w:tcW w:w="1005" w:type="dxa"/>
            <w:tcMar>
              <w:top w:w="100" w:type="dxa"/>
              <w:left w:w="100" w:type="dxa"/>
              <w:bottom w:w="100" w:type="dxa"/>
              <w:right w:w="100" w:type="dxa"/>
            </w:tcMar>
          </w:tcPr>
          <w:p w14:paraId="20EE425B" w14:textId="77777777" w:rsidR="00891C7E" w:rsidRDefault="00891C7E" w:rsidP="00891C7E">
            <w:pPr>
              <w:widowControl w:val="0"/>
              <w:jc w:val="center"/>
            </w:pPr>
            <w:r>
              <w:t>4.97</w:t>
            </w:r>
          </w:p>
        </w:tc>
        <w:tc>
          <w:tcPr>
            <w:tcW w:w="2055" w:type="dxa"/>
            <w:tcMar>
              <w:top w:w="100" w:type="dxa"/>
              <w:left w:w="100" w:type="dxa"/>
              <w:bottom w:w="100" w:type="dxa"/>
              <w:right w:w="100" w:type="dxa"/>
            </w:tcMar>
          </w:tcPr>
          <w:p w14:paraId="6F74539B" w14:textId="77777777" w:rsidR="00891C7E" w:rsidRDefault="00891C7E" w:rsidP="00891C7E">
            <w:pPr>
              <w:widowControl w:val="0"/>
              <w:jc w:val="center"/>
            </w:pPr>
            <w:r>
              <w:t>4.97</w:t>
            </w:r>
          </w:p>
        </w:tc>
      </w:tr>
      <w:tr w:rsidR="00891C7E" w14:paraId="4FBED353" w14:textId="77777777" w:rsidTr="00891C7E">
        <w:tc>
          <w:tcPr>
            <w:tcW w:w="855" w:type="dxa"/>
            <w:tcMar>
              <w:top w:w="100" w:type="dxa"/>
              <w:left w:w="100" w:type="dxa"/>
              <w:bottom w:w="100" w:type="dxa"/>
              <w:right w:w="100" w:type="dxa"/>
            </w:tcMar>
          </w:tcPr>
          <w:p w14:paraId="241AE309" w14:textId="77777777" w:rsidR="00891C7E" w:rsidRDefault="00891C7E" w:rsidP="00891C7E">
            <w:pPr>
              <w:widowControl w:val="0"/>
              <w:jc w:val="center"/>
            </w:pPr>
            <w:r>
              <w:t>16</w:t>
            </w:r>
          </w:p>
        </w:tc>
        <w:tc>
          <w:tcPr>
            <w:tcW w:w="1845" w:type="dxa"/>
            <w:tcMar>
              <w:top w:w="100" w:type="dxa"/>
              <w:left w:w="100" w:type="dxa"/>
              <w:bottom w:w="100" w:type="dxa"/>
              <w:right w:w="100" w:type="dxa"/>
            </w:tcMar>
          </w:tcPr>
          <w:p w14:paraId="36848E76" w14:textId="77777777" w:rsidR="00891C7E" w:rsidRDefault="00891C7E" w:rsidP="00891C7E">
            <w:pPr>
              <w:widowControl w:val="0"/>
              <w:jc w:val="center"/>
            </w:pPr>
            <w:r>
              <w:t>Wheel Skate BB</w:t>
            </w:r>
          </w:p>
        </w:tc>
        <w:tc>
          <w:tcPr>
            <w:tcW w:w="1005" w:type="dxa"/>
            <w:tcMar>
              <w:top w:w="100" w:type="dxa"/>
              <w:left w:w="100" w:type="dxa"/>
              <w:bottom w:w="100" w:type="dxa"/>
              <w:right w:w="100" w:type="dxa"/>
            </w:tcMar>
          </w:tcPr>
          <w:p w14:paraId="165A1591" w14:textId="77777777" w:rsidR="00891C7E" w:rsidRDefault="00891C7E" w:rsidP="00891C7E">
            <w:pPr>
              <w:widowControl w:val="0"/>
              <w:jc w:val="center"/>
            </w:pPr>
            <w:r>
              <w:t>4.26</w:t>
            </w:r>
          </w:p>
        </w:tc>
        <w:tc>
          <w:tcPr>
            <w:tcW w:w="2055" w:type="dxa"/>
            <w:tcMar>
              <w:top w:w="100" w:type="dxa"/>
              <w:left w:w="100" w:type="dxa"/>
              <w:bottom w:w="100" w:type="dxa"/>
              <w:right w:w="100" w:type="dxa"/>
            </w:tcMar>
          </w:tcPr>
          <w:p w14:paraId="18FA2735" w14:textId="77777777" w:rsidR="00891C7E" w:rsidRDefault="00891C7E" w:rsidP="00891C7E">
            <w:pPr>
              <w:widowControl w:val="0"/>
              <w:jc w:val="center"/>
            </w:pPr>
            <w:r>
              <w:t>68.16</w:t>
            </w:r>
          </w:p>
        </w:tc>
      </w:tr>
      <w:tr w:rsidR="00891C7E" w14:paraId="10D624A3" w14:textId="77777777" w:rsidTr="00891C7E">
        <w:tc>
          <w:tcPr>
            <w:tcW w:w="855" w:type="dxa"/>
            <w:tcMar>
              <w:top w:w="100" w:type="dxa"/>
              <w:left w:w="100" w:type="dxa"/>
              <w:bottom w:w="100" w:type="dxa"/>
              <w:right w:w="100" w:type="dxa"/>
            </w:tcMar>
          </w:tcPr>
          <w:p w14:paraId="66BE0465" w14:textId="77777777" w:rsidR="00891C7E" w:rsidRDefault="00891C7E" w:rsidP="00891C7E">
            <w:pPr>
              <w:widowControl w:val="0"/>
              <w:jc w:val="center"/>
            </w:pPr>
            <w:r>
              <w:t>8</w:t>
            </w:r>
          </w:p>
        </w:tc>
        <w:tc>
          <w:tcPr>
            <w:tcW w:w="1845" w:type="dxa"/>
            <w:tcMar>
              <w:top w:w="100" w:type="dxa"/>
              <w:left w:w="100" w:type="dxa"/>
              <w:bottom w:w="100" w:type="dxa"/>
              <w:right w:w="100" w:type="dxa"/>
            </w:tcMar>
          </w:tcPr>
          <w:p w14:paraId="22BB9074" w14:textId="77777777" w:rsidR="00891C7E" w:rsidRDefault="00891C7E" w:rsidP="00891C7E">
            <w:pPr>
              <w:widowControl w:val="0"/>
              <w:jc w:val="center"/>
            </w:pPr>
            <w:proofErr w:type="spellStart"/>
            <w:r>
              <w:t>Delrin</w:t>
            </w:r>
            <w:proofErr w:type="spellEnd"/>
            <w:r>
              <w:t xml:space="preserve"> Wheel</w:t>
            </w:r>
          </w:p>
        </w:tc>
        <w:tc>
          <w:tcPr>
            <w:tcW w:w="1005" w:type="dxa"/>
            <w:tcMar>
              <w:top w:w="100" w:type="dxa"/>
              <w:left w:w="100" w:type="dxa"/>
              <w:bottom w:w="100" w:type="dxa"/>
              <w:right w:w="100" w:type="dxa"/>
            </w:tcMar>
          </w:tcPr>
          <w:p w14:paraId="10A16BFD" w14:textId="77777777" w:rsidR="00891C7E" w:rsidRDefault="00891C7E" w:rsidP="00891C7E">
            <w:pPr>
              <w:widowControl w:val="0"/>
              <w:jc w:val="center"/>
            </w:pPr>
            <w:r>
              <w:t>2.39</w:t>
            </w:r>
          </w:p>
        </w:tc>
        <w:tc>
          <w:tcPr>
            <w:tcW w:w="2055" w:type="dxa"/>
            <w:tcMar>
              <w:top w:w="100" w:type="dxa"/>
              <w:left w:w="100" w:type="dxa"/>
              <w:bottom w:w="100" w:type="dxa"/>
              <w:right w:w="100" w:type="dxa"/>
            </w:tcMar>
          </w:tcPr>
          <w:p w14:paraId="1BB88515" w14:textId="77777777" w:rsidR="00891C7E" w:rsidRDefault="00891C7E" w:rsidP="00891C7E">
            <w:pPr>
              <w:widowControl w:val="0"/>
              <w:jc w:val="center"/>
            </w:pPr>
            <w:r>
              <w:t>19.12</w:t>
            </w:r>
          </w:p>
        </w:tc>
      </w:tr>
      <w:tr w:rsidR="00891C7E" w14:paraId="12302822" w14:textId="77777777" w:rsidTr="00891C7E">
        <w:tc>
          <w:tcPr>
            <w:tcW w:w="855" w:type="dxa"/>
            <w:tcMar>
              <w:top w:w="100" w:type="dxa"/>
              <w:left w:w="100" w:type="dxa"/>
              <w:bottom w:w="100" w:type="dxa"/>
              <w:right w:w="100" w:type="dxa"/>
            </w:tcMar>
          </w:tcPr>
          <w:p w14:paraId="024848ED" w14:textId="77777777" w:rsidR="00891C7E" w:rsidRDefault="00891C7E" w:rsidP="00891C7E">
            <w:pPr>
              <w:widowControl w:val="0"/>
              <w:jc w:val="center"/>
            </w:pPr>
          </w:p>
        </w:tc>
        <w:tc>
          <w:tcPr>
            <w:tcW w:w="1845" w:type="dxa"/>
            <w:tcMar>
              <w:top w:w="100" w:type="dxa"/>
              <w:left w:w="100" w:type="dxa"/>
              <w:bottom w:w="100" w:type="dxa"/>
              <w:right w:w="100" w:type="dxa"/>
            </w:tcMar>
          </w:tcPr>
          <w:p w14:paraId="2A22590E" w14:textId="77777777" w:rsidR="00891C7E" w:rsidRDefault="00891C7E" w:rsidP="00891C7E">
            <w:pPr>
              <w:widowControl w:val="0"/>
              <w:jc w:val="center"/>
            </w:pPr>
          </w:p>
        </w:tc>
        <w:tc>
          <w:tcPr>
            <w:tcW w:w="1005" w:type="dxa"/>
            <w:tcMar>
              <w:top w:w="100" w:type="dxa"/>
              <w:left w:w="100" w:type="dxa"/>
              <w:bottom w:w="100" w:type="dxa"/>
              <w:right w:w="100" w:type="dxa"/>
            </w:tcMar>
          </w:tcPr>
          <w:p w14:paraId="02BF4755" w14:textId="77777777" w:rsidR="00891C7E" w:rsidRDefault="00891C7E" w:rsidP="00891C7E">
            <w:pPr>
              <w:widowControl w:val="0"/>
              <w:jc w:val="center"/>
            </w:pPr>
          </w:p>
        </w:tc>
        <w:tc>
          <w:tcPr>
            <w:tcW w:w="2055" w:type="dxa"/>
            <w:tcMar>
              <w:top w:w="100" w:type="dxa"/>
              <w:left w:w="100" w:type="dxa"/>
              <w:bottom w:w="100" w:type="dxa"/>
              <w:right w:w="100" w:type="dxa"/>
            </w:tcMar>
          </w:tcPr>
          <w:p w14:paraId="7F2038CE" w14:textId="77777777" w:rsidR="00891C7E" w:rsidRDefault="00891C7E" w:rsidP="00891C7E">
            <w:pPr>
              <w:widowControl w:val="0"/>
              <w:jc w:val="center"/>
            </w:pPr>
            <w:r>
              <w:t>2136.22</w:t>
            </w:r>
          </w:p>
        </w:tc>
      </w:tr>
    </w:tbl>
    <w:p w14:paraId="5C805D1E" w14:textId="77777777" w:rsidR="00891C7E" w:rsidRDefault="00891C7E" w:rsidP="00891C7E">
      <w:pPr>
        <w:ind w:left="720"/>
      </w:pPr>
    </w:p>
    <w:p w14:paraId="43812DA7" w14:textId="77777777" w:rsidR="00891C7E" w:rsidRDefault="00891C7E" w:rsidP="00891C7E">
      <w:pPr>
        <w:ind w:left="720"/>
      </w:pPr>
    </w:p>
    <w:p w14:paraId="4DC12CC5" w14:textId="77777777" w:rsidR="00891C7E" w:rsidRDefault="00891C7E" w:rsidP="00891C7E">
      <w:pPr>
        <w:ind w:left="720"/>
      </w:pPr>
      <w:r>
        <w:t>Note: The cable and hardware weights were inflated to overcompensate for any minor future additions.</w:t>
      </w:r>
    </w:p>
    <w:p w14:paraId="06DF57E3" w14:textId="77777777" w:rsidR="00891C7E" w:rsidRDefault="00891C7E" w:rsidP="00891C7E">
      <w:pPr>
        <w:ind w:left="720"/>
      </w:pPr>
    </w:p>
    <w:p w14:paraId="413B5C88" w14:textId="77777777" w:rsidR="00891C7E" w:rsidRDefault="00891C7E" w:rsidP="00891C7E">
      <w:pPr>
        <w:ind w:left="720"/>
      </w:pPr>
      <w:r>
        <w:rPr>
          <w:rFonts w:ascii="Arial Unicode MS" w:eastAsia="Arial Unicode MS" w:hAnsi="Arial Unicode MS" w:cs="Arial Unicode MS"/>
        </w:rPr>
        <w:t>=&gt; A conservative approximation of the subsystem weight currently stands at 2136.22g→ 2150g ≅ 4.74lb → 4.75lb­­</w:t>
      </w:r>
    </w:p>
    <w:p w14:paraId="1D59A8AC" w14:textId="77777777" w:rsidR="00891C7E" w:rsidRDefault="00891C7E" w:rsidP="00891C7E">
      <w:pPr>
        <w:ind w:left="720"/>
      </w:pPr>
    </w:p>
    <w:p w14:paraId="1BC29014" w14:textId="5A2CD904" w:rsidR="00891C7E" w:rsidRDefault="00891C7E" w:rsidP="0016123D">
      <w:pPr>
        <w:ind w:left="720"/>
      </w:pPr>
      <w:r>
        <w:t xml:space="preserve">           </w:t>
      </w:r>
      <w:r>
        <w:tab/>
        <w:t xml:space="preserve">A separate gantry weight budget was used to determine the stall torque required of the bipolar stepper motor driving the belt-and-pinion gantry.  Weights of the items constituting the stepper motor payload were inflated as a means of </w:t>
      </w:r>
      <w:proofErr w:type="spellStart"/>
      <w:r>
        <w:t>derating</w:t>
      </w:r>
      <w:proofErr w:type="spellEnd"/>
      <w:r>
        <w:t xml:space="preserve"> the motor torque in order to create an operational torque differential, which did include additional conservative measures.  A FBD analysis was conducted wherein the gantry wheels were ignored, and the toothed timing belt was replaced with a flat one.  From the torque differential, a favorable weight class and power specifications could be selected.  By choosing the lightest power appropriate motor capable of delivering the desired range of torque, the gantry’s shifting center of mass becomes less problematic.</w:t>
      </w:r>
    </w:p>
    <w:p w14:paraId="121E000C" w14:textId="77777777" w:rsidR="00891C7E" w:rsidRDefault="00891C7E" w:rsidP="00891C7E">
      <w:pPr>
        <w:ind w:left="720"/>
        <w:jc w:val="center"/>
      </w:pPr>
    </w:p>
    <w:p w14:paraId="23F4895A" w14:textId="77777777" w:rsidR="00891C7E" w:rsidRDefault="00891C7E" w:rsidP="00891C7E">
      <w:pPr>
        <w:ind w:left="720"/>
        <w:jc w:val="center"/>
      </w:pPr>
    </w:p>
    <w:p w14:paraId="774615FD" w14:textId="76F700BA" w:rsidR="00891C7E" w:rsidRDefault="00891C7E" w:rsidP="0016123D">
      <w:pPr>
        <w:pStyle w:val="Caption"/>
      </w:pPr>
      <w:bookmarkStart w:id="349" w:name="_Toc434232854"/>
      <w:r>
        <w:t xml:space="preserve">Table </w:t>
      </w:r>
      <w:fldSimple w:instr=" SEQ Table \* ARABIC ">
        <w:r w:rsidR="006175EC">
          <w:rPr>
            <w:noProof/>
          </w:rPr>
          <w:t>69</w:t>
        </w:r>
      </w:fldSimple>
      <w:r>
        <w:t>. Gantry Weight Budget Used to Select Stepper Motor Torque and Weight</w:t>
      </w:r>
      <w:bookmarkEnd w:id="349"/>
    </w:p>
    <w:p w14:paraId="56C67203" w14:textId="77777777" w:rsidR="00891C7E" w:rsidRDefault="00891C7E" w:rsidP="00891C7E">
      <w:pPr>
        <w:ind w:left="720"/>
        <w:jc w:val="center"/>
      </w:pPr>
    </w:p>
    <w:tbl>
      <w:tblPr>
        <w:tblW w:w="8520"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2610"/>
        <w:gridCol w:w="840"/>
        <w:gridCol w:w="2460"/>
        <w:gridCol w:w="1800"/>
      </w:tblGrid>
      <w:tr w:rsidR="00891C7E" w14:paraId="4827BA56" w14:textId="77777777" w:rsidTr="00891C7E">
        <w:tc>
          <w:tcPr>
            <w:tcW w:w="810" w:type="dxa"/>
            <w:tcMar>
              <w:top w:w="100" w:type="dxa"/>
              <w:left w:w="100" w:type="dxa"/>
              <w:bottom w:w="100" w:type="dxa"/>
              <w:right w:w="100" w:type="dxa"/>
            </w:tcMar>
          </w:tcPr>
          <w:p w14:paraId="1610B489" w14:textId="77777777" w:rsidR="00891C7E" w:rsidRDefault="00891C7E" w:rsidP="00891C7E">
            <w:pPr>
              <w:widowControl w:val="0"/>
              <w:jc w:val="center"/>
            </w:pPr>
            <w:r>
              <w:t>QTY</w:t>
            </w:r>
          </w:p>
        </w:tc>
        <w:tc>
          <w:tcPr>
            <w:tcW w:w="2610" w:type="dxa"/>
            <w:tcMar>
              <w:top w:w="100" w:type="dxa"/>
              <w:left w:w="100" w:type="dxa"/>
              <w:bottom w:w="100" w:type="dxa"/>
              <w:right w:w="100" w:type="dxa"/>
            </w:tcMar>
          </w:tcPr>
          <w:p w14:paraId="19EA9E46" w14:textId="77777777" w:rsidR="00891C7E" w:rsidRDefault="00891C7E" w:rsidP="00891C7E">
            <w:pPr>
              <w:widowControl w:val="0"/>
              <w:jc w:val="center"/>
            </w:pPr>
            <w:r>
              <w:t>Part</w:t>
            </w:r>
          </w:p>
        </w:tc>
        <w:tc>
          <w:tcPr>
            <w:tcW w:w="840" w:type="dxa"/>
            <w:tcMar>
              <w:top w:w="100" w:type="dxa"/>
              <w:left w:w="100" w:type="dxa"/>
              <w:bottom w:w="100" w:type="dxa"/>
              <w:right w:w="100" w:type="dxa"/>
            </w:tcMar>
          </w:tcPr>
          <w:p w14:paraId="58C6A73D" w14:textId="77777777" w:rsidR="00891C7E" w:rsidRDefault="00891C7E" w:rsidP="00891C7E">
            <w:pPr>
              <w:widowControl w:val="0"/>
              <w:jc w:val="center"/>
            </w:pPr>
            <w:r>
              <w:t>W, g</w:t>
            </w:r>
          </w:p>
        </w:tc>
        <w:tc>
          <w:tcPr>
            <w:tcW w:w="2460" w:type="dxa"/>
            <w:tcMar>
              <w:top w:w="100" w:type="dxa"/>
              <w:left w:w="100" w:type="dxa"/>
              <w:bottom w:w="100" w:type="dxa"/>
              <w:right w:w="100" w:type="dxa"/>
            </w:tcMar>
          </w:tcPr>
          <w:p w14:paraId="580AB7C2" w14:textId="77777777" w:rsidR="00891C7E" w:rsidRDefault="00891C7E" w:rsidP="00891C7E">
            <w:pPr>
              <w:widowControl w:val="0"/>
              <w:jc w:val="center"/>
            </w:pPr>
            <w:proofErr w:type="spellStart"/>
            <w:r>
              <w:t>Derating</w:t>
            </w:r>
            <w:proofErr w:type="spellEnd"/>
            <w:r>
              <w:t xml:space="preserve"> by W @ 15% inflation, g</w:t>
            </w:r>
          </w:p>
        </w:tc>
        <w:tc>
          <w:tcPr>
            <w:tcW w:w="1800" w:type="dxa"/>
            <w:tcMar>
              <w:top w:w="100" w:type="dxa"/>
              <w:left w:w="100" w:type="dxa"/>
              <w:bottom w:w="100" w:type="dxa"/>
              <w:right w:w="100" w:type="dxa"/>
            </w:tcMar>
          </w:tcPr>
          <w:p w14:paraId="2E387D32" w14:textId="77777777" w:rsidR="00891C7E" w:rsidRDefault="00891C7E" w:rsidP="00891C7E">
            <w:pPr>
              <w:widowControl w:val="0"/>
              <w:jc w:val="center"/>
            </w:pPr>
            <w:proofErr w:type="spellStart"/>
            <w:r>
              <w:t>Derated</w:t>
            </w:r>
            <w:proofErr w:type="spellEnd"/>
            <w:r>
              <w:t xml:space="preserve"> Total W, g</w:t>
            </w:r>
          </w:p>
        </w:tc>
      </w:tr>
      <w:tr w:rsidR="00891C7E" w14:paraId="4BD3E3AC" w14:textId="77777777" w:rsidTr="00891C7E">
        <w:tc>
          <w:tcPr>
            <w:tcW w:w="810" w:type="dxa"/>
            <w:tcMar>
              <w:top w:w="100" w:type="dxa"/>
              <w:left w:w="100" w:type="dxa"/>
              <w:bottom w:w="100" w:type="dxa"/>
              <w:right w:w="100" w:type="dxa"/>
            </w:tcMar>
          </w:tcPr>
          <w:p w14:paraId="3724408C" w14:textId="77777777" w:rsidR="00891C7E" w:rsidRDefault="00891C7E" w:rsidP="00891C7E">
            <w:pPr>
              <w:widowControl w:val="0"/>
              <w:jc w:val="center"/>
            </w:pPr>
            <w:r>
              <w:t>1</w:t>
            </w:r>
          </w:p>
        </w:tc>
        <w:tc>
          <w:tcPr>
            <w:tcW w:w="2610" w:type="dxa"/>
            <w:tcMar>
              <w:top w:w="100" w:type="dxa"/>
              <w:left w:w="100" w:type="dxa"/>
              <w:bottom w:w="100" w:type="dxa"/>
              <w:right w:w="100" w:type="dxa"/>
            </w:tcMar>
          </w:tcPr>
          <w:p w14:paraId="04CD0365" w14:textId="77777777" w:rsidR="00891C7E" w:rsidRDefault="00891C7E" w:rsidP="00891C7E">
            <w:pPr>
              <w:widowControl w:val="0"/>
              <w:jc w:val="center"/>
            </w:pPr>
            <w:r>
              <w:t>Thrust Needle Bearing</w:t>
            </w:r>
          </w:p>
        </w:tc>
        <w:tc>
          <w:tcPr>
            <w:tcW w:w="840" w:type="dxa"/>
            <w:tcMar>
              <w:top w:w="100" w:type="dxa"/>
              <w:left w:w="100" w:type="dxa"/>
              <w:bottom w:w="100" w:type="dxa"/>
              <w:right w:w="100" w:type="dxa"/>
            </w:tcMar>
          </w:tcPr>
          <w:p w14:paraId="4807E693" w14:textId="77777777" w:rsidR="00891C7E" w:rsidRDefault="00891C7E" w:rsidP="00891C7E">
            <w:pPr>
              <w:widowControl w:val="0"/>
              <w:jc w:val="center"/>
            </w:pPr>
            <w:r>
              <w:t>21</w:t>
            </w:r>
          </w:p>
        </w:tc>
        <w:tc>
          <w:tcPr>
            <w:tcW w:w="2460" w:type="dxa"/>
            <w:tcMar>
              <w:top w:w="100" w:type="dxa"/>
              <w:left w:w="100" w:type="dxa"/>
              <w:bottom w:w="100" w:type="dxa"/>
              <w:right w:w="100" w:type="dxa"/>
            </w:tcMar>
          </w:tcPr>
          <w:p w14:paraId="722567AC" w14:textId="77777777" w:rsidR="00891C7E" w:rsidRDefault="00891C7E" w:rsidP="00891C7E">
            <w:pPr>
              <w:widowControl w:val="0"/>
              <w:jc w:val="center"/>
            </w:pPr>
            <w:r>
              <w:t>24.5</w:t>
            </w:r>
          </w:p>
        </w:tc>
        <w:tc>
          <w:tcPr>
            <w:tcW w:w="1800" w:type="dxa"/>
            <w:tcMar>
              <w:top w:w="100" w:type="dxa"/>
              <w:left w:w="100" w:type="dxa"/>
              <w:bottom w:w="100" w:type="dxa"/>
              <w:right w:w="100" w:type="dxa"/>
            </w:tcMar>
          </w:tcPr>
          <w:p w14:paraId="20071C42" w14:textId="77777777" w:rsidR="00891C7E" w:rsidRDefault="00891C7E" w:rsidP="00891C7E">
            <w:pPr>
              <w:widowControl w:val="0"/>
              <w:jc w:val="center"/>
            </w:pPr>
            <w:r>
              <w:t>24.5</w:t>
            </w:r>
          </w:p>
        </w:tc>
      </w:tr>
      <w:tr w:rsidR="00891C7E" w14:paraId="5A6E20FD" w14:textId="77777777" w:rsidTr="00891C7E">
        <w:tc>
          <w:tcPr>
            <w:tcW w:w="810" w:type="dxa"/>
            <w:tcMar>
              <w:top w:w="100" w:type="dxa"/>
              <w:left w:w="100" w:type="dxa"/>
              <w:bottom w:w="100" w:type="dxa"/>
              <w:right w:w="100" w:type="dxa"/>
            </w:tcMar>
          </w:tcPr>
          <w:p w14:paraId="1AD21334" w14:textId="77777777" w:rsidR="00891C7E" w:rsidRDefault="00891C7E" w:rsidP="00891C7E">
            <w:pPr>
              <w:widowControl w:val="0"/>
              <w:jc w:val="center"/>
            </w:pPr>
            <w:r>
              <w:t>3</w:t>
            </w:r>
          </w:p>
        </w:tc>
        <w:tc>
          <w:tcPr>
            <w:tcW w:w="2610" w:type="dxa"/>
            <w:tcMar>
              <w:top w:w="100" w:type="dxa"/>
              <w:left w:w="100" w:type="dxa"/>
              <w:bottom w:w="100" w:type="dxa"/>
              <w:right w:w="100" w:type="dxa"/>
            </w:tcMar>
          </w:tcPr>
          <w:p w14:paraId="083783F1" w14:textId="77777777" w:rsidR="00891C7E" w:rsidRDefault="00891C7E" w:rsidP="00891C7E">
            <w:pPr>
              <w:widowControl w:val="0"/>
              <w:jc w:val="center"/>
            </w:pPr>
            <w:r>
              <w:t>Skate BB</w:t>
            </w:r>
          </w:p>
        </w:tc>
        <w:tc>
          <w:tcPr>
            <w:tcW w:w="840" w:type="dxa"/>
            <w:tcMar>
              <w:top w:w="100" w:type="dxa"/>
              <w:left w:w="100" w:type="dxa"/>
              <w:bottom w:w="100" w:type="dxa"/>
              <w:right w:w="100" w:type="dxa"/>
            </w:tcMar>
          </w:tcPr>
          <w:p w14:paraId="54CD640E" w14:textId="77777777" w:rsidR="00891C7E" w:rsidRDefault="00891C7E" w:rsidP="00891C7E">
            <w:pPr>
              <w:widowControl w:val="0"/>
              <w:jc w:val="center"/>
            </w:pPr>
            <w:r>
              <w:t>8.5</w:t>
            </w:r>
          </w:p>
        </w:tc>
        <w:tc>
          <w:tcPr>
            <w:tcW w:w="2460" w:type="dxa"/>
            <w:tcMar>
              <w:top w:w="100" w:type="dxa"/>
              <w:left w:w="100" w:type="dxa"/>
              <w:bottom w:w="100" w:type="dxa"/>
              <w:right w:w="100" w:type="dxa"/>
            </w:tcMar>
          </w:tcPr>
          <w:p w14:paraId="66844D11" w14:textId="77777777" w:rsidR="00891C7E" w:rsidRDefault="00891C7E" w:rsidP="00891C7E">
            <w:pPr>
              <w:widowControl w:val="0"/>
              <w:jc w:val="center"/>
            </w:pPr>
            <w:r>
              <w:t>9.775</w:t>
            </w:r>
          </w:p>
        </w:tc>
        <w:tc>
          <w:tcPr>
            <w:tcW w:w="1800" w:type="dxa"/>
            <w:tcMar>
              <w:top w:w="100" w:type="dxa"/>
              <w:left w:w="100" w:type="dxa"/>
              <w:bottom w:w="100" w:type="dxa"/>
              <w:right w:w="100" w:type="dxa"/>
            </w:tcMar>
          </w:tcPr>
          <w:p w14:paraId="7C8D7929" w14:textId="77777777" w:rsidR="00891C7E" w:rsidRDefault="00891C7E" w:rsidP="00891C7E">
            <w:pPr>
              <w:widowControl w:val="0"/>
              <w:jc w:val="center"/>
            </w:pPr>
            <w:r>
              <w:t>29.325</w:t>
            </w:r>
          </w:p>
        </w:tc>
      </w:tr>
      <w:tr w:rsidR="00891C7E" w14:paraId="74A035CD" w14:textId="77777777" w:rsidTr="00891C7E">
        <w:tc>
          <w:tcPr>
            <w:tcW w:w="810" w:type="dxa"/>
            <w:tcMar>
              <w:top w:w="100" w:type="dxa"/>
              <w:left w:w="100" w:type="dxa"/>
              <w:bottom w:w="100" w:type="dxa"/>
              <w:right w:w="100" w:type="dxa"/>
            </w:tcMar>
          </w:tcPr>
          <w:p w14:paraId="4DF476EE" w14:textId="77777777" w:rsidR="00891C7E" w:rsidRDefault="00891C7E" w:rsidP="00891C7E">
            <w:pPr>
              <w:widowControl w:val="0"/>
              <w:jc w:val="center"/>
            </w:pPr>
            <w:r>
              <w:t>6</w:t>
            </w:r>
          </w:p>
        </w:tc>
        <w:tc>
          <w:tcPr>
            <w:tcW w:w="2610" w:type="dxa"/>
            <w:tcMar>
              <w:top w:w="100" w:type="dxa"/>
              <w:left w:w="100" w:type="dxa"/>
              <w:bottom w:w="100" w:type="dxa"/>
              <w:right w:w="100" w:type="dxa"/>
            </w:tcMar>
          </w:tcPr>
          <w:p w14:paraId="36836D51" w14:textId="77777777" w:rsidR="00891C7E" w:rsidRDefault="00891C7E" w:rsidP="00891C7E">
            <w:pPr>
              <w:widowControl w:val="0"/>
              <w:jc w:val="center"/>
            </w:pPr>
            <w:r>
              <w:t>Servo Motor</w:t>
            </w:r>
          </w:p>
        </w:tc>
        <w:tc>
          <w:tcPr>
            <w:tcW w:w="840" w:type="dxa"/>
            <w:tcMar>
              <w:top w:w="100" w:type="dxa"/>
              <w:left w:w="100" w:type="dxa"/>
              <w:bottom w:w="100" w:type="dxa"/>
              <w:right w:w="100" w:type="dxa"/>
            </w:tcMar>
          </w:tcPr>
          <w:p w14:paraId="6B0582A2" w14:textId="77777777" w:rsidR="00891C7E" w:rsidRDefault="00891C7E" w:rsidP="00891C7E">
            <w:pPr>
              <w:widowControl w:val="0"/>
              <w:jc w:val="center"/>
            </w:pPr>
            <w:r>
              <w:t>54.5</w:t>
            </w:r>
          </w:p>
        </w:tc>
        <w:tc>
          <w:tcPr>
            <w:tcW w:w="2460" w:type="dxa"/>
            <w:tcMar>
              <w:top w:w="100" w:type="dxa"/>
              <w:left w:w="100" w:type="dxa"/>
              <w:bottom w:w="100" w:type="dxa"/>
              <w:right w:w="100" w:type="dxa"/>
            </w:tcMar>
          </w:tcPr>
          <w:p w14:paraId="4D716242" w14:textId="77777777" w:rsidR="00891C7E" w:rsidRDefault="00891C7E" w:rsidP="00891C7E">
            <w:pPr>
              <w:widowControl w:val="0"/>
              <w:jc w:val="center"/>
            </w:pPr>
            <w:r>
              <w:t>62.675</w:t>
            </w:r>
          </w:p>
        </w:tc>
        <w:tc>
          <w:tcPr>
            <w:tcW w:w="1800" w:type="dxa"/>
            <w:tcMar>
              <w:top w:w="100" w:type="dxa"/>
              <w:left w:w="100" w:type="dxa"/>
              <w:bottom w:w="100" w:type="dxa"/>
              <w:right w:w="100" w:type="dxa"/>
            </w:tcMar>
          </w:tcPr>
          <w:p w14:paraId="11D35CEA" w14:textId="77777777" w:rsidR="00891C7E" w:rsidRDefault="00891C7E" w:rsidP="00891C7E">
            <w:pPr>
              <w:widowControl w:val="0"/>
              <w:jc w:val="center"/>
            </w:pPr>
            <w:r>
              <w:t>376.05</w:t>
            </w:r>
          </w:p>
        </w:tc>
      </w:tr>
      <w:tr w:rsidR="00891C7E" w14:paraId="60AD86A2" w14:textId="77777777" w:rsidTr="00891C7E">
        <w:tc>
          <w:tcPr>
            <w:tcW w:w="810" w:type="dxa"/>
            <w:tcMar>
              <w:top w:w="100" w:type="dxa"/>
              <w:left w:w="100" w:type="dxa"/>
              <w:bottom w:w="100" w:type="dxa"/>
              <w:right w:w="100" w:type="dxa"/>
            </w:tcMar>
          </w:tcPr>
          <w:p w14:paraId="413CED89" w14:textId="77777777" w:rsidR="00891C7E" w:rsidRDefault="00891C7E" w:rsidP="00891C7E">
            <w:pPr>
              <w:widowControl w:val="0"/>
              <w:jc w:val="center"/>
            </w:pPr>
            <w:r>
              <w:t>1</w:t>
            </w:r>
          </w:p>
        </w:tc>
        <w:tc>
          <w:tcPr>
            <w:tcW w:w="2610" w:type="dxa"/>
            <w:tcMar>
              <w:top w:w="100" w:type="dxa"/>
              <w:left w:w="100" w:type="dxa"/>
              <w:bottom w:w="100" w:type="dxa"/>
              <w:right w:w="100" w:type="dxa"/>
            </w:tcMar>
          </w:tcPr>
          <w:p w14:paraId="5971888B" w14:textId="77777777" w:rsidR="00891C7E" w:rsidRDefault="00891C7E" w:rsidP="00891C7E">
            <w:pPr>
              <w:widowControl w:val="0"/>
              <w:jc w:val="center"/>
            </w:pPr>
            <w:r>
              <w:t>Stepper Motor</w:t>
            </w:r>
          </w:p>
        </w:tc>
        <w:tc>
          <w:tcPr>
            <w:tcW w:w="840" w:type="dxa"/>
            <w:tcMar>
              <w:top w:w="100" w:type="dxa"/>
              <w:left w:w="100" w:type="dxa"/>
              <w:bottom w:w="100" w:type="dxa"/>
              <w:right w:w="100" w:type="dxa"/>
            </w:tcMar>
          </w:tcPr>
          <w:p w14:paraId="73902C49" w14:textId="77777777" w:rsidR="00891C7E" w:rsidRDefault="00891C7E" w:rsidP="00891C7E">
            <w:pPr>
              <w:widowControl w:val="0"/>
              <w:jc w:val="center"/>
            </w:pPr>
            <w:r>
              <w:t>350</w:t>
            </w:r>
          </w:p>
        </w:tc>
        <w:tc>
          <w:tcPr>
            <w:tcW w:w="2460" w:type="dxa"/>
            <w:tcMar>
              <w:top w:w="100" w:type="dxa"/>
              <w:left w:w="100" w:type="dxa"/>
              <w:bottom w:w="100" w:type="dxa"/>
              <w:right w:w="100" w:type="dxa"/>
            </w:tcMar>
          </w:tcPr>
          <w:p w14:paraId="7CFFED05" w14:textId="77777777" w:rsidR="00891C7E" w:rsidRDefault="00891C7E" w:rsidP="00891C7E">
            <w:pPr>
              <w:widowControl w:val="0"/>
              <w:jc w:val="center"/>
            </w:pPr>
            <w:r>
              <w:t>402.5</w:t>
            </w:r>
          </w:p>
        </w:tc>
        <w:tc>
          <w:tcPr>
            <w:tcW w:w="1800" w:type="dxa"/>
            <w:tcMar>
              <w:top w:w="100" w:type="dxa"/>
              <w:left w:w="100" w:type="dxa"/>
              <w:bottom w:w="100" w:type="dxa"/>
              <w:right w:w="100" w:type="dxa"/>
            </w:tcMar>
          </w:tcPr>
          <w:p w14:paraId="0134C671" w14:textId="77777777" w:rsidR="00891C7E" w:rsidRDefault="00891C7E" w:rsidP="00891C7E">
            <w:pPr>
              <w:widowControl w:val="0"/>
              <w:jc w:val="center"/>
            </w:pPr>
            <w:r>
              <w:t>402.5</w:t>
            </w:r>
          </w:p>
        </w:tc>
      </w:tr>
      <w:tr w:rsidR="00891C7E" w14:paraId="40A382CB" w14:textId="77777777" w:rsidTr="00891C7E">
        <w:tc>
          <w:tcPr>
            <w:tcW w:w="810" w:type="dxa"/>
            <w:tcMar>
              <w:top w:w="100" w:type="dxa"/>
              <w:left w:w="100" w:type="dxa"/>
              <w:bottom w:w="100" w:type="dxa"/>
              <w:right w:w="100" w:type="dxa"/>
            </w:tcMar>
          </w:tcPr>
          <w:p w14:paraId="7C12EDC9" w14:textId="77777777" w:rsidR="00891C7E" w:rsidRDefault="00891C7E" w:rsidP="00891C7E">
            <w:pPr>
              <w:widowControl w:val="0"/>
              <w:jc w:val="center"/>
            </w:pPr>
            <w:r>
              <w:t>1</w:t>
            </w:r>
          </w:p>
        </w:tc>
        <w:tc>
          <w:tcPr>
            <w:tcW w:w="2610" w:type="dxa"/>
            <w:tcMar>
              <w:top w:w="100" w:type="dxa"/>
              <w:left w:w="100" w:type="dxa"/>
              <w:bottom w:w="100" w:type="dxa"/>
              <w:right w:w="100" w:type="dxa"/>
            </w:tcMar>
          </w:tcPr>
          <w:p w14:paraId="7D3923C3" w14:textId="77777777" w:rsidR="00891C7E" w:rsidRDefault="00891C7E" w:rsidP="00891C7E">
            <w:pPr>
              <w:widowControl w:val="0"/>
              <w:jc w:val="center"/>
            </w:pPr>
            <w:r>
              <w:t>Gantry Plate</w:t>
            </w:r>
          </w:p>
        </w:tc>
        <w:tc>
          <w:tcPr>
            <w:tcW w:w="840" w:type="dxa"/>
            <w:tcMar>
              <w:top w:w="100" w:type="dxa"/>
              <w:left w:w="100" w:type="dxa"/>
              <w:bottom w:w="100" w:type="dxa"/>
              <w:right w:w="100" w:type="dxa"/>
            </w:tcMar>
          </w:tcPr>
          <w:p w14:paraId="141DF7D6" w14:textId="77777777" w:rsidR="00891C7E" w:rsidRDefault="00891C7E" w:rsidP="00891C7E">
            <w:pPr>
              <w:widowControl w:val="0"/>
              <w:jc w:val="center"/>
            </w:pPr>
            <w:r>
              <w:t>27.6</w:t>
            </w:r>
          </w:p>
        </w:tc>
        <w:tc>
          <w:tcPr>
            <w:tcW w:w="2460" w:type="dxa"/>
            <w:tcMar>
              <w:top w:w="100" w:type="dxa"/>
              <w:left w:w="100" w:type="dxa"/>
              <w:bottom w:w="100" w:type="dxa"/>
              <w:right w:w="100" w:type="dxa"/>
            </w:tcMar>
          </w:tcPr>
          <w:p w14:paraId="5CB99A4B" w14:textId="77777777" w:rsidR="00891C7E" w:rsidRDefault="00891C7E" w:rsidP="00891C7E">
            <w:pPr>
              <w:widowControl w:val="0"/>
              <w:jc w:val="center"/>
            </w:pPr>
            <w:r>
              <w:t>31.74</w:t>
            </w:r>
          </w:p>
        </w:tc>
        <w:tc>
          <w:tcPr>
            <w:tcW w:w="1800" w:type="dxa"/>
            <w:tcMar>
              <w:top w:w="100" w:type="dxa"/>
              <w:left w:w="100" w:type="dxa"/>
              <w:bottom w:w="100" w:type="dxa"/>
              <w:right w:w="100" w:type="dxa"/>
            </w:tcMar>
          </w:tcPr>
          <w:p w14:paraId="57610902" w14:textId="77777777" w:rsidR="00891C7E" w:rsidRDefault="00891C7E" w:rsidP="00891C7E">
            <w:pPr>
              <w:widowControl w:val="0"/>
              <w:jc w:val="center"/>
            </w:pPr>
            <w:r>
              <w:t>31.74</w:t>
            </w:r>
          </w:p>
        </w:tc>
      </w:tr>
      <w:tr w:rsidR="00891C7E" w14:paraId="3CA4094A" w14:textId="77777777" w:rsidTr="00891C7E">
        <w:tc>
          <w:tcPr>
            <w:tcW w:w="810" w:type="dxa"/>
            <w:tcMar>
              <w:top w:w="100" w:type="dxa"/>
              <w:left w:w="100" w:type="dxa"/>
              <w:bottom w:w="100" w:type="dxa"/>
              <w:right w:w="100" w:type="dxa"/>
            </w:tcMar>
          </w:tcPr>
          <w:p w14:paraId="5BDD8341" w14:textId="77777777" w:rsidR="00891C7E" w:rsidRDefault="00891C7E" w:rsidP="00891C7E">
            <w:pPr>
              <w:widowControl w:val="0"/>
              <w:jc w:val="center"/>
            </w:pPr>
            <w:r>
              <w:t>1</w:t>
            </w:r>
          </w:p>
        </w:tc>
        <w:tc>
          <w:tcPr>
            <w:tcW w:w="2610" w:type="dxa"/>
            <w:tcMar>
              <w:top w:w="100" w:type="dxa"/>
              <w:left w:w="100" w:type="dxa"/>
              <w:bottom w:w="100" w:type="dxa"/>
              <w:right w:w="100" w:type="dxa"/>
            </w:tcMar>
          </w:tcPr>
          <w:p w14:paraId="5C0148D3" w14:textId="77777777" w:rsidR="00891C7E" w:rsidRDefault="00891C7E" w:rsidP="00891C7E">
            <w:pPr>
              <w:widowControl w:val="0"/>
              <w:jc w:val="center"/>
            </w:pPr>
            <w:r>
              <w:t>Motor Mount</w:t>
            </w:r>
          </w:p>
        </w:tc>
        <w:tc>
          <w:tcPr>
            <w:tcW w:w="840" w:type="dxa"/>
            <w:tcMar>
              <w:top w:w="100" w:type="dxa"/>
              <w:left w:w="100" w:type="dxa"/>
              <w:bottom w:w="100" w:type="dxa"/>
              <w:right w:w="100" w:type="dxa"/>
            </w:tcMar>
          </w:tcPr>
          <w:p w14:paraId="3853BC4A" w14:textId="77777777" w:rsidR="00891C7E" w:rsidRDefault="00891C7E" w:rsidP="00891C7E">
            <w:pPr>
              <w:widowControl w:val="0"/>
              <w:jc w:val="center"/>
            </w:pPr>
            <w:r>
              <w:t>20.87</w:t>
            </w:r>
          </w:p>
        </w:tc>
        <w:tc>
          <w:tcPr>
            <w:tcW w:w="2460" w:type="dxa"/>
            <w:tcMar>
              <w:top w:w="100" w:type="dxa"/>
              <w:left w:w="100" w:type="dxa"/>
              <w:bottom w:w="100" w:type="dxa"/>
              <w:right w:w="100" w:type="dxa"/>
            </w:tcMar>
          </w:tcPr>
          <w:p w14:paraId="7F6B4376" w14:textId="77777777" w:rsidR="00891C7E" w:rsidRDefault="00891C7E" w:rsidP="00891C7E">
            <w:pPr>
              <w:widowControl w:val="0"/>
              <w:jc w:val="center"/>
            </w:pPr>
            <w:r>
              <w:t>24.0005</w:t>
            </w:r>
          </w:p>
        </w:tc>
        <w:tc>
          <w:tcPr>
            <w:tcW w:w="1800" w:type="dxa"/>
            <w:tcMar>
              <w:top w:w="100" w:type="dxa"/>
              <w:left w:w="100" w:type="dxa"/>
              <w:bottom w:w="100" w:type="dxa"/>
              <w:right w:w="100" w:type="dxa"/>
            </w:tcMar>
          </w:tcPr>
          <w:p w14:paraId="51080B3D" w14:textId="77777777" w:rsidR="00891C7E" w:rsidRDefault="00891C7E" w:rsidP="00891C7E">
            <w:pPr>
              <w:widowControl w:val="0"/>
              <w:jc w:val="center"/>
            </w:pPr>
            <w:r>
              <w:t>24.0005</w:t>
            </w:r>
          </w:p>
        </w:tc>
      </w:tr>
      <w:tr w:rsidR="00891C7E" w14:paraId="114490AC" w14:textId="77777777" w:rsidTr="00891C7E">
        <w:tc>
          <w:tcPr>
            <w:tcW w:w="810" w:type="dxa"/>
            <w:tcMar>
              <w:top w:w="100" w:type="dxa"/>
              <w:left w:w="100" w:type="dxa"/>
              <w:bottom w:w="100" w:type="dxa"/>
              <w:right w:w="100" w:type="dxa"/>
            </w:tcMar>
          </w:tcPr>
          <w:p w14:paraId="7C052576" w14:textId="77777777" w:rsidR="00891C7E" w:rsidRDefault="00891C7E" w:rsidP="00891C7E">
            <w:pPr>
              <w:widowControl w:val="0"/>
              <w:jc w:val="center"/>
            </w:pPr>
            <w:r>
              <w:t>2</w:t>
            </w:r>
          </w:p>
        </w:tc>
        <w:tc>
          <w:tcPr>
            <w:tcW w:w="2610" w:type="dxa"/>
            <w:tcMar>
              <w:top w:w="100" w:type="dxa"/>
              <w:left w:w="100" w:type="dxa"/>
              <w:bottom w:w="100" w:type="dxa"/>
              <w:right w:w="100" w:type="dxa"/>
            </w:tcMar>
          </w:tcPr>
          <w:p w14:paraId="6C7B07F1" w14:textId="77777777" w:rsidR="00891C7E" w:rsidRDefault="00891C7E" w:rsidP="00891C7E">
            <w:pPr>
              <w:widowControl w:val="0"/>
              <w:jc w:val="center"/>
            </w:pPr>
            <w:r>
              <w:t>Sm Linkage</w:t>
            </w:r>
          </w:p>
        </w:tc>
        <w:tc>
          <w:tcPr>
            <w:tcW w:w="840" w:type="dxa"/>
            <w:tcMar>
              <w:top w:w="100" w:type="dxa"/>
              <w:left w:w="100" w:type="dxa"/>
              <w:bottom w:w="100" w:type="dxa"/>
              <w:right w:w="100" w:type="dxa"/>
            </w:tcMar>
          </w:tcPr>
          <w:p w14:paraId="46EC8DEE" w14:textId="77777777" w:rsidR="00891C7E" w:rsidRDefault="00891C7E" w:rsidP="00891C7E">
            <w:pPr>
              <w:widowControl w:val="0"/>
              <w:jc w:val="center"/>
            </w:pPr>
            <w:r>
              <w:t>10</w:t>
            </w:r>
          </w:p>
        </w:tc>
        <w:tc>
          <w:tcPr>
            <w:tcW w:w="2460" w:type="dxa"/>
            <w:tcMar>
              <w:top w:w="100" w:type="dxa"/>
              <w:left w:w="100" w:type="dxa"/>
              <w:bottom w:w="100" w:type="dxa"/>
              <w:right w:w="100" w:type="dxa"/>
            </w:tcMar>
          </w:tcPr>
          <w:p w14:paraId="7C0DB428" w14:textId="77777777" w:rsidR="00891C7E" w:rsidRDefault="00891C7E" w:rsidP="00891C7E">
            <w:pPr>
              <w:widowControl w:val="0"/>
              <w:jc w:val="center"/>
            </w:pPr>
            <w:r>
              <w:t>11.5</w:t>
            </w:r>
          </w:p>
        </w:tc>
        <w:tc>
          <w:tcPr>
            <w:tcW w:w="1800" w:type="dxa"/>
            <w:tcMar>
              <w:top w:w="100" w:type="dxa"/>
              <w:left w:w="100" w:type="dxa"/>
              <w:bottom w:w="100" w:type="dxa"/>
              <w:right w:w="100" w:type="dxa"/>
            </w:tcMar>
          </w:tcPr>
          <w:p w14:paraId="34C5546C" w14:textId="77777777" w:rsidR="00891C7E" w:rsidRDefault="00891C7E" w:rsidP="00891C7E">
            <w:pPr>
              <w:widowControl w:val="0"/>
              <w:jc w:val="center"/>
            </w:pPr>
            <w:r>
              <w:t>23</w:t>
            </w:r>
          </w:p>
        </w:tc>
      </w:tr>
      <w:tr w:rsidR="00891C7E" w14:paraId="10E74685" w14:textId="77777777" w:rsidTr="00891C7E">
        <w:tc>
          <w:tcPr>
            <w:tcW w:w="810" w:type="dxa"/>
            <w:tcMar>
              <w:top w:w="100" w:type="dxa"/>
              <w:left w:w="100" w:type="dxa"/>
              <w:bottom w:w="100" w:type="dxa"/>
              <w:right w:w="100" w:type="dxa"/>
            </w:tcMar>
          </w:tcPr>
          <w:p w14:paraId="0E6EDD5F" w14:textId="77777777" w:rsidR="00891C7E" w:rsidRDefault="00891C7E" w:rsidP="00891C7E">
            <w:pPr>
              <w:widowControl w:val="0"/>
              <w:jc w:val="center"/>
            </w:pPr>
            <w:r>
              <w:t>3</w:t>
            </w:r>
          </w:p>
        </w:tc>
        <w:tc>
          <w:tcPr>
            <w:tcW w:w="2610" w:type="dxa"/>
            <w:tcMar>
              <w:top w:w="100" w:type="dxa"/>
              <w:left w:w="100" w:type="dxa"/>
              <w:bottom w:w="100" w:type="dxa"/>
              <w:right w:w="100" w:type="dxa"/>
            </w:tcMar>
          </w:tcPr>
          <w:p w14:paraId="4E2F328B" w14:textId="77777777" w:rsidR="00891C7E" w:rsidRDefault="00891C7E" w:rsidP="00891C7E">
            <w:pPr>
              <w:widowControl w:val="0"/>
              <w:jc w:val="center"/>
            </w:pPr>
            <w:proofErr w:type="spellStart"/>
            <w:r>
              <w:t>Lg</w:t>
            </w:r>
            <w:proofErr w:type="spellEnd"/>
            <w:r>
              <w:t xml:space="preserve"> Linkage</w:t>
            </w:r>
          </w:p>
        </w:tc>
        <w:tc>
          <w:tcPr>
            <w:tcW w:w="840" w:type="dxa"/>
            <w:tcMar>
              <w:top w:w="100" w:type="dxa"/>
              <w:left w:w="100" w:type="dxa"/>
              <w:bottom w:w="100" w:type="dxa"/>
              <w:right w:w="100" w:type="dxa"/>
            </w:tcMar>
          </w:tcPr>
          <w:p w14:paraId="03B2DEB5" w14:textId="77777777" w:rsidR="00891C7E" w:rsidRDefault="00891C7E" w:rsidP="00891C7E">
            <w:pPr>
              <w:widowControl w:val="0"/>
              <w:jc w:val="center"/>
            </w:pPr>
            <w:r>
              <w:t>19</w:t>
            </w:r>
          </w:p>
        </w:tc>
        <w:tc>
          <w:tcPr>
            <w:tcW w:w="2460" w:type="dxa"/>
            <w:tcMar>
              <w:top w:w="100" w:type="dxa"/>
              <w:left w:w="100" w:type="dxa"/>
              <w:bottom w:w="100" w:type="dxa"/>
              <w:right w:w="100" w:type="dxa"/>
            </w:tcMar>
          </w:tcPr>
          <w:p w14:paraId="001681ED" w14:textId="77777777" w:rsidR="00891C7E" w:rsidRDefault="00891C7E" w:rsidP="00891C7E">
            <w:pPr>
              <w:widowControl w:val="0"/>
              <w:jc w:val="center"/>
            </w:pPr>
            <w:r>
              <w:t>21.85</w:t>
            </w:r>
          </w:p>
        </w:tc>
        <w:tc>
          <w:tcPr>
            <w:tcW w:w="1800" w:type="dxa"/>
            <w:tcMar>
              <w:top w:w="100" w:type="dxa"/>
              <w:left w:w="100" w:type="dxa"/>
              <w:bottom w:w="100" w:type="dxa"/>
              <w:right w:w="100" w:type="dxa"/>
            </w:tcMar>
          </w:tcPr>
          <w:p w14:paraId="7A830F1A" w14:textId="77777777" w:rsidR="00891C7E" w:rsidRDefault="00891C7E" w:rsidP="00891C7E">
            <w:pPr>
              <w:widowControl w:val="0"/>
              <w:jc w:val="center"/>
            </w:pPr>
            <w:r>
              <w:t>65.55</w:t>
            </w:r>
          </w:p>
        </w:tc>
      </w:tr>
      <w:tr w:rsidR="00891C7E" w14:paraId="082BBEF6" w14:textId="77777777" w:rsidTr="00891C7E">
        <w:tc>
          <w:tcPr>
            <w:tcW w:w="810" w:type="dxa"/>
            <w:tcMar>
              <w:top w:w="100" w:type="dxa"/>
              <w:left w:w="100" w:type="dxa"/>
              <w:bottom w:w="100" w:type="dxa"/>
              <w:right w:w="100" w:type="dxa"/>
            </w:tcMar>
          </w:tcPr>
          <w:p w14:paraId="138916FD" w14:textId="77777777" w:rsidR="00891C7E" w:rsidRDefault="00891C7E" w:rsidP="00891C7E">
            <w:pPr>
              <w:widowControl w:val="0"/>
              <w:jc w:val="center"/>
            </w:pPr>
            <w:r>
              <w:t>1</w:t>
            </w:r>
          </w:p>
        </w:tc>
        <w:tc>
          <w:tcPr>
            <w:tcW w:w="2610" w:type="dxa"/>
            <w:tcMar>
              <w:top w:w="100" w:type="dxa"/>
              <w:left w:w="100" w:type="dxa"/>
              <w:bottom w:w="100" w:type="dxa"/>
              <w:right w:w="100" w:type="dxa"/>
            </w:tcMar>
          </w:tcPr>
          <w:p w14:paraId="0D43A402" w14:textId="77777777" w:rsidR="00891C7E" w:rsidRDefault="00891C7E" w:rsidP="00891C7E">
            <w:pPr>
              <w:widowControl w:val="0"/>
              <w:jc w:val="center"/>
            </w:pPr>
            <w:r>
              <w:t>Camera Mount</w:t>
            </w:r>
          </w:p>
        </w:tc>
        <w:tc>
          <w:tcPr>
            <w:tcW w:w="840" w:type="dxa"/>
            <w:tcMar>
              <w:top w:w="100" w:type="dxa"/>
              <w:left w:w="100" w:type="dxa"/>
              <w:bottom w:w="100" w:type="dxa"/>
              <w:right w:w="100" w:type="dxa"/>
            </w:tcMar>
          </w:tcPr>
          <w:p w14:paraId="76F787C3" w14:textId="77777777" w:rsidR="00891C7E" w:rsidRDefault="00891C7E" w:rsidP="00891C7E">
            <w:pPr>
              <w:widowControl w:val="0"/>
              <w:jc w:val="center"/>
            </w:pPr>
            <w:r>
              <w:t>15</w:t>
            </w:r>
          </w:p>
        </w:tc>
        <w:tc>
          <w:tcPr>
            <w:tcW w:w="2460" w:type="dxa"/>
            <w:tcMar>
              <w:top w:w="100" w:type="dxa"/>
              <w:left w:w="100" w:type="dxa"/>
              <w:bottom w:w="100" w:type="dxa"/>
              <w:right w:w="100" w:type="dxa"/>
            </w:tcMar>
          </w:tcPr>
          <w:p w14:paraId="11203609" w14:textId="77777777" w:rsidR="00891C7E" w:rsidRDefault="00891C7E" w:rsidP="00891C7E">
            <w:pPr>
              <w:widowControl w:val="0"/>
              <w:jc w:val="center"/>
            </w:pPr>
            <w:r>
              <w:t>17.25</w:t>
            </w:r>
          </w:p>
        </w:tc>
        <w:tc>
          <w:tcPr>
            <w:tcW w:w="1800" w:type="dxa"/>
            <w:tcMar>
              <w:top w:w="100" w:type="dxa"/>
              <w:left w:w="100" w:type="dxa"/>
              <w:bottom w:w="100" w:type="dxa"/>
              <w:right w:w="100" w:type="dxa"/>
            </w:tcMar>
          </w:tcPr>
          <w:p w14:paraId="1BC5A3DB" w14:textId="77777777" w:rsidR="00891C7E" w:rsidRDefault="00891C7E" w:rsidP="00891C7E">
            <w:pPr>
              <w:widowControl w:val="0"/>
              <w:jc w:val="center"/>
            </w:pPr>
            <w:r>
              <w:t>17.25</w:t>
            </w:r>
          </w:p>
        </w:tc>
      </w:tr>
      <w:tr w:rsidR="00891C7E" w14:paraId="1DB5FB27" w14:textId="77777777" w:rsidTr="00891C7E">
        <w:tc>
          <w:tcPr>
            <w:tcW w:w="810" w:type="dxa"/>
            <w:tcMar>
              <w:top w:w="100" w:type="dxa"/>
              <w:left w:w="100" w:type="dxa"/>
              <w:bottom w:w="100" w:type="dxa"/>
              <w:right w:w="100" w:type="dxa"/>
            </w:tcMar>
          </w:tcPr>
          <w:p w14:paraId="114991E7" w14:textId="77777777" w:rsidR="00891C7E" w:rsidRDefault="00891C7E" w:rsidP="00891C7E">
            <w:pPr>
              <w:widowControl w:val="0"/>
              <w:jc w:val="center"/>
            </w:pPr>
            <w:r>
              <w:t>1</w:t>
            </w:r>
          </w:p>
        </w:tc>
        <w:tc>
          <w:tcPr>
            <w:tcW w:w="2610" w:type="dxa"/>
            <w:tcMar>
              <w:top w:w="100" w:type="dxa"/>
              <w:left w:w="100" w:type="dxa"/>
              <w:bottom w:w="100" w:type="dxa"/>
              <w:right w:w="100" w:type="dxa"/>
            </w:tcMar>
          </w:tcPr>
          <w:p w14:paraId="4E6EF6AD" w14:textId="77777777" w:rsidR="00891C7E" w:rsidRDefault="00891C7E" w:rsidP="00891C7E">
            <w:pPr>
              <w:widowControl w:val="0"/>
              <w:jc w:val="center"/>
            </w:pPr>
            <w:r>
              <w:t>Shoulder Housing (BTM)</w:t>
            </w:r>
          </w:p>
        </w:tc>
        <w:tc>
          <w:tcPr>
            <w:tcW w:w="840" w:type="dxa"/>
            <w:tcMar>
              <w:top w:w="100" w:type="dxa"/>
              <w:left w:w="100" w:type="dxa"/>
              <w:bottom w:w="100" w:type="dxa"/>
              <w:right w:w="100" w:type="dxa"/>
            </w:tcMar>
          </w:tcPr>
          <w:p w14:paraId="11FA27B0" w14:textId="77777777" w:rsidR="00891C7E" w:rsidRDefault="00891C7E" w:rsidP="00891C7E">
            <w:pPr>
              <w:widowControl w:val="0"/>
              <w:jc w:val="center"/>
            </w:pPr>
            <w:r>
              <w:t>45</w:t>
            </w:r>
          </w:p>
        </w:tc>
        <w:tc>
          <w:tcPr>
            <w:tcW w:w="2460" w:type="dxa"/>
            <w:tcMar>
              <w:top w:w="100" w:type="dxa"/>
              <w:left w:w="100" w:type="dxa"/>
              <w:bottom w:w="100" w:type="dxa"/>
              <w:right w:w="100" w:type="dxa"/>
            </w:tcMar>
          </w:tcPr>
          <w:p w14:paraId="44D14070" w14:textId="77777777" w:rsidR="00891C7E" w:rsidRDefault="00891C7E" w:rsidP="00891C7E">
            <w:pPr>
              <w:widowControl w:val="0"/>
              <w:jc w:val="center"/>
            </w:pPr>
            <w:r>
              <w:t>51.75</w:t>
            </w:r>
          </w:p>
        </w:tc>
        <w:tc>
          <w:tcPr>
            <w:tcW w:w="1800" w:type="dxa"/>
            <w:tcMar>
              <w:top w:w="100" w:type="dxa"/>
              <w:left w:w="100" w:type="dxa"/>
              <w:bottom w:w="100" w:type="dxa"/>
              <w:right w:w="100" w:type="dxa"/>
            </w:tcMar>
          </w:tcPr>
          <w:p w14:paraId="2AA1D6B1" w14:textId="77777777" w:rsidR="00891C7E" w:rsidRDefault="00891C7E" w:rsidP="00891C7E">
            <w:pPr>
              <w:widowControl w:val="0"/>
              <w:jc w:val="center"/>
            </w:pPr>
            <w:r>
              <w:t>51.75</w:t>
            </w:r>
          </w:p>
        </w:tc>
      </w:tr>
      <w:tr w:rsidR="00891C7E" w14:paraId="5CF2B1A1" w14:textId="77777777" w:rsidTr="00891C7E">
        <w:tc>
          <w:tcPr>
            <w:tcW w:w="810" w:type="dxa"/>
            <w:tcMar>
              <w:top w:w="100" w:type="dxa"/>
              <w:left w:w="100" w:type="dxa"/>
              <w:bottom w:w="100" w:type="dxa"/>
              <w:right w:w="100" w:type="dxa"/>
            </w:tcMar>
          </w:tcPr>
          <w:p w14:paraId="6970B925" w14:textId="77777777" w:rsidR="00891C7E" w:rsidRDefault="00891C7E" w:rsidP="00891C7E">
            <w:pPr>
              <w:widowControl w:val="0"/>
              <w:jc w:val="center"/>
            </w:pPr>
            <w:r>
              <w:t>1</w:t>
            </w:r>
          </w:p>
        </w:tc>
        <w:tc>
          <w:tcPr>
            <w:tcW w:w="2610" w:type="dxa"/>
            <w:tcMar>
              <w:top w:w="100" w:type="dxa"/>
              <w:left w:w="100" w:type="dxa"/>
              <w:bottom w:w="100" w:type="dxa"/>
              <w:right w:w="100" w:type="dxa"/>
            </w:tcMar>
          </w:tcPr>
          <w:p w14:paraId="247BA034" w14:textId="77777777" w:rsidR="00891C7E" w:rsidRDefault="00891C7E" w:rsidP="00891C7E">
            <w:pPr>
              <w:widowControl w:val="0"/>
              <w:jc w:val="center"/>
            </w:pPr>
            <w:r>
              <w:t>Shoulder Housing (Top)</w:t>
            </w:r>
          </w:p>
        </w:tc>
        <w:tc>
          <w:tcPr>
            <w:tcW w:w="840" w:type="dxa"/>
            <w:tcMar>
              <w:top w:w="100" w:type="dxa"/>
              <w:left w:w="100" w:type="dxa"/>
              <w:bottom w:w="100" w:type="dxa"/>
              <w:right w:w="100" w:type="dxa"/>
            </w:tcMar>
          </w:tcPr>
          <w:p w14:paraId="35BDA39D" w14:textId="77777777" w:rsidR="00891C7E" w:rsidRDefault="00891C7E" w:rsidP="00891C7E">
            <w:pPr>
              <w:widowControl w:val="0"/>
              <w:jc w:val="center"/>
            </w:pPr>
            <w:r>
              <w:t>20</w:t>
            </w:r>
          </w:p>
        </w:tc>
        <w:tc>
          <w:tcPr>
            <w:tcW w:w="2460" w:type="dxa"/>
            <w:tcMar>
              <w:top w:w="100" w:type="dxa"/>
              <w:left w:w="100" w:type="dxa"/>
              <w:bottom w:w="100" w:type="dxa"/>
              <w:right w:w="100" w:type="dxa"/>
            </w:tcMar>
          </w:tcPr>
          <w:p w14:paraId="473A84C4" w14:textId="77777777" w:rsidR="00891C7E" w:rsidRDefault="00891C7E" w:rsidP="00891C7E">
            <w:pPr>
              <w:widowControl w:val="0"/>
              <w:jc w:val="center"/>
            </w:pPr>
            <w:r>
              <w:t>23</w:t>
            </w:r>
          </w:p>
        </w:tc>
        <w:tc>
          <w:tcPr>
            <w:tcW w:w="1800" w:type="dxa"/>
            <w:tcMar>
              <w:top w:w="100" w:type="dxa"/>
              <w:left w:w="100" w:type="dxa"/>
              <w:bottom w:w="100" w:type="dxa"/>
              <w:right w:w="100" w:type="dxa"/>
            </w:tcMar>
          </w:tcPr>
          <w:p w14:paraId="2B043F07" w14:textId="77777777" w:rsidR="00891C7E" w:rsidRDefault="00891C7E" w:rsidP="00891C7E">
            <w:pPr>
              <w:widowControl w:val="0"/>
              <w:jc w:val="center"/>
            </w:pPr>
            <w:r>
              <w:t>23</w:t>
            </w:r>
          </w:p>
        </w:tc>
      </w:tr>
      <w:tr w:rsidR="00891C7E" w14:paraId="526061DA" w14:textId="77777777" w:rsidTr="00891C7E">
        <w:tc>
          <w:tcPr>
            <w:tcW w:w="810" w:type="dxa"/>
            <w:tcMar>
              <w:top w:w="100" w:type="dxa"/>
              <w:left w:w="100" w:type="dxa"/>
              <w:bottom w:w="100" w:type="dxa"/>
              <w:right w:w="100" w:type="dxa"/>
            </w:tcMar>
          </w:tcPr>
          <w:p w14:paraId="65954F45" w14:textId="77777777" w:rsidR="00891C7E" w:rsidRDefault="00891C7E" w:rsidP="00891C7E">
            <w:pPr>
              <w:widowControl w:val="0"/>
              <w:jc w:val="center"/>
            </w:pPr>
            <w:r>
              <w:t>1</w:t>
            </w:r>
          </w:p>
        </w:tc>
        <w:tc>
          <w:tcPr>
            <w:tcW w:w="2610" w:type="dxa"/>
            <w:tcMar>
              <w:top w:w="100" w:type="dxa"/>
              <w:left w:w="100" w:type="dxa"/>
              <w:bottom w:w="100" w:type="dxa"/>
              <w:right w:w="100" w:type="dxa"/>
            </w:tcMar>
          </w:tcPr>
          <w:p w14:paraId="2C0EE57B" w14:textId="77777777" w:rsidR="00891C7E" w:rsidRDefault="00891C7E" w:rsidP="00891C7E">
            <w:pPr>
              <w:widowControl w:val="0"/>
              <w:jc w:val="center"/>
            </w:pPr>
            <w:r>
              <w:t>End Effector</w:t>
            </w:r>
          </w:p>
        </w:tc>
        <w:tc>
          <w:tcPr>
            <w:tcW w:w="840" w:type="dxa"/>
            <w:tcMar>
              <w:top w:w="100" w:type="dxa"/>
              <w:left w:w="100" w:type="dxa"/>
              <w:bottom w:w="100" w:type="dxa"/>
              <w:right w:w="100" w:type="dxa"/>
            </w:tcMar>
          </w:tcPr>
          <w:p w14:paraId="52866A3D" w14:textId="77777777" w:rsidR="00891C7E" w:rsidRDefault="00891C7E" w:rsidP="00891C7E">
            <w:pPr>
              <w:widowControl w:val="0"/>
              <w:jc w:val="center"/>
            </w:pPr>
            <w:r>
              <w:t>200</w:t>
            </w:r>
          </w:p>
        </w:tc>
        <w:tc>
          <w:tcPr>
            <w:tcW w:w="2460" w:type="dxa"/>
            <w:tcMar>
              <w:top w:w="100" w:type="dxa"/>
              <w:left w:w="100" w:type="dxa"/>
              <w:bottom w:w="100" w:type="dxa"/>
              <w:right w:w="100" w:type="dxa"/>
            </w:tcMar>
          </w:tcPr>
          <w:p w14:paraId="09A675BD" w14:textId="77777777" w:rsidR="00891C7E" w:rsidRDefault="00891C7E" w:rsidP="00891C7E">
            <w:pPr>
              <w:widowControl w:val="0"/>
              <w:jc w:val="center"/>
            </w:pPr>
            <w:r>
              <w:t>230</w:t>
            </w:r>
          </w:p>
        </w:tc>
        <w:tc>
          <w:tcPr>
            <w:tcW w:w="1800" w:type="dxa"/>
            <w:tcMar>
              <w:top w:w="100" w:type="dxa"/>
              <w:left w:w="100" w:type="dxa"/>
              <w:bottom w:w="100" w:type="dxa"/>
              <w:right w:w="100" w:type="dxa"/>
            </w:tcMar>
          </w:tcPr>
          <w:p w14:paraId="51FF8364" w14:textId="77777777" w:rsidR="00891C7E" w:rsidRDefault="00891C7E" w:rsidP="00891C7E">
            <w:pPr>
              <w:widowControl w:val="0"/>
              <w:jc w:val="center"/>
            </w:pPr>
            <w:r>
              <w:t>230</w:t>
            </w:r>
          </w:p>
        </w:tc>
      </w:tr>
      <w:tr w:rsidR="00891C7E" w14:paraId="6050B403" w14:textId="77777777" w:rsidTr="00891C7E">
        <w:tc>
          <w:tcPr>
            <w:tcW w:w="810" w:type="dxa"/>
            <w:tcMar>
              <w:top w:w="100" w:type="dxa"/>
              <w:left w:w="100" w:type="dxa"/>
              <w:bottom w:w="100" w:type="dxa"/>
              <w:right w:w="100" w:type="dxa"/>
            </w:tcMar>
          </w:tcPr>
          <w:p w14:paraId="5696CFD2" w14:textId="77777777" w:rsidR="00891C7E" w:rsidRDefault="00891C7E" w:rsidP="00891C7E">
            <w:pPr>
              <w:widowControl w:val="0"/>
              <w:jc w:val="center"/>
            </w:pPr>
            <w:r>
              <w:t>1</w:t>
            </w:r>
          </w:p>
        </w:tc>
        <w:tc>
          <w:tcPr>
            <w:tcW w:w="2610" w:type="dxa"/>
            <w:tcMar>
              <w:top w:w="100" w:type="dxa"/>
              <w:left w:w="100" w:type="dxa"/>
              <w:bottom w:w="100" w:type="dxa"/>
              <w:right w:w="100" w:type="dxa"/>
            </w:tcMar>
          </w:tcPr>
          <w:p w14:paraId="72AF8D25" w14:textId="77777777" w:rsidR="00891C7E" w:rsidRDefault="00891C7E" w:rsidP="00891C7E">
            <w:pPr>
              <w:widowControl w:val="0"/>
              <w:jc w:val="center"/>
            </w:pPr>
            <w:r>
              <w:t>Wooden Block</w:t>
            </w:r>
          </w:p>
        </w:tc>
        <w:tc>
          <w:tcPr>
            <w:tcW w:w="840" w:type="dxa"/>
            <w:tcMar>
              <w:top w:w="100" w:type="dxa"/>
              <w:left w:w="100" w:type="dxa"/>
              <w:bottom w:w="100" w:type="dxa"/>
              <w:right w:w="100" w:type="dxa"/>
            </w:tcMar>
          </w:tcPr>
          <w:p w14:paraId="53C6A6D2" w14:textId="77777777" w:rsidR="00891C7E" w:rsidRDefault="00891C7E" w:rsidP="00891C7E">
            <w:pPr>
              <w:widowControl w:val="0"/>
              <w:jc w:val="center"/>
            </w:pPr>
            <w:r>
              <w:t>150</w:t>
            </w:r>
          </w:p>
        </w:tc>
        <w:tc>
          <w:tcPr>
            <w:tcW w:w="2460" w:type="dxa"/>
            <w:tcMar>
              <w:top w:w="100" w:type="dxa"/>
              <w:left w:w="100" w:type="dxa"/>
              <w:bottom w:w="100" w:type="dxa"/>
              <w:right w:w="100" w:type="dxa"/>
            </w:tcMar>
          </w:tcPr>
          <w:p w14:paraId="06FAB32A" w14:textId="77777777" w:rsidR="00891C7E" w:rsidRDefault="00891C7E" w:rsidP="00891C7E">
            <w:pPr>
              <w:widowControl w:val="0"/>
              <w:jc w:val="center"/>
            </w:pPr>
            <w:r>
              <w:t>172.5</w:t>
            </w:r>
          </w:p>
        </w:tc>
        <w:tc>
          <w:tcPr>
            <w:tcW w:w="1800" w:type="dxa"/>
            <w:tcMar>
              <w:top w:w="100" w:type="dxa"/>
              <w:left w:w="100" w:type="dxa"/>
              <w:bottom w:w="100" w:type="dxa"/>
              <w:right w:w="100" w:type="dxa"/>
            </w:tcMar>
          </w:tcPr>
          <w:p w14:paraId="5AB802CF" w14:textId="77777777" w:rsidR="00891C7E" w:rsidRDefault="00891C7E" w:rsidP="00891C7E">
            <w:pPr>
              <w:widowControl w:val="0"/>
              <w:jc w:val="center"/>
            </w:pPr>
            <w:r>
              <w:t>172.5</w:t>
            </w:r>
          </w:p>
        </w:tc>
      </w:tr>
      <w:tr w:rsidR="00891C7E" w14:paraId="1F6D31B3" w14:textId="77777777" w:rsidTr="00891C7E">
        <w:tc>
          <w:tcPr>
            <w:tcW w:w="810" w:type="dxa"/>
            <w:tcMar>
              <w:top w:w="100" w:type="dxa"/>
              <w:left w:w="100" w:type="dxa"/>
              <w:bottom w:w="100" w:type="dxa"/>
              <w:right w:w="100" w:type="dxa"/>
            </w:tcMar>
          </w:tcPr>
          <w:p w14:paraId="1316B7C0" w14:textId="77777777" w:rsidR="00891C7E" w:rsidRDefault="00891C7E" w:rsidP="00891C7E">
            <w:pPr>
              <w:widowControl w:val="0"/>
              <w:jc w:val="center"/>
            </w:pPr>
            <w:r>
              <w:t>1</w:t>
            </w:r>
          </w:p>
        </w:tc>
        <w:tc>
          <w:tcPr>
            <w:tcW w:w="2610" w:type="dxa"/>
            <w:tcMar>
              <w:top w:w="100" w:type="dxa"/>
              <w:left w:w="100" w:type="dxa"/>
              <w:bottom w:w="100" w:type="dxa"/>
              <w:right w:w="100" w:type="dxa"/>
            </w:tcMar>
          </w:tcPr>
          <w:p w14:paraId="6994005D" w14:textId="77777777" w:rsidR="00891C7E" w:rsidRDefault="00891C7E" w:rsidP="00891C7E">
            <w:pPr>
              <w:widowControl w:val="0"/>
              <w:jc w:val="center"/>
            </w:pPr>
            <w:r>
              <w:t>Camera</w:t>
            </w:r>
          </w:p>
        </w:tc>
        <w:tc>
          <w:tcPr>
            <w:tcW w:w="840" w:type="dxa"/>
            <w:tcMar>
              <w:top w:w="100" w:type="dxa"/>
              <w:left w:w="100" w:type="dxa"/>
              <w:bottom w:w="100" w:type="dxa"/>
              <w:right w:w="100" w:type="dxa"/>
            </w:tcMar>
          </w:tcPr>
          <w:p w14:paraId="6DDED1CA" w14:textId="77777777" w:rsidR="00891C7E" w:rsidRDefault="00891C7E" w:rsidP="00891C7E">
            <w:pPr>
              <w:widowControl w:val="0"/>
              <w:jc w:val="center"/>
            </w:pPr>
            <w:r>
              <w:t>200</w:t>
            </w:r>
          </w:p>
        </w:tc>
        <w:tc>
          <w:tcPr>
            <w:tcW w:w="2460" w:type="dxa"/>
            <w:tcMar>
              <w:top w:w="100" w:type="dxa"/>
              <w:left w:w="100" w:type="dxa"/>
              <w:bottom w:w="100" w:type="dxa"/>
              <w:right w:w="100" w:type="dxa"/>
            </w:tcMar>
          </w:tcPr>
          <w:p w14:paraId="182322B4" w14:textId="77777777" w:rsidR="00891C7E" w:rsidRDefault="00891C7E" w:rsidP="00891C7E">
            <w:pPr>
              <w:widowControl w:val="0"/>
              <w:jc w:val="center"/>
            </w:pPr>
            <w:r>
              <w:t>230</w:t>
            </w:r>
          </w:p>
        </w:tc>
        <w:tc>
          <w:tcPr>
            <w:tcW w:w="1800" w:type="dxa"/>
            <w:tcMar>
              <w:top w:w="100" w:type="dxa"/>
              <w:left w:w="100" w:type="dxa"/>
              <w:bottom w:w="100" w:type="dxa"/>
              <w:right w:w="100" w:type="dxa"/>
            </w:tcMar>
          </w:tcPr>
          <w:p w14:paraId="16F711A9" w14:textId="77777777" w:rsidR="00891C7E" w:rsidRDefault="00891C7E" w:rsidP="00891C7E">
            <w:pPr>
              <w:widowControl w:val="0"/>
              <w:jc w:val="center"/>
            </w:pPr>
            <w:r>
              <w:t>230</w:t>
            </w:r>
          </w:p>
        </w:tc>
      </w:tr>
      <w:tr w:rsidR="00891C7E" w14:paraId="2D23848C" w14:textId="77777777" w:rsidTr="00891C7E">
        <w:tc>
          <w:tcPr>
            <w:tcW w:w="810" w:type="dxa"/>
            <w:tcMar>
              <w:top w:w="100" w:type="dxa"/>
              <w:left w:w="100" w:type="dxa"/>
              <w:bottom w:w="100" w:type="dxa"/>
              <w:right w:w="100" w:type="dxa"/>
            </w:tcMar>
          </w:tcPr>
          <w:p w14:paraId="3B18676F" w14:textId="77777777" w:rsidR="00891C7E" w:rsidRDefault="00891C7E" w:rsidP="00891C7E">
            <w:pPr>
              <w:widowControl w:val="0"/>
              <w:jc w:val="center"/>
            </w:pPr>
            <w:r>
              <w:rPr>
                <w:rFonts w:ascii="Calibri" w:eastAsia="Calibri" w:hAnsi="Calibri" w:cs="Calibri"/>
                <w:sz w:val="22"/>
                <w:szCs w:val="22"/>
              </w:rPr>
              <w:t>—</w:t>
            </w:r>
          </w:p>
        </w:tc>
        <w:tc>
          <w:tcPr>
            <w:tcW w:w="2610" w:type="dxa"/>
            <w:tcMar>
              <w:top w:w="100" w:type="dxa"/>
              <w:left w:w="100" w:type="dxa"/>
              <w:bottom w:w="100" w:type="dxa"/>
              <w:right w:w="100" w:type="dxa"/>
            </w:tcMar>
          </w:tcPr>
          <w:p w14:paraId="3244EB23" w14:textId="77777777" w:rsidR="00891C7E" w:rsidRDefault="00891C7E" w:rsidP="00891C7E">
            <w:pPr>
              <w:widowControl w:val="0"/>
              <w:jc w:val="center"/>
            </w:pPr>
            <w:r>
              <w:t>Servo Cables</w:t>
            </w:r>
          </w:p>
        </w:tc>
        <w:tc>
          <w:tcPr>
            <w:tcW w:w="840" w:type="dxa"/>
            <w:tcMar>
              <w:top w:w="100" w:type="dxa"/>
              <w:left w:w="100" w:type="dxa"/>
              <w:bottom w:w="100" w:type="dxa"/>
              <w:right w:w="100" w:type="dxa"/>
            </w:tcMar>
          </w:tcPr>
          <w:p w14:paraId="18FD6114" w14:textId="77777777" w:rsidR="00891C7E" w:rsidRDefault="00891C7E" w:rsidP="00891C7E">
            <w:pPr>
              <w:widowControl w:val="0"/>
              <w:jc w:val="center"/>
            </w:pPr>
            <w:r>
              <w:t>30</w:t>
            </w:r>
          </w:p>
        </w:tc>
        <w:tc>
          <w:tcPr>
            <w:tcW w:w="2460" w:type="dxa"/>
            <w:tcMar>
              <w:top w:w="100" w:type="dxa"/>
              <w:left w:w="100" w:type="dxa"/>
              <w:bottom w:w="100" w:type="dxa"/>
              <w:right w:w="100" w:type="dxa"/>
            </w:tcMar>
          </w:tcPr>
          <w:p w14:paraId="4B81FB0E" w14:textId="77777777" w:rsidR="00891C7E" w:rsidRDefault="00891C7E" w:rsidP="00891C7E">
            <w:pPr>
              <w:widowControl w:val="0"/>
              <w:jc w:val="center"/>
            </w:pPr>
            <w:r>
              <w:t>34.5</w:t>
            </w:r>
          </w:p>
        </w:tc>
        <w:tc>
          <w:tcPr>
            <w:tcW w:w="1800" w:type="dxa"/>
            <w:tcMar>
              <w:top w:w="100" w:type="dxa"/>
              <w:left w:w="100" w:type="dxa"/>
              <w:bottom w:w="100" w:type="dxa"/>
              <w:right w:w="100" w:type="dxa"/>
            </w:tcMar>
          </w:tcPr>
          <w:p w14:paraId="54892A2B" w14:textId="77777777" w:rsidR="00891C7E" w:rsidRDefault="00891C7E" w:rsidP="00891C7E">
            <w:pPr>
              <w:widowControl w:val="0"/>
              <w:jc w:val="center"/>
            </w:pPr>
            <w:r>
              <w:t>34.5</w:t>
            </w:r>
          </w:p>
        </w:tc>
      </w:tr>
      <w:tr w:rsidR="00891C7E" w14:paraId="46E46663" w14:textId="77777777" w:rsidTr="00891C7E">
        <w:tc>
          <w:tcPr>
            <w:tcW w:w="810" w:type="dxa"/>
            <w:tcMar>
              <w:top w:w="100" w:type="dxa"/>
              <w:left w:w="100" w:type="dxa"/>
              <w:bottom w:w="100" w:type="dxa"/>
              <w:right w:w="100" w:type="dxa"/>
            </w:tcMar>
          </w:tcPr>
          <w:p w14:paraId="46A0A8EE" w14:textId="77777777" w:rsidR="00891C7E" w:rsidRDefault="00891C7E" w:rsidP="00891C7E">
            <w:pPr>
              <w:widowControl w:val="0"/>
              <w:jc w:val="center"/>
            </w:pPr>
          </w:p>
        </w:tc>
        <w:tc>
          <w:tcPr>
            <w:tcW w:w="2610" w:type="dxa"/>
            <w:tcMar>
              <w:top w:w="100" w:type="dxa"/>
              <w:left w:w="100" w:type="dxa"/>
              <w:bottom w:w="100" w:type="dxa"/>
              <w:right w:w="100" w:type="dxa"/>
            </w:tcMar>
          </w:tcPr>
          <w:p w14:paraId="1C7D8389" w14:textId="77777777" w:rsidR="00891C7E" w:rsidRDefault="00891C7E" w:rsidP="00891C7E">
            <w:pPr>
              <w:widowControl w:val="0"/>
              <w:jc w:val="center"/>
            </w:pPr>
          </w:p>
        </w:tc>
        <w:tc>
          <w:tcPr>
            <w:tcW w:w="840" w:type="dxa"/>
            <w:tcMar>
              <w:top w:w="100" w:type="dxa"/>
              <w:left w:w="100" w:type="dxa"/>
              <w:bottom w:w="100" w:type="dxa"/>
              <w:right w:w="100" w:type="dxa"/>
            </w:tcMar>
          </w:tcPr>
          <w:p w14:paraId="162BE6C7" w14:textId="77777777" w:rsidR="00891C7E" w:rsidRDefault="00891C7E" w:rsidP="00891C7E">
            <w:pPr>
              <w:widowControl w:val="0"/>
              <w:jc w:val="center"/>
            </w:pPr>
          </w:p>
        </w:tc>
        <w:tc>
          <w:tcPr>
            <w:tcW w:w="2460" w:type="dxa"/>
            <w:tcMar>
              <w:top w:w="100" w:type="dxa"/>
              <w:left w:w="100" w:type="dxa"/>
              <w:bottom w:w="100" w:type="dxa"/>
              <w:right w:w="100" w:type="dxa"/>
            </w:tcMar>
          </w:tcPr>
          <w:p w14:paraId="2D412920" w14:textId="77777777" w:rsidR="00891C7E" w:rsidRDefault="00891C7E" w:rsidP="00891C7E">
            <w:pPr>
              <w:widowControl w:val="0"/>
              <w:jc w:val="center"/>
            </w:pPr>
          </w:p>
        </w:tc>
        <w:tc>
          <w:tcPr>
            <w:tcW w:w="1800" w:type="dxa"/>
            <w:tcMar>
              <w:top w:w="100" w:type="dxa"/>
              <w:left w:w="100" w:type="dxa"/>
              <w:bottom w:w="100" w:type="dxa"/>
              <w:right w:w="100" w:type="dxa"/>
            </w:tcMar>
          </w:tcPr>
          <w:p w14:paraId="37D37962" w14:textId="77777777" w:rsidR="00891C7E" w:rsidRDefault="00891C7E" w:rsidP="00891C7E">
            <w:pPr>
              <w:widowControl w:val="0"/>
              <w:jc w:val="center"/>
            </w:pPr>
            <w:r>
              <w:t>1735.3155</w:t>
            </w:r>
          </w:p>
        </w:tc>
      </w:tr>
    </w:tbl>
    <w:p w14:paraId="4338D03D" w14:textId="77777777" w:rsidR="00891C7E" w:rsidRDefault="00891C7E" w:rsidP="00891C7E">
      <w:pPr>
        <w:ind w:left="720"/>
      </w:pPr>
    </w:p>
    <w:p w14:paraId="759979B1" w14:textId="77777777" w:rsidR="00891C7E" w:rsidRDefault="00891C7E" w:rsidP="00891C7E">
      <w:pPr>
        <w:ind w:left="720"/>
      </w:pPr>
    </w:p>
    <w:p w14:paraId="1BDE6AB9" w14:textId="77777777" w:rsidR="00891C7E" w:rsidRDefault="00891C7E" w:rsidP="00891C7E">
      <w:pPr>
        <w:ind w:left="720"/>
      </w:pPr>
      <w:r>
        <w:t>Note: The approximated camera weight includes the supported weight of the attached USB cable.  Also, less than 100g of hardware was excluded from the FBD analysis, yet proved negligible, nonetheless.</w:t>
      </w:r>
    </w:p>
    <w:p w14:paraId="3EB0F294" w14:textId="77777777" w:rsidR="00891C7E" w:rsidRDefault="00891C7E" w:rsidP="00891C7E">
      <w:pPr>
        <w:ind w:left="720"/>
      </w:pPr>
    </w:p>
    <w:p w14:paraId="2556FA86" w14:textId="77777777" w:rsidR="00891C7E" w:rsidRPr="00810DD1" w:rsidRDefault="00891C7E" w:rsidP="00891C7E">
      <w:pPr>
        <w:ind w:left="720"/>
      </w:pPr>
      <w:r w:rsidRPr="008C43C0">
        <w:rPr>
          <w:rFonts w:eastAsia="Arial Unicode MS"/>
        </w:rPr>
        <w:t xml:space="preserve">=&gt; 1735.3155g → 1740g </w:t>
      </w:r>
      <w:r w:rsidRPr="008C43C0">
        <w:rPr>
          <w:rFonts w:ascii="Cambria Math" w:eastAsia="Arial Unicode MS" w:hAnsi="Cambria Math" w:cs="Cambria Math"/>
        </w:rPr>
        <w:t>≅</w:t>
      </w:r>
      <w:r w:rsidRPr="008C43C0">
        <w:rPr>
          <w:rFonts w:eastAsia="Arial Unicode MS"/>
        </w:rPr>
        <w:t xml:space="preserve"> 61.37669oz   </w:t>
      </w:r>
    </w:p>
    <w:p w14:paraId="14D5A998" w14:textId="77777777" w:rsidR="00891C7E" w:rsidRPr="00810DD1" w:rsidRDefault="00891C7E" w:rsidP="00891C7E">
      <w:pPr>
        <w:ind w:left="720"/>
      </w:pPr>
      <w:r w:rsidRPr="00810DD1">
        <w:t>Proposed Solution: NEMA 17 Bipolar Stepper Motor</w:t>
      </w:r>
    </w:p>
    <w:p w14:paraId="63D7E78F" w14:textId="77777777" w:rsidR="00891C7E" w:rsidRPr="00810DD1" w:rsidRDefault="00891C7E" w:rsidP="00891C7E">
      <w:pPr>
        <w:ind w:left="720"/>
      </w:pPr>
      <w:r w:rsidRPr="008C43C0">
        <w:rPr>
          <w:rFonts w:eastAsia="Arial Unicode MS"/>
        </w:rPr>
        <w:t>→ 12V, 0.4 A</w:t>
      </w:r>
      <w:r w:rsidRPr="00810DD1">
        <w:rPr>
          <w:vertAlign w:val="subscript"/>
        </w:rPr>
        <w:t>MAX</w:t>
      </w:r>
      <w:r w:rsidRPr="00810DD1">
        <w:t>, 56.07 oz.in</w:t>
      </w:r>
    </w:p>
    <w:p w14:paraId="6CDB53C1" w14:textId="77777777" w:rsidR="00891C7E" w:rsidRPr="00810DD1" w:rsidRDefault="00891C7E" w:rsidP="00891C7E">
      <w:pPr>
        <w:ind w:left="720"/>
      </w:pPr>
      <w:r w:rsidRPr="008C43C0">
        <w:rPr>
          <w:rFonts w:eastAsia="Arial Unicode MS"/>
        </w:rPr>
        <w:t>→ weighs 290g</w:t>
      </w:r>
    </w:p>
    <w:p w14:paraId="35290827" w14:textId="77777777" w:rsidR="00891C7E" w:rsidRPr="00810DD1" w:rsidRDefault="00891C7E" w:rsidP="00891C7E">
      <w:pPr>
        <w:ind w:left="720"/>
      </w:pPr>
      <w:r w:rsidRPr="00810DD1">
        <w:t xml:space="preserve"> </w:t>
      </w:r>
    </w:p>
    <w:p w14:paraId="022A8F85" w14:textId="77777777" w:rsidR="00891C7E" w:rsidRPr="00810DD1" w:rsidRDefault="00891C7E" w:rsidP="00891C7E">
      <w:pPr>
        <w:ind w:left="720"/>
      </w:pPr>
      <w:r w:rsidRPr="008C43C0">
        <w:rPr>
          <w:rFonts w:eastAsia="Arial Unicode MS"/>
        </w:rPr>
        <w:t xml:space="preserve">Adjusting for the 290-g motor =&gt; </w:t>
      </w:r>
      <w:proofErr w:type="spellStart"/>
      <w:r w:rsidRPr="008C43C0">
        <w:rPr>
          <w:rFonts w:eastAsia="Arial Unicode MS"/>
        </w:rPr>
        <w:t>derated</w:t>
      </w:r>
      <w:proofErr w:type="spellEnd"/>
      <w:r w:rsidRPr="008C43C0">
        <w:rPr>
          <w:rFonts w:eastAsia="Arial Unicode MS"/>
        </w:rPr>
        <w:t xml:space="preserve"> weight becomes 1666.3155g → 1670oz </w:t>
      </w:r>
      <w:r w:rsidRPr="008C43C0">
        <w:rPr>
          <w:rFonts w:ascii="Cambria Math" w:eastAsia="Arial Unicode MS" w:hAnsi="Cambria Math" w:cs="Cambria Math"/>
        </w:rPr>
        <w:t>≅</w:t>
      </w:r>
      <w:r w:rsidRPr="008C43C0">
        <w:rPr>
          <w:rFonts w:eastAsia="Arial Unicode MS"/>
        </w:rPr>
        <w:t xml:space="preserve"> 58.908oz → 59oz </w:t>
      </w:r>
    </w:p>
    <w:p w14:paraId="35D0A281" w14:textId="77777777" w:rsidR="00891C7E" w:rsidRDefault="00891C7E" w:rsidP="00891C7E">
      <w:pPr>
        <w:ind w:left="720"/>
      </w:pPr>
    </w:p>
    <w:p w14:paraId="1FF709C2" w14:textId="77777777" w:rsidR="00891C7E" w:rsidRDefault="00891C7E" w:rsidP="00891C7E">
      <w:pPr>
        <w:ind w:left="720"/>
      </w:pPr>
    </w:p>
    <w:p w14:paraId="633E0841" w14:textId="77777777" w:rsidR="00891C7E" w:rsidRDefault="00891C7E" w:rsidP="00891C7E">
      <w:pPr>
        <w:ind w:left="720"/>
      </w:pPr>
      <w:r>
        <w:rPr>
          <w:noProof/>
        </w:rPr>
        <w:drawing>
          <wp:inline distT="114300" distB="114300" distL="114300" distR="114300" wp14:anchorId="62ACD990" wp14:editId="1C234A76">
            <wp:extent cx="4572000" cy="3790950"/>
            <wp:effectExtent l="0" t="0" r="0" b="0"/>
            <wp:docPr id="2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6"/>
                    <a:srcRect/>
                    <a:stretch>
                      <a:fillRect/>
                    </a:stretch>
                  </pic:blipFill>
                  <pic:spPr>
                    <a:xfrm>
                      <a:off x="0" y="0"/>
                      <a:ext cx="4572000" cy="3790950"/>
                    </a:xfrm>
                    <a:prstGeom prst="rect">
                      <a:avLst/>
                    </a:prstGeom>
                    <a:ln/>
                  </pic:spPr>
                </pic:pic>
              </a:graphicData>
            </a:graphic>
          </wp:inline>
        </w:drawing>
      </w:r>
    </w:p>
    <w:p w14:paraId="5B0C328F" w14:textId="7A118DC9" w:rsidR="00891C7E" w:rsidRDefault="00891C7E" w:rsidP="0016123D">
      <w:pPr>
        <w:pStyle w:val="Caption"/>
      </w:pPr>
      <w:bookmarkStart w:id="350" w:name="_Toc434233518"/>
      <w:r>
        <w:t xml:space="preserve">Figure </w:t>
      </w:r>
      <w:fldSimple w:instr=" SEQ Figure \* ARABIC ">
        <w:r w:rsidR="006175EC">
          <w:rPr>
            <w:noProof/>
          </w:rPr>
          <w:t>58</w:t>
        </w:r>
      </w:fldSimple>
      <w:r>
        <w:t>. Belt Configuration</w:t>
      </w:r>
      <w:bookmarkEnd w:id="350"/>
    </w:p>
    <w:p w14:paraId="47651F66" w14:textId="77777777" w:rsidR="00891C7E" w:rsidRPr="00891C7E" w:rsidRDefault="00891C7E" w:rsidP="0016123D"/>
    <w:p w14:paraId="161F82CC" w14:textId="77777777" w:rsidR="00891C7E" w:rsidRDefault="00891C7E">
      <w:pPr>
        <w:jc w:val="left"/>
        <w:rPr>
          <w:b/>
          <w:sz w:val="32"/>
          <w:szCs w:val="28"/>
        </w:rPr>
      </w:pPr>
      <w:bookmarkStart w:id="351" w:name="h.v259o5pl7scp" w:colFirst="0" w:colLast="0"/>
      <w:bookmarkEnd w:id="351"/>
      <w:r>
        <w:br w:type="page"/>
      </w:r>
    </w:p>
    <w:p w14:paraId="5DCF88F7" w14:textId="76AAEBA8" w:rsidR="00891C7E" w:rsidRDefault="00891C7E">
      <w:pPr>
        <w:pStyle w:val="Heading2"/>
      </w:pPr>
      <w:bookmarkStart w:id="352" w:name="_Toc434233395"/>
      <w:r>
        <w:t>Image Processing &amp; Lighting</w:t>
      </w:r>
      <w:bookmarkEnd w:id="352"/>
    </w:p>
    <w:p w14:paraId="7DC66662" w14:textId="77777777" w:rsidR="00891C7E" w:rsidRDefault="00891C7E" w:rsidP="00891C7E">
      <w:pPr>
        <w:ind w:left="720"/>
      </w:pPr>
      <w:r>
        <w:t>Aaron McDaniel</w:t>
      </w:r>
    </w:p>
    <w:p w14:paraId="3F52CB11" w14:textId="77777777" w:rsidR="00891C7E" w:rsidRDefault="00891C7E" w:rsidP="00891C7E">
      <w:pPr>
        <w:ind w:left="720"/>
      </w:pPr>
    </w:p>
    <w:p w14:paraId="6645229D" w14:textId="5634298C" w:rsidR="00891C7E" w:rsidRDefault="00891C7E" w:rsidP="0016123D">
      <w:r>
        <w:t>No additional information needed.</w:t>
      </w:r>
    </w:p>
    <w:p w14:paraId="4867288E" w14:textId="77777777" w:rsidR="00891C7E" w:rsidRDefault="00891C7E">
      <w:pPr>
        <w:jc w:val="left"/>
        <w:rPr>
          <w:b/>
          <w:sz w:val="32"/>
          <w:szCs w:val="28"/>
        </w:rPr>
      </w:pPr>
      <w:bookmarkStart w:id="353" w:name="h.586o36s5lql0" w:colFirst="0" w:colLast="0"/>
      <w:bookmarkEnd w:id="353"/>
      <w:r>
        <w:br w:type="page"/>
      </w:r>
    </w:p>
    <w:p w14:paraId="054DE044" w14:textId="2A2AD62C" w:rsidR="00891C7E" w:rsidRDefault="00891C7E">
      <w:pPr>
        <w:pStyle w:val="Heading2"/>
      </w:pPr>
      <w:bookmarkStart w:id="354" w:name="_Toc434233396"/>
      <w:r>
        <w:t>Propulsion</w:t>
      </w:r>
      <w:bookmarkEnd w:id="354"/>
    </w:p>
    <w:p w14:paraId="17A15484" w14:textId="77777777" w:rsidR="00891C7E" w:rsidRDefault="00891C7E" w:rsidP="0016123D">
      <w:r>
        <w:t>Kevin Houston</w:t>
      </w:r>
    </w:p>
    <w:p w14:paraId="6041677D" w14:textId="77777777" w:rsidR="00891C7E" w:rsidRDefault="00891C7E" w:rsidP="00891C7E">
      <w:pPr>
        <w:ind w:left="720"/>
      </w:pPr>
    </w:p>
    <w:p w14:paraId="23340E31" w14:textId="19882D9A" w:rsidR="00891C7E" w:rsidRDefault="00891C7E" w:rsidP="0016123D">
      <w:pPr>
        <w:pStyle w:val="Caption"/>
      </w:pPr>
      <w:bookmarkStart w:id="355" w:name="_Toc434232855"/>
      <w:r>
        <w:t xml:space="preserve">Table </w:t>
      </w:r>
      <w:fldSimple w:instr=" SEQ Table \* ARABIC ">
        <w:r w:rsidR="006175EC">
          <w:rPr>
            <w:noProof/>
          </w:rPr>
          <w:t>70</w:t>
        </w:r>
      </w:fldSimple>
      <w:r>
        <w:t xml:space="preserve">. Propulsion </w:t>
      </w:r>
      <w:r w:rsidR="00810DD1">
        <w:t>Weight</w:t>
      </w:r>
      <w:r>
        <w:t xml:space="preserve"> Table</w:t>
      </w:r>
      <w:bookmarkEnd w:id="355"/>
    </w:p>
    <w:p w14:paraId="1F113728" w14:textId="77777777" w:rsidR="00891C7E" w:rsidRDefault="00891C7E" w:rsidP="00891C7E">
      <w:pPr>
        <w:ind w:left="720"/>
      </w:pPr>
    </w:p>
    <w:tbl>
      <w:tblPr>
        <w:tblW w:w="5760" w:type="dxa"/>
        <w:tblInd w:w="16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845"/>
        <w:gridCol w:w="1005"/>
        <w:gridCol w:w="2055"/>
      </w:tblGrid>
      <w:tr w:rsidR="00891C7E" w14:paraId="5CD4A24E" w14:textId="77777777" w:rsidTr="00891C7E">
        <w:tc>
          <w:tcPr>
            <w:tcW w:w="855" w:type="dxa"/>
            <w:tcMar>
              <w:top w:w="100" w:type="dxa"/>
              <w:left w:w="100" w:type="dxa"/>
              <w:bottom w:w="100" w:type="dxa"/>
              <w:right w:w="100" w:type="dxa"/>
            </w:tcMar>
          </w:tcPr>
          <w:p w14:paraId="727DCCB3" w14:textId="77777777" w:rsidR="00891C7E" w:rsidRDefault="00891C7E" w:rsidP="00891C7E">
            <w:pPr>
              <w:widowControl w:val="0"/>
              <w:jc w:val="center"/>
            </w:pPr>
            <w:r>
              <w:t>QTY</w:t>
            </w:r>
          </w:p>
        </w:tc>
        <w:tc>
          <w:tcPr>
            <w:tcW w:w="1845" w:type="dxa"/>
            <w:tcMar>
              <w:top w:w="100" w:type="dxa"/>
              <w:left w:w="100" w:type="dxa"/>
              <w:bottom w:w="100" w:type="dxa"/>
              <w:right w:w="100" w:type="dxa"/>
            </w:tcMar>
          </w:tcPr>
          <w:p w14:paraId="5F22E0B1" w14:textId="77777777" w:rsidR="00891C7E" w:rsidRDefault="00891C7E" w:rsidP="00891C7E">
            <w:pPr>
              <w:widowControl w:val="0"/>
              <w:jc w:val="center"/>
            </w:pPr>
            <w:r>
              <w:t>Part</w:t>
            </w:r>
          </w:p>
        </w:tc>
        <w:tc>
          <w:tcPr>
            <w:tcW w:w="1005" w:type="dxa"/>
            <w:tcMar>
              <w:top w:w="100" w:type="dxa"/>
              <w:left w:w="100" w:type="dxa"/>
              <w:bottom w:w="100" w:type="dxa"/>
              <w:right w:w="100" w:type="dxa"/>
            </w:tcMar>
          </w:tcPr>
          <w:p w14:paraId="5812D545" w14:textId="77777777" w:rsidR="00891C7E" w:rsidRDefault="00891C7E" w:rsidP="00891C7E">
            <w:pPr>
              <w:widowControl w:val="0"/>
              <w:jc w:val="center"/>
            </w:pPr>
            <w:r>
              <w:t>W, g</w:t>
            </w:r>
          </w:p>
        </w:tc>
        <w:tc>
          <w:tcPr>
            <w:tcW w:w="2055" w:type="dxa"/>
            <w:tcMar>
              <w:top w:w="100" w:type="dxa"/>
              <w:left w:w="100" w:type="dxa"/>
              <w:bottom w:w="100" w:type="dxa"/>
              <w:right w:w="100" w:type="dxa"/>
            </w:tcMar>
          </w:tcPr>
          <w:p w14:paraId="658C9247" w14:textId="77777777" w:rsidR="00891C7E" w:rsidRDefault="00891C7E" w:rsidP="00891C7E">
            <w:pPr>
              <w:widowControl w:val="0"/>
              <w:jc w:val="center"/>
            </w:pPr>
            <w:r>
              <w:t>Total W, g</w:t>
            </w:r>
          </w:p>
        </w:tc>
      </w:tr>
      <w:tr w:rsidR="00891C7E" w14:paraId="620988AC" w14:textId="77777777" w:rsidTr="00891C7E">
        <w:tc>
          <w:tcPr>
            <w:tcW w:w="855" w:type="dxa"/>
            <w:tcMar>
              <w:top w:w="100" w:type="dxa"/>
              <w:left w:w="100" w:type="dxa"/>
              <w:bottom w:w="100" w:type="dxa"/>
              <w:right w:w="100" w:type="dxa"/>
            </w:tcMar>
          </w:tcPr>
          <w:p w14:paraId="6463757B" w14:textId="77777777" w:rsidR="00891C7E" w:rsidRDefault="00891C7E" w:rsidP="00891C7E">
            <w:pPr>
              <w:widowControl w:val="0"/>
              <w:jc w:val="center"/>
            </w:pPr>
            <w:r>
              <w:t>2</w:t>
            </w:r>
          </w:p>
        </w:tc>
        <w:tc>
          <w:tcPr>
            <w:tcW w:w="1845" w:type="dxa"/>
            <w:tcMar>
              <w:top w:w="100" w:type="dxa"/>
              <w:left w:w="100" w:type="dxa"/>
              <w:bottom w:w="100" w:type="dxa"/>
              <w:right w:w="100" w:type="dxa"/>
            </w:tcMar>
          </w:tcPr>
          <w:p w14:paraId="569EE625" w14:textId="77777777" w:rsidR="00891C7E" w:rsidRDefault="00891C7E" w:rsidP="00891C7E">
            <w:pPr>
              <w:widowControl w:val="0"/>
              <w:jc w:val="center"/>
            </w:pPr>
            <w:r>
              <w:t xml:space="preserve">47:1 </w:t>
            </w:r>
            <w:proofErr w:type="spellStart"/>
            <w:r>
              <w:t>Pololu</w:t>
            </w:r>
            <w:proofErr w:type="spellEnd"/>
            <w:r>
              <w:t xml:space="preserve"> Brushed </w:t>
            </w:r>
            <w:proofErr w:type="spellStart"/>
            <w:r>
              <w:t>DCMetal</w:t>
            </w:r>
            <w:proofErr w:type="spellEnd"/>
            <w:r>
              <w:t xml:space="preserve"> Gearmotor</w:t>
            </w:r>
          </w:p>
        </w:tc>
        <w:tc>
          <w:tcPr>
            <w:tcW w:w="1005" w:type="dxa"/>
            <w:tcMar>
              <w:top w:w="100" w:type="dxa"/>
              <w:left w:w="100" w:type="dxa"/>
              <w:bottom w:w="100" w:type="dxa"/>
              <w:right w:w="100" w:type="dxa"/>
            </w:tcMar>
          </w:tcPr>
          <w:p w14:paraId="28EFF9F3" w14:textId="77777777" w:rsidR="00891C7E" w:rsidRDefault="00891C7E" w:rsidP="00891C7E">
            <w:pPr>
              <w:widowControl w:val="0"/>
              <w:jc w:val="center"/>
            </w:pPr>
            <w:r>
              <w:t>88</w:t>
            </w:r>
          </w:p>
        </w:tc>
        <w:tc>
          <w:tcPr>
            <w:tcW w:w="2055" w:type="dxa"/>
            <w:tcMar>
              <w:top w:w="100" w:type="dxa"/>
              <w:left w:w="100" w:type="dxa"/>
              <w:bottom w:w="100" w:type="dxa"/>
              <w:right w:w="100" w:type="dxa"/>
            </w:tcMar>
          </w:tcPr>
          <w:p w14:paraId="1954B752" w14:textId="77777777" w:rsidR="00891C7E" w:rsidRDefault="00891C7E" w:rsidP="00891C7E">
            <w:pPr>
              <w:widowControl w:val="0"/>
              <w:jc w:val="center"/>
            </w:pPr>
            <w:r>
              <w:t>176</w:t>
            </w:r>
          </w:p>
        </w:tc>
      </w:tr>
      <w:tr w:rsidR="00891C7E" w14:paraId="06257879" w14:textId="77777777" w:rsidTr="00891C7E">
        <w:tc>
          <w:tcPr>
            <w:tcW w:w="855" w:type="dxa"/>
            <w:tcMar>
              <w:top w:w="100" w:type="dxa"/>
              <w:left w:w="100" w:type="dxa"/>
              <w:bottom w:w="100" w:type="dxa"/>
              <w:right w:w="100" w:type="dxa"/>
            </w:tcMar>
          </w:tcPr>
          <w:p w14:paraId="22CD1E0E" w14:textId="77777777" w:rsidR="00891C7E" w:rsidRDefault="00891C7E" w:rsidP="00891C7E">
            <w:pPr>
              <w:widowControl w:val="0"/>
              <w:jc w:val="center"/>
            </w:pPr>
            <w:r>
              <w:t>4</w:t>
            </w:r>
          </w:p>
        </w:tc>
        <w:tc>
          <w:tcPr>
            <w:tcW w:w="1845" w:type="dxa"/>
            <w:tcMar>
              <w:top w:w="100" w:type="dxa"/>
              <w:left w:w="100" w:type="dxa"/>
              <w:bottom w:w="100" w:type="dxa"/>
              <w:right w:w="100" w:type="dxa"/>
            </w:tcMar>
          </w:tcPr>
          <w:p w14:paraId="3206C452" w14:textId="77777777" w:rsidR="00891C7E" w:rsidRDefault="00891C7E" w:rsidP="00891C7E">
            <w:pPr>
              <w:widowControl w:val="0"/>
              <w:jc w:val="center"/>
            </w:pPr>
            <w:r>
              <w:t>Pololu Universal Aluminum 4mm Mounting Hub</w:t>
            </w:r>
          </w:p>
        </w:tc>
        <w:tc>
          <w:tcPr>
            <w:tcW w:w="1005" w:type="dxa"/>
            <w:tcMar>
              <w:top w:w="100" w:type="dxa"/>
              <w:left w:w="100" w:type="dxa"/>
              <w:bottom w:w="100" w:type="dxa"/>
              <w:right w:w="100" w:type="dxa"/>
            </w:tcMar>
          </w:tcPr>
          <w:p w14:paraId="48A65155" w14:textId="77777777" w:rsidR="00891C7E" w:rsidRDefault="00891C7E" w:rsidP="00891C7E">
            <w:pPr>
              <w:widowControl w:val="0"/>
              <w:jc w:val="center"/>
            </w:pPr>
            <w:r>
              <w:t>3.2</w:t>
            </w:r>
          </w:p>
        </w:tc>
        <w:tc>
          <w:tcPr>
            <w:tcW w:w="2055" w:type="dxa"/>
            <w:tcMar>
              <w:top w:w="100" w:type="dxa"/>
              <w:left w:w="100" w:type="dxa"/>
              <w:bottom w:w="100" w:type="dxa"/>
              <w:right w:w="100" w:type="dxa"/>
            </w:tcMar>
          </w:tcPr>
          <w:p w14:paraId="2F8B1806" w14:textId="77777777" w:rsidR="00891C7E" w:rsidRDefault="00891C7E" w:rsidP="00891C7E">
            <w:pPr>
              <w:widowControl w:val="0"/>
              <w:jc w:val="center"/>
            </w:pPr>
            <w:r>
              <w:t>12.8</w:t>
            </w:r>
          </w:p>
        </w:tc>
      </w:tr>
      <w:tr w:rsidR="00891C7E" w14:paraId="1CFB4F26" w14:textId="77777777" w:rsidTr="00891C7E">
        <w:tc>
          <w:tcPr>
            <w:tcW w:w="855" w:type="dxa"/>
            <w:tcMar>
              <w:top w:w="100" w:type="dxa"/>
              <w:left w:w="100" w:type="dxa"/>
              <w:bottom w:w="100" w:type="dxa"/>
              <w:right w:w="100" w:type="dxa"/>
            </w:tcMar>
          </w:tcPr>
          <w:p w14:paraId="668B68B6" w14:textId="77777777" w:rsidR="00891C7E" w:rsidRDefault="00891C7E" w:rsidP="00891C7E">
            <w:pPr>
              <w:widowControl w:val="0"/>
              <w:jc w:val="center"/>
            </w:pPr>
            <w:r>
              <w:t>4</w:t>
            </w:r>
          </w:p>
        </w:tc>
        <w:tc>
          <w:tcPr>
            <w:tcW w:w="1845" w:type="dxa"/>
            <w:tcMar>
              <w:top w:w="100" w:type="dxa"/>
              <w:left w:w="100" w:type="dxa"/>
              <w:bottom w:w="100" w:type="dxa"/>
              <w:right w:w="100" w:type="dxa"/>
            </w:tcMar>
          </w:tcPr>
          <w:p w14:paraId="0D3CF526" w14:textId="77777777" w:rsidR="00891C7E" w:rsidRDefault="00891C7E" w:rsidP="00891C7E">
            <w:pPr>
              <w:widowControl w:val="0"/>
              <w:jc w:val="center"/>
            </w:pPr>
            <w:r>
              <w:t>Pololu Wheel 80x10mm</w:t>
            </w:r>
          </w:p>
        </w:tc>
        <w:tc>
          <w:tcPr>
            <w:tcW w:w="1005" w:type="dxa"/>
            <w:tcMar>
              <w:top w:w="100" w:type="dxa"/>
              <w:left w:w="100" w:type="dxa"/>
              <w:bottom w:w="100" w:type="dxa"/>
              <w:right w:w="100" w:type="dxa"/>
            </w:tcMar>
          </w:tcPr>
          <w:p w14:paraId="76955CE9" w14:textId="77777777" w:rsidR="00891C7E" w:rsidRDefault="00891C7E" w:rsidP="00891C7E">
            <w:pPr>
              <w:widowControl w:val="0"/>
              <w:jc w:val="center"/>
            </w:pPr>
            <w:r>
              <w:t>19.84</w:t>
            </w:r>
          </w:p>
        </w:tc>
        <w:tc>
          <w:tcPr>
            <w:tcW w:w="2055" w:type="dxa"/>
            <w:tcMar>
              <w:top w:w="100" w:type="dxa"/>
              <w:left w:w="100" w:type="dxa"/>
              <w:bottom w:w="100" w:type="dxa"/>
              <w:right w:w="100" w:type="dxa"/>
            </w:tcMar>
          </w:tcPr>
          <w:p w14:paraId="5B1A59FE" w14:textId="77777777" w:rsidR="00891C7E" w:rsidRDefault="00891C7E" w:rsidP="00891C7E">
            <w:pPr>
              <w:widowControl w:val="0"/>
              <w:jc w:val="center"/>
            </w:pPr>
            <w:r>
              <w:t>79</w:t>
            </w:r>
          </w:p>
        </w:tc>
      </w:tr>
      <w:tr w:rsidR="00891C7E" w14:paraId="6AC9E697" w14:textId="77777777" w:rsidTr="00891C7E">
        <w:tc>
          <w:tcPr>
            <w:tcW w:w="855" w:type="dxa"/>
            <w:tcMar>
              <w:top w:w="100" w:type="dxa"/>
              <w:left w:w="100" w:type="dxa"/>
              <w:bottom w:w="100" w:type="dxa"/>
              <w:right w:w="100" w:type="dxa"/>
            </w:tcMar>
          </w:tcPr>
          <w:p w14:paraId="70183187" w14:textId="77777777" w:rsidR="00891C7E" w:rsidRDefault="00891C7E" w:rsidP="00891C7E">
            <w:pPr>
              <w:widowControl w:val="0"/>
              <w:jc w:val="center"/>
            </w:pPr>
            <w:r>
              <w:t>4</w:t>
            </w:r>
          </w:p>
        </w:tc>
        <w:tc>
          <w:tcPr>
            <w:tcW w:w="1845" w:type="dxa"/>
            <w:tcMar>
              <w:top w:w="100" w:type="dxa"/>
              <w:left w:w="100" w:type="dxa"/>
              <w:bottom w:w="100" w:type="dxa"/>
              <w:right w:w="100" w:type="dxa"/>
            </w:tcMar>
          </w:tcPr>
          <w:p w14:paraId="6B31083E" w14:textId="77777777" w:rsidR="00891C7E" w:rsidRDefault="00891C7E" w:rsidP="00891C7E">
            <w:pPr>
              <w:widowControl w:val="0"/>
              <w:jc w:val="center"/>
            </w:pPr>
            <w:r>
              <w:t>Pololu 25D mm Metal Gearmotor Bracket</w:t>
            </w:r>
          </w:p>
        </w:tc>
        <w:tc>
          <w:tcPr>
            <w:tcW w:w="1005" w:type="dxa"/>
            <w:tcMar>
              <w:top w:w="100" w:type="dxa"/>
              <w:left w:w="100" w:type="dxa"/>
              <w:bottom w:w="100" w:type="dxa"/>
              <w:right w:w="100" w:type="dxa"/>
            </w:tcMar>
          </w:tcPr>
          <w:p w14:paraId="53162AA2" w14:textId="77777777" w:rsidR="00891C7E" w:rsidRDefault="00891C7E" w:rsidP="00891C7E">
            <w:pPr>
              <w:widowControl w:val="0"/>
              <w:jc w:val="center"/>
            </w:pPr>
            <w:r>
              <w:t>8.5</w:t>
            </w:r>
          </w:p>
        </w:tc>
        <w:tc>
          <w:tcPr>
            <w:tcW w:w="2055" w:type="dxa"/>
            <w:tcMar>
              <w:top w:w="100" w:type="dxa"/>
              <w:left w:w="100" w:type="dxa"/>
              <w:bottom w:w="100" w:type="dxa"/>
              <w:right w:w="100" w:type="dxa"/>
            </w:tcMar>
          </w:tcPr>
          <w:p w14:paraId="146E694A" w14:textId="77777777" w:rsidR="00891C7E" w:rsidRDefault="00891C7E" w:rsidP="00891C7E">
            <w:pPr>
              <w:widowControl w:val="0"/>
              <w:jc w:val="center"/>
            </w:pPr>
            <w:r>
              <w:t>34</w:t>
            </w:r>
          </w:p>
        </w:tc>
      </w:tr>
      <w:tr w:rsidR="00891C7E" w14:paraId="7F2DD952" w14:textId="77777777" w:rsidTr="00891C7E">
        <w:tc>
          <w:tcPr>
            <w:tcW w:w="855" w:type="dxa"/>
            <w:tcMar>
              <w:top w:w="100" w:type="dxa"/>
              <w:left w:w="100" w:type="dxa"/>
              <w:bottom w:w="100" w:type="dxa"/>
              <w:right w:w="100" w:type="dxa"/>
            </w:tcMar>
          </w:tcPr>
          <w:p w14:paraId="5EA01D39" w14:textId="77777777" w:rsidR="00891C7E" w:rsidRDefault="00891C7E" w:rsidP="00891C7E">
            <w:pPr>
              <w:widowControl w:val="0"/>
              <w:jc w:val="center"/>
            </w:pPr>
            <w:r>
              <w:t>4</w:t>
            </w:r>
          </w:p>
        </w:tc>
        <w:tc>
          <w:tcPr>
            <w:tcW w:w="1845" w:type="dxa"/>
            <w:tcMar>
              <w:top w:w="100" w:type="dxa"/>
              <w:left w:w="100" w:type="dxa"/>
              <w:bottom w:w="100" w:type="dxa"/>
              <w:right w:w="100" w:type="dxa"/>
            </w:tcMar>
          </w:tcPr>
          <w:p w14:paraId="3F8E02FA" w14:textId="77777777" w:rsidR="00891C7E" w:rsidRDefault="00891C7E" w:rsidP="00891C7E">
            <w:pPr>
              <w:widowControl w:val="0"/>
              <w:jc w:val="center"/>
            </w:pPr>
            <w:r>
              <w:t>Aluminum Sprockets (0.250) 32T</w:t>
            </w:r>
          </w:p>
        </w:tc>
        <w:tc>
          <w:tcPr>
            <w:tcW w:w="1005" w:type="dxa"/>
            <w:tcMar>
              <w:top w:w="100" w:type="dxa"/>
              <w:left w:w="100" w:type="dxa"/>
              <w:bottom w:w="100" w:type="dxa"/>
              <w:right w:w="100" w:type="dxa"/>
            </w:tcMar>
          </w:tcPr>
          <w:p w14:paraId="4615008B" w14:textId="77777777" w:rsidR="00891C7E" w:rsidRDefault="00891C7E" w:rsidP="00891C7E">
            <w:pPr>
              <w:widowControl w:val="0"/>
              <w:jc w:val="center"/>
            </w:pPr>
            <w:r>
              <w:t>19.8</w:t>
            </w:r>
          </w:p>
        </w:tc>
        <w:tc>
          <w:tcPr>
            <w:tcW w:w="2055" w:type="dxa"/>
            <w:tcMar>
              <w:top w:w="100" w:type="dxa"/>
              <w:left w:w="100" w:type="dxa"/>
              <w:bottom w:w="100" w:type="dxa"/>
              <w:right w:w="100" w:type="dxa"/>
            </w:tcMar>
          </w:tcPr>
          <w:p w14:paraId="2EC2B887" w14:textId="77777777" w:rsidR="00891C7E" w:rsidRDefault="00891C7E" w:rsidP="00891C7E">
            <w:pPr>
              <w:widowControl w:val="0"/>
              <w:jc w:val="center"/>
            </w:pPr>
            <w:r>
              <w:t>79.2</w:t>
            </w:r>
          </w:p>
        </w:tc>
      </w:tr>
      <w:tr w:rsidR="00891C7E" w14:paraId="6B7C53DA" w14:textId="77777777" w:rsidTr="00891C7E">
        <w:tc>
          <w:tcPr>
            <w:tcW w:w="855" w:type="dxa"/>
            <w:tcMar>
              <w:top w:w="100" w:type="dxa"/>
              <w:left w:w="100" w:type="dxa"/>
              <w:bottom w:w="100" w:type="dxa"/>
              <w:right w:w="100" w:type="dxa"/>
            </w:tcMar>
          </w:tcPr>
          <w:p w14:paraId="1CF72D88"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519A6EEE" w14:textId="61E6C125" w:rsidR="00891C7E" w:rsidRDefault="00891C7E" w:rsidP="0016123D">
            <w:bookmarkStart w:id="356" w:name="h.u6ywnbf2y6ma" w:colFirst="0" w:colLast="0"/>
            <w:bookmarkEnd w:id="356"/>
            <w:r>
              <w:t>#25 Single Strand-Riveted Roller Chain, 10 feet (5 feet)</w:t>
            </w:r>
          </w:p>
        </w:tc>
        <w:tc>
          <w:tcPr>
            <w:tcW w:w="1005" w:type="dxa"/>
            <w:tcMar>
              <w:top w:w="100" w:type="dxa"/>
              <w:left w:w="100" w:type="dxa"/>
              <w:bottom w:w="100" w:type="dxa"/>
              <w:right w:w="100" w:type="dxa"/>
            </w:tcMar>
          </w:tcPr>
          <w:p w14:paraId="2C9E86F7" w14:textId="77777777" w:rsidR="00891C7E" w:rsidRDefault="00891C7E" w:rsidP="00891C7E">
            <w:pPr>
              <w:widowControl w:val="0"/>
              <w:jc w:val="center"/>
            </w:pPr>
            <w:r>
              <w:t>230</w:t>
            </w:r>
          </w:p>
        </w:tc>
        <w:tc>
          <w:tcPr>
            <w:tcW w:w="2055" w:type="dxa"/>
            <w:tcMar>
              <w:top w:w="100" w:type="dxa"/>
              <w:left w:w="100" w:type="dxa"/>
              <w:bottom w:w="100" w:type="dxa"/>
              <w:right w:w="100" w:type="dxa"/>
            </w:tcMar>
          </w:tcPr>
          <w:p w14:paraId="58AC77CA" w14:textId="77777777" w:rsidR="00891C7E" w:rsidRDefault="00891C7E" w:rsidP="00891C7E">
            <w:pPr>
              <w:widowControl w:val="0"/>
              <w:jc w:val="center"/>
            </w:pPr>
            <w:r>
              <w:t>230</w:t>
            </w:r>
          </w:p>
        </w:tc>
      </w:tr>
      <w:tr w:rsidR="00891C7E" w14:paraId="76D370ED" w14:textId="77777777" w:rsidTr="00891C7E">
        <w:tc>
          <w:tcPr>
            <w:tcW w:w="855" w:type="dxa"/>
            <w:tcMar>
              <w:top w:w="100" w:type="dxa"/>
              <w:left w:w="100" w:type="dxa"/>
              <w:bottom w:w="100" w:type="dxa"/>
              <w:right w:w="100" w:type="dxa"/>
            </w:tcMar>
          </w:tcPr>
          <w:p w14:paraId="1BA9B960"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59394FFF" w14:textId="77777777" w:rsidR="00891C7E" w:rsidRDefault="00891C7E" w:rsidP="00891C7E">
            <w:pPr>
              <w:widowControl w:val="0"/>
              <w:jc w:val="center"/>
            </w:pPr>
            <w:r>
              <w:t>RioRand DC Dual Motor controller</w:t>
            </w:r>
          </w:p>
        </w:tc>
        <w:tc>
          <w:tcPr>
            <w:tcW w:w="1005" w:type="dxa"/>
            <w:tcMar>
              <w:top w:w="100" w:type="dxa"/>
              <w:left w:w="100" w:type="dxa"/>
              <w:bottom w:w="100" w:type="dxa"/>
              <w:right w:w="100" w:type="dxa"/>
            </w:tcMar>
          </w:tcPr>
          <w:p w14:paraId="06BEC55A" w14:textId="77777777" w:rsidR="00891C7E" w:rsidRDefault="00891C7E" w:rsidP="00891C7E">
            <w:pPr>
              <w:widowControl w:val="0"/>
              <w:jc w:val="center"/>
            </w:pPr>
            <w:r>
              <w:t>8.5</w:t>
            </w:r>
          </w:p>
        </w:tc>
        <w:tc>
          <w:tcPr>
            <w:tcW w:w="2055" w:type="dxa"/>
            <w:tcMar>
              <w:top w:w="100" w:type="dxa"/>
              <w:left w:w="100" w:type="dxa"/>
              <w:bottom w:w="100" w:type="dxa"/>
              <w:right w:w="100" w:type="dxa"/>
            </w:tcMar>
          </w:tcPr>
          <w:p w14:paraId="5FA5CDC2" w14:textId="77777777" w:rsidR="00891C7E" w:rsidRDefault="00891C7E" w:rsidP="00891C7E">
            <w:pPr>
              <w:widowControl w:val="0"/>
              <w:jc w:val="center"/>
            </w:pPr>
            <w:r>
              <w:t>8.3</w:t>
            </w:r>
          </w:p>
        </w:tc>
      </w:tr>
      <w:tr w:rsidR="00891C7E" w14:paraId="64BD0FB1" w14:textId="77777777" w:rsidTr="00891C7E">
        <w:tc>
          <w:tcPr>
            <w:tcW w:w="855" w:type="dxa"/>
            <w:tcMar>
              <w:top w:w="100" w:type="dxa"/>
              <w:left w:w="100" w:type="dxa"/>
              <w:bottom w:w="100" w:type="dxa"/>
              <w:right w:w="100" w:type="dxa"/>
            </w:tcMar>
          </w:tcPr>
          <w:p w14:paraId="28A0320E" w14:textId="77777777" w:rsidR="00891C7E" w:rsidRDefault="00891C7E" w:rsidP="00891C7E">
            <w:pPr>
              <w:widowControl w:val="0"/>
              <w:jc w:val="center"/>
            </w:pPr>
            <w:r>
              <w:t>2</w:t>
            </w:r>
          </w:p>
        </w:tc>
        <w:tc>
          <w:tcPr>
            <w:tcW w:w="1845" w:type="dxa"/>
            <w:tcMar>
              <w:top w:w="100" w:type="dxa"/>
              <w:left w:w="100" w:type="dxa"/>
              <w:bottom w:w="100" w:type="dxa"/>
              <w:right w:w="100" w:type="dxa"/>
            </w:tcMar>
          </w:tcPr>
          <w:p w14:paraId="24AD039A" w14:textId="77777777" w:rsidR="00891C7E" w:rsidRDefault="00891C7E" w:rsidP="00891C7E">
            <w:pPr>
              <w:widowControl w:val="0"/>
              <w:jc w:val="center"/>
            </w:pPr>
            <w:r>
              <w:t>Wooden Block</w:t>
            </w:r>
          </w:p>
        </w:tc>
        <w:tc>
          <w:tcPr>
            <w:tcW w:w="1005" w:type="dxa"/>
            <w:tcMar>
              <w:top w:w="100" w:type="dxa"/>
              <w:left w:w="100" w:type="dxa"/>
              <w:bottom w:w="100" w:type="dxa"/>
              <w:right w:w="100" w:type="dxa"/>
            </w:tcMar>
          </w:tcPr>
          <w:p w14:paraId="1C6FED7C" w14:textId="77777777" w:rsidR="00891C7E" w:rsidRDefault="00891C7E" w:rsidP="00891C7E">
            <w:pPr>
              <w:widowControl w:val="0"/>
              <w:jc w:val="center"/>
            </w:pPr>
            <w:r>
              <w:t>150</w:t>
            </w:r>
          </w:p>
        </w:tc>
        <w:tc>
          <w:tcPr>
            <w:tcW w:w="2055" w:type="dxa"/>
            <w:tcMar>
              <w:top w:w="100" w:type="dxa"/>
              <w:left w:w="100" w:type="dxa"/>
              <w:bottom w:w="100" w:type="dxa"/>
              <w:right w:w="100" w:type="dxa"/>
            </w:tcMar>
          </w:tcPr>
          <w:p w14:paraId="0CF66CEA" w14:textId="77777777" w:rsidR="00891C7E" w:rsidRDefault="00891C7E" w:rsidP="00891C7E">
            <w:pPr>
              <w:widowControl w:val="0"/>
              <w:jc w:val="center"/>
            </w:pPr>
            <w:r>
              <w:t>300</w:t>
            </w:r>
          </w:p>
        </w:tc>
      </w:tr>
      <w:tr w:rsidR="00891C7E" w14:paraId="260F85D0" w14:textId="77777777" w:rsidTr="00891C7E">
        <w:tc>
          <w:tcPr>
            <w:tcW w:w="855" w:type="dxa"/>
            <w:tcMar>
              <w:top w:w="100" w:type="dxa"/>
              <w:left w:w="100" w:type="dxa"/>
              <w:bottom w:w="100" w:type="dxa"/>
              <w:right w:w="100" w:type="dxa"/>
            </w:tcMar>
          </w:tcPr>
          <w:p w14:paraId="440FEC77" w14:textId="77777777" w:rsidR="00891C7E" w:rsidRDefault="00891C7E" w:rsidP="00891C7E">
            <w:pPr>
              <w:widowControl w:val="0"/>
              <w:jc w:val="center"/>
            </w:pPr>
            <w:r>
              <w:t>2</w:t>
            </w:r>
          </w:p>
        </w:tc>
        <w:tc>
          <w:tcPr>
            <w:tcW w:w="1845" w:type="dxa"/>
            <w:tcMar>
              <w:top w:w="100" w:type="dxa"/>
              <w:left w:w="100" w:type="dxa"/>
              <w:bottom w:w="100" w:type="dxa"/>
              <w:right w:w="100" w:type="dxa"/>
            </w:tcMar>
          </w:tcPr>
          <w:p w14:paraId="31EF720A" w14:textId="77777777" w:rsidR="00891C7E" w:rsidRDefault="00891C7E" w:rsidP="00891C7E">
            <w:pPr>
              <w:widowControl w:val="0"/>
              <w:jc w:val="center"/>
            </w:pPr>
            <w:r>
              <w:t>Locknut</w:t>
            </w:r>
          </w:p>
        </w:tc>
        <w:tc>
          <w:tcPr>
            <w:tcW w:w="1005" w:type="dxa"/>
            <w:tcMar>
              <w:top w:w="100" w:type="dxa"/>
              <w:left w:w="100" w:type="dxa"/>
              <w:bottom w:w="100" w:type="dxa"/>
              <w:right w:w="100" w:type="dxa"/>
            </w:tcMar>
          </w:tcPr>
          <w:p w14:paraId="49F6B72F" w14:textId="77777777" w:rsidR="00891C7E" w:rsidRDefault="00891C7E" w:rsidP="00891C7E">
            <w:pPr>
              <w:widowControl w:val="0"/>
              <w:jc w:val="center"/>
            </w:pPr>
            <w:r>
              <w:t>17</w:t>
            </w:r>
          </w:p>
        </w:tc>
        <w:tc>
          <w:tcPr>
            <w:tcW w:w="2055" w:type="dxa"/>
            <w:tcMar>
              <w:top w:w="100" w:type="dxa"/>
              <w:left w:w="100" w:type="dxa"/>
              <w:bottom w:w="100" w:type="dxa"/>
              <w:right w:w="100" w:type="dxa"/>
            </w:tcMar>
          </w:tcPr>
          <w:p w14:paraId="18DE5FD7" w14:textId="77777777" w:rsidR="00891C7E" w:rsidRDefault="00891C7E" w:rsidP="00891C7E">
            <w:pPr>
              <w:widowControl w:val="0"/>
              <w:jc w:val="center"/>
            </w:pPr>
            <w:r>
              <w:t>34</w:t>
            </w:r>
          </w:p>
        </w:tc>
      </w:tr>
      <w:tr w:rsidR="00891C7E" w14:paraId="18F5C5F2" w14:textId="77777777" w:rsidTr="00891C7E">
        <w:tc>
          <w:tcPr>
            <w:tcW w:w="855" w:type="dxa"/>
            <w:tcMar>
              <w:top w:w="100" w:type="dxa"/>
              <w:left w:w="100" w:type="dxa"/>
              <w:bottom w:w="100" w:type="dxa"/>
              <w:right w:w="100" w:type="dxa"/>
            </w:tcMar>
          </w:tcPr>
          <w:p w14:paraId="3C8D33B6" w14:textId="77777777" w:rsidR="00891C7E" w:rsidRDefault="00891C7E" w:rsidP="00891C7E">
            <w:pPr>
              <w:widowControl w:val="0"/>
              <w:jc w:val="center"/>
            </w:pPr>
            <w:r>
              <w:t xml:space="preserve">4 </w:t>
            </w:r>
          </w:p>
        </w:tc>
        <w:tc>
          <w:tcPr>
            <w:tcW w:w="1845" w:type="dxa"/>
            <w:tcMar>
              <w:top w:w="100" w:type="dxa"/>
              <w:left w:w="100" w:type="dxa"/>
              <w:bottom w:w="100" w:type="dxa"/>
              <w:right w:w="100" w:type="dxa"/>
            </w:tcMar>
          </w:tcPr>
          <w:p w14:paraId="10059AF9" w14:textId="77777777" w:rsidR="00891C7E" w:rsidRDefault="00891C7E" w:rsidP="00891C7E">
            <w:pPr>
              <w:widowControl w:val="0"/>
              <w:jc w:val="center"/>
            </w:pPr>
            <w:r>
              <w:t xml:space="preserve"> Kavan Wheel Collar</w:t>
            </w:r>
          </w:p>
        </w:tc>
        <w:tc>
          <w:tcPr>
            <w:tcW w:w="1005" w:type="dxa"/>
            <w:tcMar>
              <w:top w:w="100" w:type="dxa"/>
              <w:left w:w="100" w:type="dxa"/>
              <w:bottom w:w="100" w:type="dxa"/>
              <w:right w:w="100" w:type="dxa"/>
            </w:tcMar>
          </w:tcPr>
          <w:p w14:paraId="4216EB5E" w14:textId="77777777" w:rsidR="00891C7E" w:rsidRDefault="00891C7E" w:rsidP="00891C7E">
            <w:pPr>
              <w:widowControl w:val="0"/>
              <w:jc w:val="center"/>
            </w:pPr>
            <w:r>
              <w:t>10</w:t>
            </w:r>
          </w:p>
        </w:tc>
        <w:tc>
          <w:tcPr>
            <w:tcW w:w="2055" w:type="dxa"/>
            <w:tcMar>
              <w:top w:w="100" w:type="dxa"/>
              <w:left w:w="100" w:type="dxa"/>
              <w:bottom w:w="100" w:type="dxa"/>
              <w:right w:w="100" w:type="dxa"/>
            </w:tcMar>
          </w:tcPr>
          <w:p w14:paraId="045055BC" w14:textId="77777777" w:rsidR="00891C7E" w:rsidRDefault="00891C7E" w:rsidP="00891C7E">
            <w:pPr>
              <w:widowControl w:val="0"/>
              <w:jc w:val="center"/>
            </w:pPr>
            <w:r>
              <w:t>40</w:t>
            </w:r>
          </w:p>
        </w:tc>
      </w:tr>
      <w:tr w:rsidR="00891C7E" w14:paraId="4294DCDB" w14:textId="77777777" w:rsidTr="00891C7E">
        <w:tc>
          <w:tcPr>
            <w:tcW w:w="855" w:type="dxa"/>
            <w:tcMar>
              <w:top w:w="100" w:type="dxa"/>
              <w:left w:w="100" w:type="dxa"/>
              <w:bottom w:w="100" w:type="dxa"/>
              <w:right w:w="100" w:type="dxa"/>
            </w:tcMar>
          </w:tcPr>
          <w:p w14:paraId="27B794AE" w14:textId="77777777" w:rsidR="00891C7E" w:rsidRDefault="00891C7E" w:rsidP="00891C7E">
            <w:pPr>
              <w:widowControl w:val="0"/>
              <w:jc w:val="center"/>
            </w:pPr>
          </w:p>
        </w:tc>
        <w:tc>
          <w:tcPr>
            <w:tcW w:w="1845" w:type="dxa"/>
            <w:tcMar>
              <w:top w:w="100" w:type="dxa"/>
              <w:left w:w="100" w:type="dxa"/>
              <w:bottom w:w="100" w:type="dxa"/>
              <w:right w:w="100" w:type="dxa"/>
            </w:tcMar>
          </w:tcPr>
          <w:p w14:paraId="48CFA0CA" w14:textId="77777777" w:rsidR="00891C7E" w:rsidRDefault="00891C7E" w:rsidP="00891C7E">
            <w:pPr>
              <w:widowControl w:val="0"/>
              <w:jc w:val="center"/>
            </w:pPr>
          </w:p>
        </w:tc>
        <w:tc>
          <w:tcPr>
            <w:tcW w:w="1005" w:type="dxa"/>
            <w:tcMar>
              <w:top w:w="100" w:type="dxa"/>
              <w:left w:w="100" w:type="dxa"/>
              <w:bottom w:w="100" w:type="dxa"/>
              <w:right w:w="100" w:type="dxa"/>
            </w:tcMar>
          </w:tcPr>
          <w:p w14:paraId="60584D75" w14:textId="77777777" w:rsidR="00891C7E" w:rsidRDefault="00891C7E" w:rsidP="00891C7E">
            <w:pPr>
              <w:widowControl w:val="0"/>
              <w:jc w:val="center"/>
            </w:pPr>
          </w:p>
        </w:tc>
        <w:tc>
          <w:tcPr>
            <w:tcW w:w="2055" w:type="dxa"/>
            <w:tcMar>
              <w:top w:w="100" w:type="dxa"/>
              <w:left w:w="100" w:type="dxa"/>
              <w:bottom w:w="100" w:type="dxa"/>
              <w:right w:w="100" w:type="dxa"/>
            </w:tcMar>
          </w:tcPr>
          <w:p w14:paraId="36A066CF" w14:textId="77777777" w:rsidR="00891C7E" w:rsidRDefault="00891C7E" w:rsidP="00891C7E">
            <w:pPr>
              <w:widowControl w:val="0"/>
              <w:jc w:val="center"/>
            </w:pPr>
          </w:p>
        </w:tc>
      </w:tr>
    </w:tbl>
    <w:p w14:paraId="63E9863D" w14:textId="77777777" w:rsidR="00891C7E" w:rsidRDefault="00891C7E" w:rsidP="00891C7E">
      <w:pPr>
        <w:ind w:left="720"/>
      </w:pPr>
    </w:p>
    <w:p w14:paraId="10CFB358" w14:textId="77777777" w:rsidR="00891C7E" w:rsidRDefault="00891C7E">
      <w:pPr>
        <w:pStyle w:val="Heading2"/>
      </w:pPr>
      <w:bookmarkStart w:id="357" w:name="h.9p08m6qsw7ip" w:colFirst="0" w:colLast="0"/>
      <w:bookmarkStart w:id="358" w:name="_Toc434233397"/>
      <w:bookmarkEnd w:id="357"/>
      <w:r>
        <w:t>Navigation</w:t>
      </w:r>
      <w:bookmarkEnd w:id="358"/>
    </w:p>
    <w:p w14:paraId="5F85F75F" w14:textId="2AD8EEB2" w:rsidR="00891C7E" w:rsidRDefault="00891C7E" w:rsidP="0016123D">
      <w:r>
        <w:t xml:space="preserve">Terence Staples </w:t>
      </w:r>
    </w:p>
    <w:p w14:paraId="316FD8B2" w14:textId="77777777" w:rsidR="00891C7E" w:rsidRDefault="00891C7E" w:rsidP="0016123D"/>
    <w:p w14:paraId="5F49E7D2" w14:textId="4ED7631C" w:rsidR="00891C7E" w:rsidRPr="0016123D" w:rsidRDefault="00891C7E" w:rsidP="0016123D">
      <w:pPr>
        <w:pStyle w:val="Caption"/>
      </w:pPr>
      <w:bookmarkStart w:id="359" w:name="_Toc434232856"/>
      <w:r>
        <w:t xml:space="preserve">Table </w:t>
      </w:r>
      <w:fldSimple w:instr=" SEQ Table \* ARABIC ">
        <w:r w:rsidR="006175EC">
          <w:rPr>
            <w:noProof/>
          </w:rPr>
          <w:t>71</w:t>
        </w:r>
      </w:fldSimple>
      <w:r>
        <w:t>. Navigation Weight Table</w:t>
      </w:r>
      <w:bookmarkEnd w:id="359"/>
    </w:p>
    <w:p w14:paraId="0B200100" w14:textId="77777777" w:rsidR="00891C7E" w:rsidRDefault="00891C7E" w:rsidP="00891C7E">
      <w:pPr>
        <w:ind w:left="720"/>
      </w:pPr>
    </w:p>
    <w:tbl>
      <w:tblPr>
        <w:tblW w:w="5760" w:type="dxa"/>
        <w:tblInd w:w="16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845"/>
        <w:gridCol w:w="1005"/>
        <w:gridCol w:w="2055"/>
      </w:tblGrid>
      <w:tr w:rsidR="00891C7E" w14:paraId="05CF4355" w14:textId="77777777" w:rsidTr="00891C7E">
        <w:tc>
          <w:tcPr>
            <w:tcW w:w="855" w:type="dxa"/>
            <w:tcMar>
              <w:top w:w="100" w:type="dxa"/>
              <w:left w:w="100" w:type="dxa"/>
              <w:bottom w:w="100" w:type="dxa"/>
              <w:right w:w="100" w:type="dxa"/>
            </w:tcMar>
          </w:tcPr>
          <w:p w14:paraId="65D32228" w14:textId="77777777" w:rsidR="00891C7E" w:rsidRDefault="00891C7E" w:rsidP="00891C7E">
            <w:pPr>
              <w:widowControl w:val="0"/>
              <w:jc w:val="center"/>
            </w:pPr>
            <w:r>
              <w:t>QTY</w:t>
            </w:r>
          </w:p>
        </w:tc>
        <w:tc>
          <w:tcPr>
            <w:tcW w:w="1845" w:type="dxa"/>
            <w:tcMar>
              <w:top w:w="100" w:type="dxa"/>
              <w:left w:w="100" w:type="dxa"/>
              <w:bottom w:w="100" w:type="dxa"/>
              <w:right w:w="100" w:type="dxa"/>
            </w:tcMar>
          </w:tcPr>
          <w:p w14:paraId="6FD24B78" w14:textId="77777777" w:rsidR="00891C7E" w:rsidRDefault="00891C7E" w:rsidP="00891C7E">
            <w:pPr>
              <w:widowControl w:val="0"/>
              <w:jc w:val="center"/>
            </w:pPr>
            <w:r>
              <w:t>Part</w:t>
            </w:r>
          </w:p>
        </w:tc>
        <w:tc>
          <w:tcPr>
            <w:tcW w:w="1005" w:type="dxa"/>
            <w:tcMar>
              <w:top w:w="100" w:type="dxa"/>
              <w:left w:w="100" w:type="dxa"/>
              <w:bottom w:w="100" w:type="dxa"/>
              <w:right w:w="100" w:type="dxa"/>
            </w:tcMar>
          </w:tcPr>
          <w:p w14:paraId="71A62CDB" w14:textId="77777777" w:rsidR="00891C7E" w:rsidRDefault="00891C7E" w:rsidP="00891C7E">
            <w:pPr>
              <w:widowControl w:val="0"/>
              <w:jc w:val="center"/>
            </w:pPr>
            <w:r>
              <w:t>W, g</w:t>
            </w:r>
          </w:p>
        </w:tc>
        <w:tc>
          <w:tcPr>
            <w:tcW w:w="2055" w:type="dxa"/>
            <w:tcMar>
              <w:top w:w="100" w:type="dxa"/>
              <w:left w:w="100" w:type="dxa"/>
              <w:bottom w:w="100" w:type="dxa"/>
              <w:right w:w="100" w:type="dxa"/>
            </w:tcMar>
          </w:tcPr>
          <w:p w14:paraId="0F13CDEA" w14:textId="77777777" w:rsidR="00891C7E" w:rsidRDefault="00891C7E" w:rsidP="00891C7E">
            <w:pPr>
              <w:widowControl w:val="0"/>
              <w:jc w:val="center"/>
            </w:pPr>
            <w:r>
              <w:t>Total W, g</w:t>
            </w:r>
          </w:p>
        </w:tc>
      </w:tr>
      <w:tr w:rsidR="00891C7E" w14:paraId="3315BD65" w14:textId="77777777" w:rsidTr="00891C7E">
        <w:tc>
          <w:tcPr>
            <w:tcW w:w="855" w:type="dxa"/>
            <w:tcMar>
              <w:top w:w="100" w:type="dxa"/>
              <w:left w:w="100" w:type="dxa"/>
              <w:bottom w:w="100" w:type="dxa"/>
              <w:right w:w="100" w:type="dxa"/>
            </w:tcMar>
          </w:tcPr>
          <w:p w14:paraId="7B56C5A1"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4AE8A2B4" w14:textId="77777777" w:rsidR="00891C7E" w:rsidRDefault="00891C7E" w:rsidP="00891C7E">
            <w:pPr>
              <w:widowControl w:val="0"/>
              <w:jc w:val="center"/>
            </w:pPr>
            <w:r>
              <w:t>LIDAR unit</w:t>
            </w:r>
          </w:p>
        </w:tc>
        <w:tc>
          <w:tcPr>
            <w:tcW w:w="1005" w:type="dxa"/>
            <w:tcMar>
              <w:top w:w="100" w:type="dxa"/>
              <w:left w:w="100" w:type="dxa"/>
              <w:bottom w:w="100" w:type="dxa"/>
              <w:right w:w="100" w:type="dxa"/>
            </w:tcMar>
          </w:tcPr>
          <w:p w14:paraId="59B6BEE9" w14:textId="77777777" w:rsidR="00891C7E" w:rsidRDefault="00891C7E" w:rsidP="00891C7E">
            <w:pPr>
              <w:widowControl w:val="0"/>
              <w:jc w:val="center"/>
            </w:pPr>
            <w:r>
              <w:t>200</w:t>
            </w:r>
          </w:p>
        </w:tc>
        <w:tc>
          <w:tcPr>
            <w:tcW w:w="2055" w:type="dxa"/>
            <w:tcMar>
              <w:top w:w="100" w:type="dxa"/>
              <w:left w:w="100" w:type="dxa"/>
              <w:bottom w:w="100" w:type="dxa"/>
              <w:right w:w="100" w:type="dxa"/>
            </w:tcMar>
          </w:tcPr>
          <w:p w14:paraId="52C6E395" w14:textId="77777777" w:rsidR="00891C7E" w:rsidRDefault="00891C7E" w:rsidP="00891C7E">
            <w:pPr>
              <w:widowControl w:val="0"/>
              <w:jc w:val="center"/>
            </w:pPr>
            <w:r>
              <w:t>200</w:t>
            </w:r>
          </w:p>
        </w:tc>
      </w:tr>
    </w:tbl>
    <w:p w14:paraId="640FA59A" w14:textId="77777777" w:rsidR="00891C7E" w:rsidRDefault="00891C7E" w:rsidP="00891C7E">
      <w:pPr>
        <w:ind w:left="720"/>
      </w:pPr>
    </w:p>
    <w:p w14:paraId="69BEA42A" w14:textId="77777777" w:rsidR="00891C7E" w:rsidRDefault="00891C7E">
      <w:pPr>
        <w:jc w:val="left"/>
        <w:rPr>
          <w:b/>
          <w:sz w:val="32"/>
          <w:szCs w:val="28"/>
        </w:rPr>
      </w:pPr>
      <w:bookmarkStart w:id="360" w:name="h.219ryc8dfkzp" w:colFirst="0" w:colLast="0"/>
      <w:bookmarkEnd w:id="360"/>
      <w:r>
        <w:br w:type="page"/>
      </w:r>
    </w:p>
    <w:p w14:paraId="475103F3" w14:textId="000A6E38" w:rsidR="00891C7E" w:rsidRDefault="00891C7E">
      <w:pPr>
        <w:pStyle w:val="Heading2"/>
      </w:pPr>
      <w:bookmarkStart w:id="361" w:name="_Toc434233398"/>
      <w:r>
        <w:t>Microcontroller &amp; Logistics</w:t>
      </w:r>
      <w:bookmarkEnd w:id="361"/>
      <w:r>
        <w:t xml:space="preserve"> </w:t>
      </w:r>
    </w:p>
    <w:p w14:paraId="0A11568D" w14:textId="77777777" w:rsidR="00891C7E" w:rsidRDefault="00891C7E" w:rsidP="00891C7E">
      <w:pPr>
        <w:ind w:left="720"/>
      </w:pPr>
      <w:r>
        <w:t>Peter Corcoran</w:t>
      </w:r>
    </w:p>
    <w:p w14:paraId="56320775" w14:textId="77777777" w:rsidR="00891C7E" w:rsidRDefault="00891C7E" w:rsidP="00891C7E">
      <w:pPr>
        <w:ind w:left="720"/>
      </w:pPr>
    </w:p>
    <w:p w14:paraId="656EA212" w14:textId="499839C4" w:rsidR="00891C7E" w:rsidRDefault="00891C7E" w:rsidP="0016123D">
      <w:pPr>
        <w:pStyle w:val="Caption"/>
      </w:pPr>
      <w:bookmarkStart w:id="362" w:name="_Toc434232857"/>
      <w:r>
        <w:t xml:space="preserve">Table </w:t>
      </w:r>
      <w:fldSimple w:instr=" SEQ Table \* ARABIC ">
        <w:r w:rsidR="006175EC">
          <w:rPr>
            <w:noProof/>
          </w:rPr>
          <w:t>72</w:t>
        </w:r>
      </w:fldSimple>
      <w:r>
        <w:t>. Microcontroller Weight Table</w:t>
      </w:r>
      <w:bookmarkEnd w:id="362"/>
    </w:p>
    <w:p w14:paraId="58550219" w14:textId="2B330B33" w:rsidR="00891C7E" w:rsidRDefault="00891C7E" w:rsidP="0016123D"/>
    <w:tbl>
      <w:tblPr>
        <w:tblW w:w="5760" w:type="dxa"/>
        <w:tblInd w:w="16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845"/>
        <w:gridCol w:w="1005"/>
        <w:gridCol w:w="2055"/>
      </w:tblGrid>
      <w:tr w:rsidR="00891C7E" w14:paraId="2A0D3810" w14:textId="77777777" w:rsidTr="00891C7E">
        <w:tc>
          <w:tcPr>
            <w:tcW w:w="855" w:type="dxa"/>
            <w:tcMar>
              <w:top w:w="100" w:type="dxa"/>
              <w:left w:w="100" w:type="dxa"/>
              <w:bottom w:w="100" w:type="dxa"/>
              <w:right w:w="100" w:type="dxa"/>
            </w:tcMar>
          </w:tcPr>
          <w:p w14:paraId="37C671A7" w14:textId="77777777" w:rsidR="00891C7E" w:rsidRDefault="00891C7E" w:rsidP="00891C7E">
            <w:pPr>
              <w:widowControl w:val="0"/>
              <w:jc w:val="center"/>
            </w:pPr>
            <w:r>
              <w:t>QTY</w:t>
            </w:r>
          </w:p>
        </w:tc>
        <w:tc>
          <w:tcPr>
            <w:tcW w:w="1845" w:type="dxa"/>
            <w:tcMar>
              <w:top w:w="100" w:type="dxa"/>
              <w:left w:w="100" w:type="dxa"/>
              <w:bottom w:w="100" w:type="dxa"/>
              <w:right w:w="100" w:type="dxa"/>
            </w:tcMar>
          </w:tcPr>
          <w:p w14:paraId="5302F0CE" w14:textId="77777777" w:rsidR="00891C7E" w:rsidRDefault="00891C7E" w:rsidP="00891C7E">
            <w:pPr>
              <w:widowControl w:val="0"/>
              <w:jc w:val="center"/>
            </w:pPr>
            <w:r>
              <w:t>Part</w:t>
            </w:r>
          </w:p>
        </w:tc>
        <w:tc>
          <w:tcPr>
            <w:tcW w:w="1005" w:type="dxa"/>
            <w:tcMar>
              <w:top w:w="100" w:type="dxa"/>
              <w:left w:w="100" w:type="dxa"/>
              <w:bottom w:w="100" w:type="dxa"/>
              <w:right w:w="100" w:type="dxa"/>
            </w:tcMar>
          </w:tcPr>
          <w:p w14:paraId="32DCE036" w14:textId="77777777" w:rsidR="00891C7E" w:rsidRDefault="00891C7E" w:rsidP="00891C7E">
            <w:pPr>
              <w:widowControl w:val="0"/>
              <w:jc w:val="center"/>
            </w:pPr>
            <w:r>
              <w:t>W, g</w:t>
            </w:r>
          </w:p>
        </w:tc>
        <w:tc>
          <w:tcPr>
            <w:tcW w:w="2055" w:type="dxa"/>
            <w:tcMar>
              <w:top w:w="100" w:type="dxa"/>
              <w:left w:w="100" w:type="dxa"/>
              <w:bottom w:w="100" w:type="dxa"/>
              <w:right w:w="100" w:type="dxa"/>
            </w:tcMar>
          </w:tcPr>
          <w:p w14:paraId="5E923522" w14:textId="77777777" w:rsidR="00891C7E" w:rsidRDefault="00891C7E" w:rsidP="00891C7E">
            <w:pPr>
              <w:widowControl w:val="0"/>
              <w:jc w:val="center"/>
            </w:pPr>
            <w:r>
              <w:t>Total W, g</w:t>
            </w:r>
          </w:p>
        </w:tc>
      </w:tr>
      <w:tr w:rsidR="00891C7E" w14:paraId="1B71524A" w14:textId="77777777" w:rsidTr="00891C7E">
        <w:tc>
          <w:tcPr>
            <w:tcW w:w="855" w:type="dxa"/>
            <w:tcMar>
              <w:top w:w="100" w:type="dxa"/>
              <w:left w:w="100" w:type="dxa"/>
              <w:bottom w:w="100" w:type="dxa"/>
              <w:right w:w="100" w:type="dxa"/>
            </w:tcMar>
          </w:tcPr>
          <w:p w14:paraId="582C8811"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3F6CCE3D" w14:textId="543DF0C9" w:rsidR="00891C7E" w:rsidRDefault="0086783D" w:rsidP="00891C7E">
            <w:pPr>
              <w:widowControl w:val="0"/>
              <w:jc w:val="center"/>
            </w:pPr>
            <w:r>
              <w:t xml:space="preserve">BBB </w:t>
            </w:r>
            <w:r w:rsidR="00891C7E">
              <w:t>unit</w:t>
            </w:r>
          </w:p>
        </w:tc>
        <w:tc>
          <w:tcPr>
            <w:tcW w:w="1005" w:type="dxa"/>
            <w:tcMar>
              <w:top w:w="100" w:type="dxa"/>
              <w:left w:w="100" w:type="dxa"/>
              <w:bottom w:w="100" w:type="dxa"/>
              <w:right w:w="100" w:type="dxa"/>
            </w:tcMar>
          </w:tcPr>
          <w:p w14:paraId="4C30E0BD" w14:textId="4B3FDC83" w:rsidR="00891C7E" w:rsidRDefault="0086783D" w:rsidP="00891C7E">
            <w:pPr>
              <w:widowControl w:val="0"/>
              <w:jc w:val="center"/>
            </w:pPr>
            <w:r>
              <w:t>12g</w:t>
            </w:r>
          </w:p>
        </w:tc>
        <w:tc>
          <w:tcPr>
            <w:tcW w:w="2055" w:type="dxa"/>
            <w:tcMar>
              <w:top w:w="100" w:type="dxa"/>
              <w:left w:w="100" w:type="dxa"/>
              <w:bottom w:w="100" w:type="dxa"/>
              <w:right w:w="100" w:type="dxa"/>
            </w:tcMar>
          </w:tcPr>
          <w:p w14:paraId="0A2A7FB1" w14:textId="297BF8F3" w:rsidR="00891C7E" w:rsidRDefault="0086783D" w:rsidP="00891C7E">
            <w:pPr>
              <w:widowControl w:val="0"/>
              <w:jc w:val="center"/>
            </w:pPr>
            <w:r>
              <w:t>12g</w:t>
            </w:r>
          </w:p>
        </w:tc>
      </w:tr>
      <w:tr w:rsidR="0086783D" w14:paraId="750B8575" w14:textId="77777777" w:rsidTr="00891C7E">
        <w:tc>
          <w:tcPr>
            <w:tcW w:w="855" w:type="dxa"/>
            <w:tcMar>
              <w:top w:w="100" w:type="dxa"/>
              <w:left w:w="100" w:type="dxa"/>
              <w:bottom w:w="100" w:type="dxa"/>
              <w:right w:w="100" w:type="dxa"/>
            </w:tcMar>
          </w:tcPr>
          <w:p w14:paraId="310C3F33" w14:textId="560BC6D3" w:rsidR="0086783D" w:rsidRDefault="0086783D" w:rsidP="00891C7E">
            <w:pPr>
              <w:widowControl w:val="0"/>
              <w:jc w:val="center"/>
            </w:pPr>
            <w:r>
              <w:t>1</w:t>
            </w:r>
          </w:p>
        </w:tc>
        <w:tc>
          <w:tcPr>
            <w:tcW w:w="1845" w:type="dxa"/>
            <w:tcMar>
              <w:top w:w="100" w:type="dxa"/>
              <w:left w:w="100" w:type="dxa"/>
              <w:bottom w:w="100" w:type="dxa"/>
              <w:right w:w="100" w:type="dxa"/>
            </w:tcMar>
          </w:tcPr>
          <w:p w14:paraId="3DE15C92" w14:textId="1CD76718" w:rsidR="0086783D" w:rsidRDefault="0086783D" w:rsidP="00891C7E">
            <w:pPr>
              <w:widowControl w:val="0"/>
              <w:jc w:val="center"/>
            </w:pPr>
            <w:r>
              <w:t>Proto-board &amp; components</w:t>
            </w:r>
          </w:p>
        </w:tc>
        <w:tc>
          <w:tcPr>
            <w:tcW w:w="1005" w:type="dxa"/>
            <w:tcMar>
              <w:top w:w="100" w:type="dxa"/>
              <w:left w:w="100" w:type="dxa"/>
              <w:bottom w:w="100" w:type="dxa"/>
              <w:right w:w="100" w:type="dxa"/>
            </w:tcMar>
          </w:tcPr>
          <w:p w14:paraId="09A92D1A" w14:textId="0E9AC06A" w:rsidR="0086783D" w:rsidRDefault="0086783D" w:rsidP="00891C7E">
            <w:pPr>
              <w:widowControl w:val="0"/>
              <w:jc w:val="center"/>
            </w:pPr>
            <w:r>
              <w:t>36g</w:t>
            </w:r>
          </w:p>
        </w:tc>
        <w:tc>
          <w:tcPr>
            <w:tcW w:w="2055" w:type="dxa"/>
            <w:tcMar>
              <w:top w:w="100" w:type="dxa"/>
              <w:left w:w="100" w:type="dxa"/>
              <w:bottom w:w="100" w:type="dxa"/>
              <w:right w:w="100" w:type="dxa"/>
            </w:tcMar>
          </w:tcPr>
          <w:p w14:paraId="3A33ECAD" w14:textId="61D45AED" w:rsidR="0086783D" w:rsidRDefault="0086783D" w:rsidP="00891C7E">
            <w:pPr>
              <w:widowControl w:val="0"/>
              <w:jc w:val="center"/>
            </w:pPr>
            <w:r>
              <w:t>36g</w:t>
            </w:r>
          </w:p>
        </w:tc>
      </w:tr>
    </w:tbl>
    <w:p w14:paraId="7052E920" w14:textId="77777777" w:rsidR="00891C7E" w:rsidRDefault="00891C7E" w:rsidP="0016123D"/>
    <w:p w14:paraId="6E8A149C" w14:textId="77777777" w:rsidR="00891C7E" w:rsidRDefault="00891C7E">
      <w:pPr>
        <w:jc w:val="left"/>
        <w:rPr>
          <w:b/>
          <w:sz w:val="32"/>
          <w:szCs w:val="28"/>
        </w:rPr>
      </w:pPr>
      <w:bookmarkStart w:id="363" w:name="h.s2hmfru1zpqw" w:colFirst="0" w:colLast="0"/>
      <w:bookmarkEnd w:id="363"/>
      <w:r>
        <w:br w:type="page"/>
      </w:r>
    </w:p>
    <w:p w14:paraId="503E56D1" w14:textId="51ACD592" w:rsidR="00891C7E" w:rsidRDefault="00891C7E">
      <w:pPr>
        <w:pStyle w:val="Heading2"/>
      </w:pPr>
      <w:bookmarkStart w:id="364" w:name="_Toc434233399"/>
      <w:r>
        <w:t>Power &amp; Chassis</w:t>
      </w:r>
      <w:bookmarkEnd w:id="364"/>
    </w:p>
    <w:p w14:paraId="029572AF" w14:textId="77777777" w:rsidR="00891C7E" w:rsidRDefault="00891C7E" w:rsidP="00891C7E">
      <w:pPr>
        <w:ind w:left="720"/>
      </w:pPr>
      <w:r>
        <w:rPr>
          <w:sz w:val="28"/>
          <w:szCs w:val="28"/>
        </w:rPr>
        <w:t>Ben Henson</w:t>
      </w:r>
    </w:p>
    <w:p w14:paraId="3A5D667C" w14:textId="77777777" w:rsidR="00891C7E" w:rsidRDefault="00891C7E" w:rsidP="00891C7E">
      <w:pPr>
        <w:ind w:left="720"/>
      </w:pPr>
    </w:p>
    <w:p w14:paraId="2C3184C2" w14:textId="77777777" w:rsidR="00891C7E" w:rsidRDefault="00891C7E" w:rsidP="00891C7E">
      <w:pPr>
        <w:ind w:left="720"/>
      </w:pPr>
    </w:p>
    <w:tbl>
      <w:tblPr>
        <w:tblW w:w="5760" w:type="dxa"/>
        <w:tblInd w:w="16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845"/>
        <w:gridCol w:w="1005"/>
        <w:gridCol w:w="2055"/>
      </w:tblGrid>
      <w:tr w:rsidR="00891C7E" w14:paraId="4C7656C8" w14:textId="77777777" w:rsidTr="00891C7E">
        <w:tc>
          <w:tcPr>
            <w:tcW w:w="855" w:type="dxa"/>
            <w:tcMar>
              <w:top w:w="100" w:type="dxa"/>
              <w:left w:w="100" w:type="dxa"/>
              <w:bottom w:w="100" w:type="dxa"/>
              <w:right w:w="100" w:type="dxa"/>
            </w:tcMar>
          </w:tcPr>
          <w:p w14:paraId="02BECB91" w14:textId="77777777" w:rsidR="00891C7E" w:rsidRDefault="00891C7E" w:rsidP="00891C7E">
            <w:pPr>
              <w:widowControl w:val="0"/>
              <w:jc w:val="center"/>
            </w:pPr>
            <w:r>
              <w:t>QTY</w:t>
            </w:r>
          </w:p>
        </w:tc>
        <w:tc>
          <w:tcPr>
            <w:tcW w:w="1845" w:type="dxa"/>
            <w:tcMar>
              <w:top w:w="100" w:type="dxa"/>
              <w:left w:w="100" w:type="dxa"/>
              <w:bottom w:w="100" w:type="dxa"/>
              <w:right w:w="100" w:type="dxa"/>
            </w:tcMar>
          </w:tcPr>
          <w:p w14:paraId="6C9418EB" w14:textId="77777777" w:rsidR="00891C7E" w:rsidRDefault="00891C7E" w:rsidP="00891C7E">
            <w:pPr>
              <w:widowControl w:val="0"/>
              <w:jc w:val="center"/>
            </w:pPr>
            <w:r>
              <w:t>Part</w:t>
            </w:r>
          </w:p>
        </w:tc>
        <w:tc>
          <w:tcPr>
            <w:tcW w:w="1005" w:type="dxa"/>
            <w:tcMar>
              <w:top w:w="100" w:type="dxa"/>
              <w:left w:w="100" w:type="dxa"/>
              <w:bottom w:w="100" w:type="dxa"/>
              <w:right w:w="100" w:type="dxa"/>
            </w:tcMar>
          </w:tcPr>
          <w:p w14:paraId="088CE5C4" w14:textId="4C54F02C" w:rsidR="00891C7E" w:rsidRDefault="00891C7E" w:rsidP="00891C7E">
            <w:pPr>
              <w:widowControl w:val="0"/>
              <w:jc w:val="center"/>
            </w:pPr>
            <w:r>
              <w:t xml:space="preserve">W, </w:t>
            </w:r>
            <w:r w:rsidR="000C26FC">
              <w:t>lbs.</w:t>
            </w:r>
          </w:p>
        </w:tc>
        <w:tc>
          <w:tcPr>
            <w:tcW w:w="2055" w:type="dxa"/>
            <w:tcMar>
              <w:top w:w="100" w:type="dxa"/>
              <w:left w:w="100" w:type="dxa"/>
              <w:bottom w:w="100" w:type="dxa"/>
              <w:right w:w="100" w:type="dxa"/>
            </w:tcMar>
          </w:tcPr>
          <w:p w14:paraId="20573419" w14:textId="651B46CF" w:rsidR="00891C7E" w:rsidRDefault="00891C7E" w:rsidP="00891C7E">
            <w:pPr>
              <w:widowControl w:val="0"/>
              <w:jc w:val="center"/>
            </w:pPr>
            <w:r>
              <w:t xml:space="preserve">Total W, </w:t>
            </w:r>
            <w:r w:rsidR="000C26FC">
              <w:t>lbs.</w:t>
            </w:r>
          </w:p>
        </w:tc>
      </w:tr>
      <w:tr w:rsidR="00891C7E" w14:paraId="0BDFE41D" w14:textId="77777777" w:rsidTr="00891C7E">
        <w:tc>
          <w:tcPr>
            <w:tcW w:w="855" w:type="dxa"/>
            <w:tcMar>
              <w:top w:w="100" w:type="dxa"/>
              <w:left w:w="100" w:type="dxa"/>
              <w:bottom w:w="100" w:type="dxa"/>
              <w:right w:w="100" w:type="dxa"/>
            </w:tcMar>
          </w:tcPr>
          <w:p w14:paraId="72EC1D3B"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672A53D2" w14:textId="77777777" w:rsidR="00891C7E" w:rsidRDefault="00891C7E" w:rsidP="00891C7E">
            <w:pPr>
              <w:widowControl w:val="0"/>
              <w:jc w:val="center"/>
            </w:pPr>
            <w:r>
              <w:t xml:space="preserve">Seaboard floor 3 </w:t>
            </w:r>
          </w:p>
        </w:tc>
        <w:tc>
          <w:tcPr>
            <w:tcW w:w="1005" w:type="dxa"/>
            <w:tcMar>
              <w:top w:w="100" w:type="dxa"/>
              <w:left w:w="100" w:type="dxa"/>
              <w:bottom w:w="100" w:type="dxa"/>
              <w:right w:w="100" w:type="dxa"/>
            </w:tcMar>
          </w:tcPr>
          <w:p w14:paraId="5DDE9500" w14:textId="77777777" w:rsidR="00891C7E" w:rsidRDefault="00891C7E" w:rsidP="00891C7E">
            <w:pPr>
              <w:widowControl w:val="0"/>
              <w:jc w:val="center"/>
            </w:pPr>
            <w:r>
              <w:t>1</w:t>
            </w:r>
          </w:p>
        </w:tc>
        <w:tc>
          <w:tcPr>
            <w:tcW w:w="2055" w:type="dxa"/>
            <w:tcMar>
              <w:top w:w="100" w:type="dxa"/>
              <w:left w:w="100" w:type="dxa"/>
              <w:bottom w:w="100" w:type="dxa"/>
              <w:right w:w="100" w:type="dxa"/>
            </w:tcMar>
          </w:tcPr>
          <w:p w14:paraId="3F07088D" w14:textId="77777777" w:rsidR="00891C7E" w:rsidRDefault="00891C7E" w:rsidP="00891C7E">
            <w:pPr>
              <w:widowControl w:val="0"/>
              <w:jc w:val="left"/>
            </w:pPr>
            <w:r>
              <w:t>1</w:t>
            </w:r>
          </w:p>
        </w:tc>
      </w:tr>
      <w:tr w:rsidR="00891C7E" w14:paraId="20D89382" w14:textId="77777777" w:rsidTr="00891C7E">
        <w:tc>
          <w:tcPr>
            <w:tcW w:w="855" w:type="dxa"/>
            <w:tcMar>
              <w:top w:w="100" w:type="dxa"/>
              <w:left w:w="100" w:type="dxa"/>
              <w:bottom w:w="100" w:type="dxa"/>
              <w:right w:w="100" w:type="dxa"/>
            </w:tcMar>
          </w:tcPr>
          <w:p w14:paraId="273EECAD"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340A6EE8" w14:textId="77777777" w:rsidR="00891C7E" w:rsidRDefault="00891C7E" w:rsidP="00891C7E">
            <w:pPr>
              <w:widowControl w:val="0"/>
              <w:jc w:val="center"/>
            </w:pPr>
            <w:r>
              <w:t>Seaboard floor 3</w:t>
            </w:r>
          </w:p>
        </w:tc>
        <w:tc>
          <w:tcPr>
            <w:tcW w:w="1005" w:type="dxa"/>
            <w:tcMar>
              <w:top w:w="100" w:type="dxa"/>
              <w:left w:w="100" w:type="dxa"/>
              <w:bottom w:w="100" w:type="dxa"/>
              <w:right w:w="100" w:type="dxa"/>
            </w:tcMar>
          </w:tcPr>
          <w:p w14:paraId="0F4D8DC1" w14:textId="77777777" w:rsidR="00891C7E" w:rsidRDefault="00891C7E" w:rsidP="00891C7E">
            <w:pPr>
              <w:widowControl w:val="0"/>
              <w:jc w:val="center"/>
            </w:pPr>
            <w:r>
              <w:t>1</w:t>
            </w:r>
          </w:p>
        </w:tc>
        <w:tc>
          <w:tcPr>
            <w:tcW w:w="2055" w:type="dxa"/>
            <w:tcMar>
              <w:top w:w="100" w:type="dxa"/>
              <w:left w:w="100" w:type="dxa"/>
              <w:bottom w:w="100" w:type="dxa"/>
              <w:right w:w="100" w:type="dxa"/>
            </w:tcMar>
          </w:tcPr>
          <w:p w14:paraId="2D43E5ED" w14:textId="77777777" w:rsidR="00891C7E" w:rsidRDefault="00891C7E" w:rsidP="00891C7E">
            <w:pPr>
              <w:widowControl w:val="0"/>
              <w:jc w:val="center"/>
            </w:pPr>
            <w:r>
              <w:t>1</w:t>
            </w:r>
          </w:p>
        </w:tc>
      </w:tr>
      <w:tr w:rsidR="00891C7E" w14:paraId="264E7A7D" w14:textId="77777777" w:rsidTr="00891C7E">
        <w:tc>
          <w:tcPr>
            <w:tcW w:w="855" w:type="dxa"/>
            <w:tcMar>
              <w:top w:w="100" w:type="dxa"/>
              <w:left w:w="100" w:type="dxa"/>
              <w:bottom w:w="100" w:type="dxa"/>
              <w:right w:w="100" w:type="dxa"/>
            </w:tcMar>
          </w:tcPr>
          <w:p w14:paraId="2F9FB6F9"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1D3B32A5" w14:textId="77777777" w:rsidR="00891C7E" w:rsidRDefault="00891C7E" w:rsidP="00891C7E">
            <w:pPr>
              <w:widowControl w:val="0"/>
              <w:jc w:val="center"/>
            </w:pPr>
            <w:r>
              <w:t>Seaboard floor 2</w:t>
            </w:r>
          </w:p>
        </w:tc>
        <w:tc>
          <w:tcPr>
            <w:tcW w:w="1005" w:type="dxa"/>
            <w:tcMar>
              <w:top w:w="100" w:type="dxa"/>
              <w:left w:w="100" w:type="dxa"/>
              <w:bottom w:w="100" w:type="dxa"/>
              <w:right w:w="100" w:type="dxa"/>
            </w:tcMar>
          </w:tcPr>
          <w:p w14:paraId="0312A2A9" w14:textId="77777777" w:rsidR="00891C7E" w:rsidRDefault="00891C7E" w:rsidP="00891C7E">
            <w:pPr>
              <w:widowControl w:val="0"/>
              <w:jc w:val="center"/>
            </w:pPr>
            <w:r>
              <w:t>0.8</w:t>
            </w:r>
          </w:p>
        </w:tc>
        <w:tc>
          <w:tcPr>
            <w:tcW w:w="2055" w:type="dxa"/>
            <w:tcMar>
              <w:top w:w="100" w:type="dxa"/>
              <w:left w:w="100" w:type="dxa"/>
              <w:bottom w:w="100" w:type="dxa"/>
              <w:right w:w="100" w:type="dxa"/>
            </w:tcMar>
          </w:tcPr>
          <w:p w14:paraId="7CF6E224" w14:textId="77777777" w:rsidR="00891C7E" w:rsidRDefault="00891C7E" w:rsidP="00891C7E">
            <w:pPr>
              <w:widowControl w:val="0"/>
              <w:jc w:val="center"/>
            </w:pPr>
            <w:r>
              <w:t>0.8</w:t>
            </w:r>
          </w:p>
        </w:tc>
      </w:tr>
      <w:tr w:rsidR="00891C7E" w14:paraId="1DC236EF" w14:textId="77777777" w:rsidTr="00891C7E">
        <w:tc>
          <w:tcPr>
            <w:tcW w:w="855" w:type="dxa"/>
            <w:tcMar>
              <w:top w:w="100" w:type="dxa"/>
              <w:left w:w="100" w:type="dxa"/>
              <w:bottom w:w="100" w:type="dxa"/>
              <w:right w:w="100" w:type="dxa"/>
            </w:tcMar>
          </w:tcPr>
          <w:p w14:paraId="2BBDDE1C"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2DFEA3B3" w14:textId="77777777" w:rsidR="00891C7E" w:rsidRDefault="00891C7E" w:rsidP="00891C7E">
            <w:pPr>
              <w:widowControl w:val="0"/>
              <w:jc w:val="center"/>
            </w:pPr>
            <w:r>
              <w:t>Seaboard floor 1</w:t>
            </w:r>
          </w:p>
        </w:tc>
        <w:tc>
          <w:tcPr>
            <w:tcW w:w="1005" w:type="dxa"/>
            <w:tcMar>
              <w:top w:w="100" w:type="dxa"/>
              <w:left w:w="100" w:type="dxa"/>
              <w:bottom w:w="100" w:type="dxa"/>
              <w:right w:w="100" w:type="dxa"/>
            </w:tcMar>
          </w:tcPr>
          <w:p w14:paraId="1CDAE777" w14:textId="77777777" w:rsidR="00891C7E" w:rsidRDefault="00891C7E" w:rsidP="00891C7E">
            <w:pPr>
              <w:widowControl w:val="0"/>
              <w:jc w:val="center"/>
            </w:pPr>
            <w:r>
              <w:t>1.37</w:t>
            </w:r>
          </w:p>
        </w:tc>
        <w:tc>
          <w:tcPr>
            <w:tcW w:w="2055" w:type="dxa"/>
            <w:tcMar>
              <w:top w:w="100" w:type="dxa"/>
              <w:left w:w="100" w:type="dxa"/>
              <w:bottom w:w="100" w:type="dxa"/>
              <w:right w:w="100" w:type="dxa"/>
            </w:tcMar>
          </w:tcPr>
          <w:p w14:paraId="14EE871E" w14:textId="77777777" w:rsidR="00891C7E" w:rsidRDefault="00891C7E" w:rsidP="00891C7E">
            <w:pPr>
              <w:widowControl w:val="0"/>
              <w:jc w:val="center"/>
            </w:pPr>
            <w:r>
              <w:t>1.37</w:t>
            </w:r>
          </w:p>
        </w:tc>
      </w:tr>
      <w:tr w:rsidR="00891C7E" w14:paraId="5426CCED" w14:textId="77777777" w:rsidTr="00891C7E">
        <w:tc>
          <w:tcPr>
            <w:tcW w:w="855" w:type="dxa"/>
            <w:tcMar>
              <w:top w:w="100" w:type="dxa"/>
              <w:left w:w="100" w:type="dxa"/>
              <w:bottom w:w="100" w:type="dxa"/>
              <w:right w:w="100" w:type="dxa"/>
            </w:tcMar>
          </w:tcPr>
          <w:p w14:paraId="3EC228AB" w14:textId="77777777" w:rsidR="00891C7E" w:rsidRDefault="00891C7E" w:rsidP="00891C7E">
            <w:pPr>
              <w:widowControl w:val="0"/>
              <w:jc w:val="center"/>
            </w:pPr>
            <w:r>
              <w:t>2</w:t>
            </w:r>
          </w:p>
        </w:tc>
        <w:tc>
          <w:tcPr>
            <w:tcW w:w="1845" w:type="dxa"/>
            <w:tcMar>
              <w:top w:w="100" w:type="dxa"/>
              <w:left w:w="100" w:type="dxa"/>
              <w:bottom w:w="100" w:type="dxa"/>
              <w:right w:w="100" w:type="dxa"/>
            </w:tcMar>
          </w:tcPr>
          <w:p w14:paraId="399F0AA7" w14:textId="77777777" w:rsidR="00891C7E" w:rsidRDefault="00891C7E" w:rsidP="00891C7E">
            <w:pPr>
              <w:widowControl w:val="0"/>
              <w:jc w:val="center"/>
            </w:pPr>
            <w:r>
              <w:t>Threaded rod(⅜’’)</w:t>
            </w:r>
          </w:p>
        </w:tc>
        <w:tc>
          <w:tcPr>
            <w:tcW w:w="1005" w:type="dxa"/>
            <w:tcMar>
              <w:top w:w="100" w:type="dxa"/>
              <w:left w:w="100" w:type="dxa"/>
              <w:bottom w:w="100" w:type="dxa"/>
              <w:right w:w="100" w:type="dxa"/>
            </w:tcMar>
          </w:tcPr>
          <w:p w14:paraId="25687D0A" w14:textId="77777777" w:rsidR="00891C7E" w:rsidRDefault="00891C7E" w:rsidP="00891C7E">
            <w:pPr>
              <w:widowControl w:val="0"/>
              <w:jc w:val="center"/>
            </w:pPr>
            <w:r>
              <w:t>0.15</w:t>
            </w:r>
          </w:p>
        </w:tc>
        <w:tc>
          <w:tcPr>
            <w:tcW w:w="2055" w:type="dxa"/>
            <w:tcMar>
              <w:top w:w="100" w:type="dxa"/>
              <w:left w:w="100" w:type="dxa"/>
              <w:bottom w:w="100" w:type="dxa"/>
              <w:right w:w="100" w:type="dxa"/>
            </w:tcMar>
          </w:tcPr>
          <w:p w14:paraId="3491B057" w14:textId="77777777" w:rsidR="00891C7E" w:rsidRDefault="00891C7E" w:rsidP="00891C7E">
            <w:pPr>
              <w:widowControl w:val="0"/>
              <w:jc w:val="center"/>
            </w:pPr>
            <w:r>
              <w:t>0.3</w:t>
            </w:r>
          </w:p>
        </w:tc>
      </w:tr>
      <w:tr w:rsidR="00891C7E" w14:paraId="33DD8477" w14:textId="77777777" w:rsidTr="00891C7E">
        <w:tc>
          <w:tcPr>
            <w:tcW w:w="855" w:type="dxa"/>
            <w:tcMar>
              <w:top w:w="100" w:type="dxa"/>
              <w:left w:w="100" w:type="dxa"/>
              <w:bottom w:w="100" w:type="dxa"/>
              <w:right w:w="100" w:type="dxa"/>
            </w:tcMar>
          </w:tcPr>
          <w:p w14:paraId="6F907956"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148BBEE6" w14:textId="77777777" w:rsidR="00891C7E" w:rsidRDefault="00891C7E" w:rsidP="0016123D">
            <w:bookmarkStart w:id="365" w:name="h.p5jju9mmwfc1" w:colFirst="0" w:colLast="0"/>
            <w:bookmarkEnd w:id="365"/>
            <w:r>
              <w:t xml:space="preserve">12 volt switching regulator </w:t>
            </w:r>
          </w:p>
        </w:tc>
        <w:tc>
          <w:tcPr>
            <w:tcW w:w="1005" w:type="dxa"/>
            <w:tcMar>
              <w:top w:w="100" w:type="dxa"/>
              <w:left w:w="100" w:type="dxa"/>
              <w:bottom w:w="100" w:type="dxa"/>
              <w:right w:w="100" w:type="dxa"/>
            </w:tcMar>
          </w:tcPr>
          <w:p w14:paraId="50272B56" w14:textId="77777777" w:rsidR="00891C7E" w:rsidRDefault="00891C7E" w:rsidP="00891C7E">
            <w:pPr>
              <w:widowControl w:val="0"/>
              <w:jc w:val="center"/>
            </w:pPr>
            <w:r>
              <w:t>0.2</w:t>
            </w:r>
          </w:p>
        </w:tc>
        <w:tc>
          <w:tcPr>
            <w:tcW w:w="2055" w:type="dxa"/>
            <w:tcMar>
              <w:top w:w="100" w:type="dxa"/>
              <w:left w:w="100" w:type="dxa"/>
              <w:bottom w:w="100" w:type="dxa"/>
              <w:right w:w="100" w:type="dxa"/>
            </w:tcMar>
          </w:tcPr>
          <w:p w14:paraId="09B65B69" w14:textId="77777777" w:rsidR="00891C7E" w:rsidRDefault="00891C7E" w:rsidP="00891C7E">
            <w:pPr>
              <w:widowControl w:val="0"/>
              <w:jc w:val="center"/>
            </w:pPr>
            <w:r>
              <w:t>0.2</w:t>
            </w:r>
          </w:p>
        </w:tc>
      </w:tr>
      <w:tr w:rsidR="00891C7E" w14:paraId="08A154E9" w14:textId="77777777" w:rsidTr="00891C7E">
        <w:tc>
          <w:tcPr>
            <w:tcW w:w="855" w:type="dxa"/>
            <w:tcMar>
              <w:top w:w="100" w:type="dxa"/>
              <w:left w:w="100" w:type="dxa"/>
              <w:bottom w:w="100" w:type="dxa"/>
              <w:right w:w="100" w:type="dxa"/>
            </w:tcMar>
          </w:tcPr>
          <w:p w14:paraId="542FA158" w14:textId="77777777" w:rsidR="00891C7E" w:rsidRDefault="00891C7E" w:rsidP="00891C7E">
            <w:pPr>
              <w:widowControl w:val="0"/>
              <w:jc w:val="center"/>
            </w:pPr>
            <w:r>
              <w:t>1</w:t>
            </w:r>
          </w:p>
        </w:tc>
        <w:tc>
          <w:tcPr>
            <w:tcW w:w="1845" w:type="dxa"/>
            <w:tcMar>
              <w:top w:w="100" w:type="dxa"/>
              <w:left w:w="100" w:type="dxa"/>
              <w:bottom w:w="100" w:type="dxa"/>
              <w:right w:w="100" w:type="dxa"/>
            </w:tcMar>
          </w:tcPr>
          <w:p w14:paraId="424D9E30" w14:textId="77777777" w:rsidR="00891C7E" w:rsidRDefault="00891C7E" w:rsidP="00891C7E">
            <w:pPr>
              <w:widowControl w:val="0"/>
              <w:jc w:val="center"/>
            </w:pPr>
            <w:r>
              <w:t xml:space="preserve">Battery </w:t>
            </w:r>
          </w:p>
        </w:tc>
        <w:tc>
          <w:tcPr>
            <w:tcW w:w="1005" w:type="dxa"/>
            <w:tcMar>
              <w:top w:w="100" w:type="dxa"/>
              <w:left w:w="100" w:type="dxa"/>
              <w:bottom w:w="100" w:type="dxa"/>
              <w:right w:w="100" w:type="dxa"/>
            </w:tcMar>
          </w:tcPr>
          <w:p w14:paraId="36BA5C86" w14:textId="77777777" w:rsidR="00891C7E" w:rsidRDefault="00891C7E" w:rsidP="00891C7E">
            <w:pPr>
              <w:widowControl w:val="0"/>
              <w:jc w:val="center"/>
            </w:pPr>
            <w:r>
              <w:t>1.8</w:t>
            </w:r>
          </w:p>
        </w:tc>
        <w:tc>
          <w:tcPr>
            <w:tcW w:w="2055" w:type="dxa"/>
            <w:tcMar>
              <w:top w:w="100" w:type="dxa"/>
              <w:left w:w="100" w:type="dxa"/>
              <w:bottom w:w="100" w:type="dxa"/>
              <w:right w:w="100" w:type="dxa"/>
            </w:tcMar>
          </w:tcPr>
          <w:p w14:paraId="267C464A" w14:textId="77777777" w:rsidR="00891C7E" w:rsidRDefault="00891C7E" w:rsidP="00891C7E">
            <w:pPr>
              <w:widowControl w:val="0"/>
              <w:jc w:val="left"/>
            </w:pPr>
            <w:r>
              <w:t>1.8</w:t>
            </w:r>
          </w:p>
        </w:tc>
      </w:tr>
      <w:tr w:rsidR="00891C7E" w14:paraId="2ABA4588" w14:textId="77777777" w:rsidTr="00891C7E">
        <w:tc>
          <w:tcPr>
            <w:tcW w:w="855" w:type="dxa"/>
            <w:tcMar>
              <w:top w:w="100" w:type="dxa"/>
              <w:left w:w="100" w:type="dxa"/>
              <w:bottom w:w="100" w:type="dxa"/>
              <w:right w:w="100" w:type="dxa"/>
            </w:tcMar>
          </w:tcPr>
          <w:p w14:paraId="304321D2" w14:textId="77777777" w:rsidR="00891C7E" w:rsidRDefault="00891C7E" w:rsidP="00891C7E">
            <w:pPr>
              <w:widowControl w:val="0"/>
              <w:jc w:val="center"/>
            </w:pPr>
            <w:r>
              <w:t>3</w:t>
            </w:r>
          </w:p>
        </w:tc>
        <w:tc>
          <w:tcPr>
            <w:tcW w:w="1845" w:type="dxa"/>
            <w:tcMar>
              <w:top w:w="100" w:type="dxa"/>
              <w:left w:w="100" w:type="dxa"/>
              <w:bottom w:w="100" w:type="dxa"/>
              <w:right w:w="100" w:type="dxa"/>
            </w:tcMar>
          </w:tcPr>
          <w:p w14:paraId="1A755174" w14:textId="77777777" w:rsidR="00891C7E" w:rsidRDefault="00891C7E" w:rsidP="00891C7E">
            <w:pPr>
              <w:widowControl w:val="0"/>
              <w:jc w:val="center"/>
            </w:pPr>
            <w:r>
              <w:t>Terminal Block</w:t>
            </w:r>
          </w:p>
        </w:tc>
        <w:tc>
          <w:tcPr>
            <w:tcW w:w="1005" w:type="dxa"/>
            <w:tcMar>
              <w:top w:w="100" w:type="dxa"/>
              <w:left w:w="100" w:type="dxa"/>
              <w:bottom w:w="100" w:type="dxa"/>
              <w:right w:w="100" w:type="dxa"/>
            </w:tcMar>
          </w:tcPr>
          <w:p w14:paraId="21C292A7" w14:textId="77777777" w:rsidR="00891C7E" w:rsidRDefault="00891C7E" w:rsidP="00891C7E">
            <w:pPr>
              <w:widowControl w:val="0"/>
              <w:jc w:val="center"/>
            </w:pPr>
            <w:r>
              <w:t>0.05</w:t>
            </w:r>
          </w:p>
        </w:tc>
        <w:tc>
          <w:tcPr>
            <w:tcW w:w="2055" w:type="dxa"/>
            <w:tcMar>
              <w:top w:w="100" w:type="dxa"/>
              <w:left w:w="100" w:type="dxa"/>
              <w:bottom w:w="100" w:type="dxa"/>
              <w:right w:w="100" w:type="dxa"/>
            </w:tcMar>
          </w:tcPr>
          <w:p w14:paraId="4080DD65" w14:textId="77777777" w:rsidR="00891C7E" w:rsidRDefault="00891C7E" w:rsidP="00891C7E">
            <w:pPr>
              <w:widowControl w:val="0"/>
              <w:jc w:val="center"/>
            </w:pPr>
            <w:r>
              <w:t>0.15</w:t>
            </w:r>
          </w:p>
        </w:tc>
      </w:tr>
      <w:tr w:rsidR="00891C7E" w14:paraId="014E33EA" w14:textId="77777777" w:rsidTr="00891C7E">
        <w:tc>
          <w:tcPr>
            <w:tcW w:w="855" w:type="dxa"/>
            <w:tcMar>
              <w:top w:w="100" w:type="dxa"/>
              <w:left w:w="100" w:type="dxa"/>
              <w:bottom w:w="100" w:type="dxa"/>
              <w:right w:w="100" w:type="dxa"/>
            </w:tcMar>
          </w:tcPr>
          <w:p w14:paraId="470A4414" w14:textId="77777777" w:rsidR="00891C7E" w:rsidRDefault="00891C7E" w:rsidP="00891C7E">
            <w:pPr>
              <w:widowControl w:val="0"/>
              <w:jc w:val="center"/>
            </w:pPr>
          </w:p>
        </w:tc>
        <w:tc>
          <w:tcPr>
            <w:tcW w:w="1845" w:type="dxa"/>
            <w:tcMar>
              <w:top w:w="100" w:type="dxa"/>
              <w:left w:w="100" w:type="dxa"/>
              <w:bottom w:w="100" w:type="dxa"/>
              <w:right w:w="100" w:type="dxa"/>
            </w:tcMar>
          </w:tcPr>
          <w:p w14:paraId="6FE28CA7" w14:textId="77777777" w:rsidR="00891C7E" w:rsidRDefault="00891C7E" w:rsidP="00891C7E">
            <w:pPr>
              <w:widowControl w:val="0"/>
              <w:jc w:val="center"/>
            </w:pPr>
          </w:p>
        </w:tc>
        <w:tc>
          <w:tcPr>
            <w:tcW w:w="1005" w:type="dxa"/>
            <w:tcMar>
              <w:top w:w="100" w:type="dxa"/>
              <w:left w:w="100" w:type="dxa"/>
              <w:bottom w:w="100" w:type="dxa"/>
              <w:right w:w="100" w:type="dxa"/>
            </w:tcMar>
          </w:tcPr>
          <w:p w14:paraId="613AD741" w14:textId="77777777" w:rsidR="00891C7E" w:rsidRDefault="00891C7E" w:rsidP="00891C7E">
            <w:pPr>
              <w:widowControl w:val="0"/>
              <w:jc w:val="center"/>
            </w:pPr>
          </w:p>
        </w:tc>
        <w:tc>
          <w:tcPr>
            <w:tcW w:w="2055" w:type="dxa"/>
            <w:tcMar>
              <w:top w:w="100" w:type="dxa"/>
              <w:left w:w="100" w:type="dxa"/>
              <w:bottom w:w="100" w:type="dxa"/>
              <w:right w:w="100" w:type="dxa"/>
            </w:tcMar>
          </w:tcPr>
          <w:p w14:paraId="2960CABB" w14:textId="77777777" w:rsidR="00891C7E" w:rsidRDefault="00891C7E" w:rsidP="00891C7E">
            <w:pPr>
              <w:widowControl w:val="0"/>
              <w:jc w:val="center"/>
            </w:pPr>
            <w:r>
              <w:t>Total = 6.62</w:t>
            </w:r>
          </w:p>
        </w:tc>
      </w:tr>
    </w:tbl>
    <w:p w14:paraId="302A5287" w14:textId="77777777" w:rsidR="00891C7E" w:rsidRDefault="00891C7E" w:rsidP="00891C7E">
      <w:pPr>
        <w:ind w:left="720"/>
      </w:pPr>
    </w:p>
    <w:p w14:paraId="69091578" w14:textId="77777777" w:rsidR="00B03A02" w:rsidRDefault="00B03A02" w:rsidP="00C833C2">
      <w:pPr>
        <w:textAlignment w:val="baseline"/>
        <w:rPr>
          <w:color w:val="000000"/>
          <w:szCs w:val="24"/>
        </w:rPr>
      </w:pPr>
      <w:bookmarkStart w:id="366" w:name="_Toc433571695"/>
      <w:bookmarkStart w:id="367" w:name="_Toc433572035"/>
      <w:bookmarkStart w:id="368" w:name="_Toc433573106"/>
      <w:bookmarkStart w:id="369" w:name="_Toc433573594"/>
      <w:bookmarkStart w:id="370" w:name="_Toc433571697"/>
      <w:bookmarkStart w:id="371" w:name="_Toc433572037"/>
      <w:bookmarkStart w:id="372" w:name="_Toc433573108"/>
      <w:bookmarkStart w:id="373" w:name="_Toc433573596"/>
      <w:bookmarkStart w:id="374" w:name="_Toc433571699"/>
      <w:bookmarkStart w:id="375" w:name="_Toc433572039"/>
      <w:bookmarkStart w:id="376" w:name="_Toc433573110"/>
      <w:bookmarkStart w:id="377" w:name="_Toc433573598"/>
      <w:bookmarkStart w:id="378" w:name="_Toc433571701"/>
      <w:bookmarkStart w:id="379" w:name="_Toc433572041"/>
      <w:bookmarkStart w:id="380" w:name="_Toc433573112"/>
      <w:bookmarkStart w:id="381" w:name="_Toc433573600"/>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sdt>
      <w:sdtPr>
        <w:rPr>
          <w:color w:val="000000"/>
          <w:szCs w:val="24"/>
        </w:rPr>
        <w:id w:val="1714995486"/>
        <w:lock w:val="sdtContentLocked"/>
        <w:placeholder>
          <w:docPart w:val="DefaultPlaceholder_-1854013440"/>
        </w:placeholder>
      </w:sdtPr>
      <w:sdtContent>
        <w:p w14:paraId="1C8979CF" w14:textId="77777777" w:rsidR="00B03A02" w:rsidRDefault="00B03A02" w:rsidP="00C833C2">
          <w:pPr>
            <w:textAlignment w:val="baseline"/>
            <w:rPr>
              <w:color w:val="000000"/>
              <w:szCs w:val="24"/>
            </w:rPr>
          </w:pPr>
          <w:ins w:id="382" w:author="Peter M. Corcoran" w:date="2015-10-24T19:32:00Z">
            <w:r>
              <w:rPr>
                <w:color w:val="000000"/>
                <w:szCs w:val="24"/>
              </w:rPr>
              <w:t xml:space="preserve">       </w:t>
            </w:r>
          </w:ins>
        </w:p>
      </w:sdtContent>
    </w:sdt>
    <w:p w14:paraId="6112AC2D" w14:textId="77777777" w:rsidR="00DD47F0" w:rsidRDefault="00DD47F0" w:rsidP="00C833C2">
      <w:pPr>
        <w:textAlignment w:val="baseline"/>
        <w:rPr>
          <w:color w:val="000000"/>
          <w:szCs w:val="24"/>
        </w:rPr>
        <w:sectPr w:rsidR="00DD47F0" w:rsidSect="007751D3">
          <w:footerReference w:type="default" r:id="rId87"/>
          <w:pgSz w:w="12240" w:h="15840" w:code="1"/>
          <w:pgMar w:top="1440" w:right="1440" w:bottom="1440" w:left="1440" w:header="720" w:footer="720" w:gutter="0"/>
          <w:pgNumType w:start="1" w:chapStyle="1"/>
          <w:cols w:space="720" w:equalWidth="0">
            <w:col w:w="9000" w:space="720"/>
          </w:cols>
        </w:sectPr>
      </w:pPr>
    </w:p>
    <w:bookmarkStart w:id="383" w:name="_Toc434233400" w:displacedByCustomXml="next"/>
    <w:sdt>
      <w:sdtPr>
        <w:id w:val="816460671"/>
        <w:lock w:val="sdtContentLocked"/>
        <w:placeholder>
          <w:docPart w:val="DefaultPlaceholder_1081868574"/>
        </w:placeholder>
      </w:sdtPr>
      <w:sdtContent>
        <w:p w14:paraId="24641A1C" w14:textId="77777777" w:rsidR="00DF6EF9" w:rsidRDefault="00DF6EF9">
          <w:pPr>
            <w:pStyle w:val="Heading1"/>
          </w:pPr>
          <w:r>
            <w:t>Energy Estimates</w:t>
          </w:r>
        </w:p>
      </w:sdtContent>
    </w:sdt>
    <w:bookmarkEnd w:id="383" w:displacedByCustomXml="prev"/>
    <w:p w14:paraId="4AD91014" w14:textId="77777777" w:rsidR="00C833C2" w:rsidRDefault="00C833C2" w:rsidP="00C833C2"/>
    <w:tbl>
      <w:tblPr>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70"/>
        <w:gridCol w:w="2940"/>
        <w:gridCol w:w="2970"/>
      </w:tblGrid>
      <w:tr w:rsidR="00A80250" w:rsidRPr="00A80250" w14:paraId="3DDD2792" w14:textId="77777777" w:rsidTr="007B0B7A">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76167" w14:textId="77777777" w:rsidR="00A80250" w:rsidRPr="00A80250" w:rsidRDefault="00A80250" w:rsidP="00A80250">
            <w:pPr>
              <w:textAlignment w:val="baseline"/>
              <w:rPr>
                <w:color w:val="000000"/>
                <w:szCs w:val="24"/>
              </w:rPr>
            </w:pPr>
            <w:r w:rsidRPr="00A80250">
              <w:rPr>
                <w:color w:val="000000"/>
                <w:szCs w:val="24"/>
              </w:rPr>
              <w:t xml:space="preserve">        </w:t>
            </w:r>
            <w:r w:rsidRPr="00A80250">
              <w:rPr>
                <w:color w:val="000000"/>
                <w:szCs w:val="24"/>
              </w:rPr>
              <w:tab/>
              <w:t>Component</w:t>
            </w:r>
          </w:p>
        </w:tc>
        <w:tc>
          <w:tcPr>
            <w:tcW w:w="294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5C04D76" w14:textId="77777777" w:rsidR="00A80250" w:rsidRPr="00A80250" w:rsidRDefault="00A80250" w:rsidP="00A80250">
            <w:pPr>
              <w:textAlignment w:val="baseline"/>
              <w:rPr>
                <w:color w:val="000000"/>
                <w:szCs w:val="24"/>
              </w:rPr>
            </w:pPr>
            <w:r w:rsidRPr="00A80250">
              <w:rPr>
                <w:color w:val="000000"/>
                <w:szCs w:val="24"/>
              </w:rPr>
              <w:t xml:space="preserve">    </w:t>
            </w:r>
            <w:r w:rsidRPr="00A80250">
              <w:rPr>
                <w:color w:val="000000"/>
                <w:szCs w:val="24"/>
              </w:rPr>
              <w:tab/>
              <w:t xml:space="preserve">Operating Voltage  </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D6885AD" w14:textId="77777777" w:rsidR="00A80250" w:rsidRPr="00A80250" w:rsidRDefault="00A80250" w:rsidP="00A80250">
            <w:pPr>
              <w:textAlignment w:val="baseline"/>
              <w:rPr>
                <w:color w:val="000000"/>
                <w:szCs w:val="24"/>
              </w:rPr>
            </w:pPr>
            <w:r w:rsidRPr="00A80250">
              <w:rPr>
                <w:color w:val="000000"/>
                <w:szCs w:val="24"/>
              </w:rPr>
              <w:t xml:space="preserve">    </w:t>
            </w:r>
            <w:r w:rsidRPr="00A80250">
              <w:rPr>
                <w:color w:val="000000"/>
                <w:szCs w:val="24"/>
              </w:rPr>
              <w:tab/>
              <w:t>Operating current</w:t>
            </w:r>
          </w:p>
        </w:tc>
      </w:tr>
      <w:tr w:rsidR="00A80250" w:rsidRPr="00A80250" w14:paraId="618ECF9C" w14:textId="77777777" w:rsidTr="0016123D">
        <w:tc>
          <w:tcPr>
            <w:tcW w:w="29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843F131" w14:textId="77777777" w:rsidR="00A80250" w:rsidRPr="00A80250" w:rsidRDefault="00A80250" w:rsidP="00A80250">
            <w:pPr>
              <w:textAlignment w:val="baseline"/>
              <w:rPr>
                <w:color w:val="000000"/>
                <w:szCs w:val="24"/>
              </w:rPr>
            </w:pPr>
            <w:r w:rsidRPr="00A80250">
              <w:rPr>
                <w:color w:val="000000"/>
                <w:szCs w:val="24"/>
              </w:rPr>
              <w:t>Arm servo motor 1</w:t>
            </w:r>
          </w:p>
        </w:tc>
        <w:tc>
          <w:tcPr>
            <w:tcW w:w="2940" w:type="dxa"/>
            <w:tcBorders>
              <w:bottom w:val="single" w:sz="8" w:space="0" w:color="000000"/>
              <w:right w:val="single" w:sz="8" w:space="0" w:color="000000"/>
            </w:tcBorders>
            <w:tcMar>
              <w:top w:w="100" w:type="dxa"/>
              <w:left w:w="100" w:type="dxa"/>
              <w:bottom w:w="100" w:type="dxa"/>
              <w:right w:w="100" w:type="dxa"/>
            </w:tcMar>
            <w:vAlign w:val="center"/>
          </w:tcPr>
          <w:p w14:paraId="1188C6E3" w14:textId="77777777" w:rsidR="00A80250" w:rsidRPr="00A80250" w:rsidRDefault="00A80250" w:rsidP="0016123D">
            <w:pPr>
              <w:jc w:val="center"/>
              <w:textAlignment w:val="baseline"/>
              <w:rPr>
                <w:color w:val="000000"/>
                <w:szCs w:val="24"/>
              </w:rPr>
            </w:pPr>
            <w:r w:rsidRPr="00A80250">
              <w:rPr>
                <w:color w:val="000000"/>
                <w:szCs w:val="24"/>
              </w:rPr>
              <w:t>12v</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47429D06" w14:textId="1DC31376" w:rsidR="00A80250" w:rsidRPr="00A80250" w:rsidRDefault="00A80250" w:rsidP="0016123D">
            <w:pPr>
              <w:jc w:val="center"/>
              <w:textAlignment w:val="baseline"/>
              <w:rPr>
                <w:color w:val="000000"/>
                <w:szCs w:val="24"/>
              </w:rPr>
            </w:pPr>
            <w:r w:rsidRPr="00A80250">
              <w:rPr>
                <w:color w:val="000000"/>
                <w:szCs w:val="24"/>
              </w:rPr>
              <w:t>900mA</w:t>
            </w:r>
          </w:p>
        </w:tc>
      </w:tr>
      <w:tr w:rsidR="00A80250" w:rsidRPr="00A80250" w14:paraId="1B317741" w14:textId="77777777" w:rsidTr="0016123D">
        <w:tc>
          <w:tcPr>
            <w:tcW w:w="29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EBF8B1C" w14:textId="77777777" w:rsidR="00A80250" w:rsidRPr="00A80250" w:rsidRDefault="00A80250" w:rsidP="00A80250">
            <w:pPr>
              <w:textAlignment w:val="baseline"/>
              <w:rPr>
                <w:color w:val="000000"/>
                <w:szCs w:val="24"/>
              </w:rPr>
            </w:pPr>
            <w:r w:rsidRPr="00A80250">
              <w:rPr>
                <w:color w:val="000000"/>
                <w:szCs w:val="24"/>
              </w:rPr>
              <w:t>Arm servo motor 2</w:t>
            </w:r>
          </w:p>
        </w:tc>
        <w:tc>
          <w:tcPr>
            <w:tcW w:w="2940" w:type="dxa"/>
            <w:tcBorders>
              <w:bottom w:val="single" w:sz="8" w:space="0" w:color="000000"/>
              <w:right w:val="single" w:sz="8" w:space="0" w:color="000000"/>
            </w:tcBorders>
            <w:tcMar>
              <w:top w:w="100" w:type="dxa"/>
              <w:left w:w="100" w:type="dxa"/>
              <w:bottom w:w="100" w:type="dxa"/>
              <w:right w:w="100" w:type="dxa"/>
            </w:tcMar>
            <w:vAlign w:val="center"/>
          </w:tcPr>
          <w:p w14:paraId="5548792D" w14:textId="77777777" w:rsidR="00A80250" w:rsidRPr="00A80250" w:rsidRDefault="00A80250" w:rsidP="0016123D">
            <w:pPr>
              <w:jc w:val="center"/>
              <w:textAlignment w:val="baseline"/>
              <w:rPr>
                <w:color w:val="000000"/>
                <w:szCs w:val="24"/>
              </w:rPr>
            </w:pPr>
            <w:r w:rsidRPr="00A80250">
              <w:rPr>
                <w:color w:val="000000"/>
                <w:szCs w:val="24"/>
              </w:rPr>
              <w:t>12v</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585DA28A" w14:textId="5FCE5B53" w:rsidR="00A80250" w:rsidRPr="00A80250" w:rsidRDefault="00A80250" w:rsidP="0016123D">
            <w:pPr>
              <w:jc w:val="center"/>
              <w:textAlignment w:val="baseline"/>
              <w:rPr>
                <w:color w:val="000000"/>
                <w:szCs w:val="24"/>
              </w:rPr>
            </w:pPr>
            <w:r w:rsidRPr="00A80250">
              <w:rPr>
                <w:color w:val="000000"/>
                <w:szCs w:val="24"/>
              </w:rPr>
              <w:t>900mA</w:t>
            </w:r>
          </w:p>
        </w:tc>
      </w:tr>
      <w:tr w:rsidR="00A80250" w:rsidRPr="00A80250" w14:paraId="201F66C8" w14:textId="77777777" w:rsidTr="0016123D">
        <w:tc>
          <w:tcPr>
            <w:tcW w:w="29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3B8BA66" w14:textId="77777777" w:rsidR="00A80250" w:rsidRPr="00A80250" w:rsidRDefault="00A80250" w:rsidP="00A80250">
            <w:pPr>
              <w:textAlignment w:val="baseline"/>
              <w:rPr>
                <w:color w:val="000000"/>
                <w:szCs w:val="24"/>
              </w:rPr>
            </w:pPr>
            <w:r w:rsidRPr="00A80250">
              <w:rPr>
                <w:color w:val="000000"/>
                <w:szCs w:val="24"/>
              </w:rPr>
              <w:t>Arm servo motor 3</w:t>
            </w:r>
          </w:p>
        </w:tc>
        <w:tc>
          <w:tcPr>
            <w:tcW w:w="2940" w:type="dxa"/>
            <w:tcBorders>
              <w:bottom w:val="single" w:sz="8" w:space="0" w:color="000000"/>
              <w:right w:val="single" w:sz="8" w:space="0" w:color="000000"/>
            </w:tcBorders>
            <w:tcMar>
              <w:top w:w="100" w:type="dxa"/>
              <w:left w:w="100" w:type="dxa"/>
              <w:bottom w:w="100" w:type="dxa"/>
              <w:right w:w="100" w:type="dxa"/>
            </w:tcMar>
            <w:vAlign w:val="center"/>
          </w:tcPr>
          <w:p w14:paraId="70D3C753" w14:textId="77777777" w:rsidR="00A80250" w:rsidRPr="00A80250" w:rsidRDefault="00A80250" w:rsidP="0016123D">
            <w:pPr>
              <w:jc w:val="center"/>
              <w:textAlignment w:val="baseline"/>
              <w:rPr>
                <w:color w:val="000000"/>
                <w:szCs w:val="24"/>
              </w:rPr>
            </w:pPr>
            <w:r w:rsidRPr="00A80250">
              <w:rPr>
                <w:color w:val="000000"/>
                <w:szCs w:val="24"/>
              </w:rPr>
              <w:t>12v</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0792A70E" w14:textId="0A92679B" w:rsidR="00A80250" w:rsidRPr="00A80250" w:rsidRDefault="00A80250" w:rsidP="0016123D">
            <w:pPr>
              <w:jc w:val="center"/>
              <w:textAlignment w:val="baseline"/>
              <w:rPr>
                <w:color w:val="000000"/>
                <w:szCs w:val="24"/>
              </w:rPr>
            </w:pPr>
            <w:r w:rsidRPr="00A80250">
              <w:rPr>
                <w:color w:val="000000"/>
                <w:szCs w:val="24"/>
              </w:rPr>
              <w:t>900mA</w:t>
            </w:r>
          </w:p>
        </w:tc>
      </w:tr>
      <w:tr w:rsidR="00A80250" w:rsidRPr="00A80250" w14:paraId="70664879" w14:textId="77777777" w:rsidTr="0016123D">
        <w:trPr>
          <w:trHeight w:val="540"/>
        </w:trPr>
        <w:tc>
          <w:tcPr>
            <w:tcW w:w="29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FB6BDF3" w14:textId="77777777" w:rsidR="00A80250" w:rsidRPr="00A80250" w:rsidRDefault="00A80250" w:rsidP="00A80250">
            <w:pPr>
              <w:textAlignment w:val="baseline"/>
              <w:rPr>
                <w:color w:val="000000"/>
                <w:szCs w:val="24"/>
              </w:rPr>
            </w:pPr>
            <w:r w:rsidRPr="00A80250">
              <w:rPr>
                <w:color w:val="000000"/>
                <w:szCs w:val="24"/>
              </w:rPr>
              <w:t>Arm servo motor 4</w:t>
            </w:r>
          </w:p>
        </w:tc>
        <w:tc>
          <w:tcPr>
            <w:tcW w:w="2940" w:type="dxa"/>
            <w:tcBorders>
              <w:bottom w:val="single" w:sz="8" w:space="0" w:color="000000"/>
              <w:right w:val="single" w:sz="8" w:space="0" w:color="000000"/>
            </w:tcBorders>
            <w:tcMar>
              <w:top w:w="100" w:type="dxa"/>
              <w:left w:w="100" w:type="dxa"/>
              <w:bottom w:w="100" w:type="dxa"/>
              <w:right w:w="100" w:type="dxa"/>
            </w:tcMar>
            <w:vAlign w:val="center"/>
          </w:tcPr>
          <w:p w14:paraId="50A2156D" w14:textId="77777777" w:rsidR="00A80250" w:rsidRPr="00A80250" w:rsidRDefault="00A80250" w:rsidP="0016123D">
            <w:pPr>
              <w:jc w:val="center"/>
              <w:textAlignment w:val="baseline"/>
              <w:rPr>
                <w:color w:val="000000"/>
                <w:szCs w:val="24"/>
              </w:rPr>
            </w:pPr>
            <w:r w:rsidRPr="00A80250">
              <w:rPr>
                <w:color w:val="000000"/>
                <w:szCs w:val="24"/>
              </w:rPr>
              <w:t>12v</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751CE411" w14:textId="2D9D60BA" w:rsidR="00A80250" w:rsidRPr="00A80250" w:rsidRDefault="00A80250" w:rsidP="0016123D">
            <w:pPr>
              <w:jc w:val="center"/>
              <w:textAlignment w:val="baseline"/>
              <w:rPr>
                <w:color w:val="000000"/>
                <w:szCs w:val="24"/>
              </w:rPr>
            </w:pPr>
            <w:r w:rsidRPr="00A80250">
              <w:rPr>
                <w:color w:val="000000"/>
                <w:szCs w:val="24"/>
              </w:rPr>
              <w:t>900mA</w:t>
            </w:r>
          </w:p>
        </w:tc>
      </w:tr>
      <w:tr w:rsidR="00A80250" w:rsidRPr="00A80250" w14:paraId="152A1013" w14:textId="77777777" w:rsidTr="0016123D">
        <w:tc>
          <w:tcPr>
            <w:tcW w:w="29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EF7442B" w14:textId="77777777" w:rsidR="00A80250" w:rsidRPr="00A80250" w:rsidRDefault="00A80250" w:rsidP="00A80250">
            <w:pPr>
              <w:textAlignment w:val="baseline"/>
              <w:rPr>
                <w:color w:val="000000"/>
                <w:szCs w:val="24"/>
              </w:rPr>
            </w:pPr>
            <w:r w:rsidRPr="00A80250">
              <w:rPr>
                <w:color w:val="000000"/>
                <w:szCs w:val="24"/>
              </w:rPr>
              <w:t>Arm servo motor 5</w:t>
            </w:r>
          </w:p>
        </w:tc>
        <w:tc>
          <w:tcPr>
            <w:tcW w:w="2940" w:type="dxa"/>
            <w:tcBorders>
              <w:bottom w:val="single" w:sz="8" w:space="0" w:color="000000"/>
              <w:right w:val="single" w:sz="8" w:space="0" w:color="000000"/>
            </w:tcBorders>
            <w:tcMar>
              <w:top w:w="100" w:type="dxa"/>
              <w:left w:w="100" w:type="dxa"/>
              <w:bottom w:w="100" w:type="dxa"/>
              <w:right w:w="100" w:type="dxa"/>
            </w:tcMar>
            <w:vAlign w:val="center"/>
          </w:tcPr>
          <w:p w14:paraId="0EFEE2FE" w14:textId="77777777" w:rsidR="00A80250" w:rsidRPr="00A80250" w:rsidRDefault="00A80250" w:rsidP="0016123D">
            <w:pPr>
              <w:jc w:val="center"/>
              <w:textAlignment w:val="baseline"/>
              <w:rPr>
                <w:color w:val="000000"/>
                <w:szCs w:val="24"/>
              </w:rPr>
            </w:pPr>
            <w:r w:rsidRPr="00A80250">
              <w:rPr>
                <w:color w:val="000000"/>
                <w:szCs w:val="24"/>
              </w:rPr>
              <w:t>12v</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6356D4AE" w14:textId="09949AFD" w:rsidR="00A80250" w:rsidRPr="00A80250" w:rsidRDefault="00A80250" w:rsidP="0016123D">
            <w:pPr>
              <w:jc w:val="center"/>
              <w:textAlignment w:val="baseline"/>
              <w:rPr>
                <w:color w:val="000000"/>
                <w:szCs w:val="24"/>
              </w:rPr>
            </w:pPr>
            <w:r w:rsidRPr="00A80250">
              <w:rPr>
                <w:color w:val="000000"/>
                <w:szCs w:val="24"/>
              </w:rPr>
              <w:t>900mA</w:t>
            </w:r>
          </w:p>
        </w:tc>
      </w:tr>
      <w:tr w:rsidR="00A80250" w:rsidRPr="00A80250" w14:paraId="5FCAA013" w14:textId="77777777" w:rsidTr="0016123D">
        <w:tc>
          <w:tcPr>
            <w:tcW w:w="29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9B75BDB" w14:textId="77777777" w:rsidR="00A80250" w:rsidRPr="00A80250" w:rsidRDefault="00A80250" w:rsidP="00A80250">
            <w:pPr>
              <w:textAlignment w:val="baseline"/>
              <w:rPr>
                <w:color w:val="000000"/>
                <w:szCs w:val="24"/>
              </w:rPr>
            </w:pPr>
            <w:r w:rsidRPr="00A80250">
              <w:rPr>
                <w:color w:val="000000"/>
                <w:szCs w:val="24"/>
              </w:rPr>
              <w:t>Arm servo motor 6</w:t>
            </w:r>
          </w:p>
        </w:tc>
        <w:tc>
          <w:tcPr>
            <w:tcW w:w="2940" w:type="dxa"/>
            <w:tcBorders>
              <w:bottom w:val="single" w:sz="8" w:space="0" w:color="000000"/>
              <w:right w:val="single" w:sz="8" w:space="0" w:color="000000"/>
            </w:tcBorders>
            <w:tcMar>
              <w:top w:w="100" w:type="dxa"/>
              <w:left w:w="100" w:type="dxa"/>
              <w:bottom w:w="100" w:type="dxa"/>
              <w:right w:w="100" w:type="dxa"/>
            </w:tcMar>
            <w:vAlign w:val="center"/>
          </w:tcPr>
          <w:p w14:paraId="5A4BA7D0" w14:textId="77777777" w:rsidR="00A80250" w:rsidRPr="00A80250" w:rsidRDefault="00A80250" w:rsidP="0016123D">
            <w:pPr>
              <w:jc w:val="center"/>
              <w:textAlignment w:val="baseline"/>
              <w:rPr>
                <w:color w:val="000000"/>
                <w:szCs w:val="24"/>
              </w:rPr>
            </w:pPr>
            <w:r w:rsidRPr="00A80250">
              <w:rPr>
                <w:color w:val="000000"/>
                <w:szCs w:val="24"/>
              </w:rPr>
              <w:t>12v</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2371CCCD" w14:textId="250A801A" w:rsidR="00A80250" w:rsidRPr="00A80250" w:rsidRDefault="00A80250" w:rsidP="0016123D">
            <w:pPr>
              <w:jc w:val="center"/>
              <w:textAlignment w:val="baseline"/>
              <w:rPr>
                <w:color w:val="000000"/>
                <w:szCs w:val="24"/>
              </w:rPr>
            </w:pPr>
            <w:r w:rsidRPr="00A80250">
              <w:rPr>
                <w:color w:val="000000"/>
                <w:szCs w:val="24"/>
              </w:rPr>
              <w:t>900mA</w:t>
            </w:r>
          </w:p>
        </w:tc>
      </w:tr>
      <w:tr w:rsidR="00A80250" w:rsidRPr="00A80250" w14:paraId="6791D5D8" w14:textId="77777777" w:rsidTr="0016123D">
        <w:tc>
          <w:tcPr>
            <w:tcW w:w="29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6BDD4E" w14:textId="77777777" w:rsidR="00A80250" w:rsidRPr="00A80250" w:rsidRDefault="00A80250" w:rsidP="00A80250">
            <w:pPr>
              <w:textAlignment w:val="baseline"/>
              <w:rPr>
                <w:color w:val="000000"/>
                <w:szCs w:val="24"/>
              </w:rPr>
            </w:pPr>
            <w:r w:rsidRPr="00A80250">
              <w:rPr>
                <w:color w:val="000000"/>
                <w:szCs w:val="24"/>
              </w:rPr>
              <w:t>Logitech c930e</w:t>
            </w:r>
          </w:p>
        </w:tc>
        <w:tc>
          <w:tcPr>
            <w:tcW w:w="2940" w:type="dxa"/>
            <w:tcBorders>
              <w:bottom w:val="single" w:sz="8" w:space="0" w:color="000000"/>
              <w:right w:val="single" w:sz="8" w:space="0" w:color="000000"/>
            </w:tcBorders>
            <w:tcMar>
              <w:top w:w="100" w:type="dxa"/>
              <w:left w:w="100" w:type="dxa"/>
              <w:bottom w:w="100" w:type="dxa"/>
              <w:right w:w="100" w:type="dxa"/>
            </w:tcMar>
            <w:vAlign w:val="center"/>
          </w:tcPr>
          <w:p w14:paraId="7415E275" w14:textId="77777777" w:rsidR="00A80250" w:rsidRPr="00A80250" w:rsidRDefault="00A80250" w:rsidP="0016123D">
            <w:pPr>
              <w:jc w:val="center"/>
              <w:textAlignment w:val="baseline"/>
              <w:rPr>
                <w:color w:val="000000"/>
                <w:szCs w:val="24"/>
              </w:rPr>
            </w:pPr>
            <w:r w:rsidRPr="00A80250">
              <w:rPr>
                <w:color w:val="000000"/>
                <w:szCs w:val="24"/>
              </w:rPr>
              <w:t>5v</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069D9CB7" w14:textId="1EE13506" w:rsidR="00A80250" w:rsidRPr="00A80250" w:rsidRDefault="00A80250" w:rsidP="0016123D">
            <w:pPr>
              <w:jc w:val="center"/>
              <w:textAlignment w:val="baseline"/>
              <w:rPr>
                <w:color w:val="000000"/>
                <w:szCs w:val="24"/>
              </w:rPr>
            </w:pPr>
            <w:r w:rsidRPr="00A80250">
              <w:rPr>
                <w:color w:val="000000"/>
                <w:szCs w:val="24"/>
              </w:rPr>
              <w:t>500mA</w:t>
            </w:r>
          </w:p>
        </w:tc>
      </w:tr>
      <w:tr w:rsidR="00A80250" w:rsidRPr="00A80250" w14:paraId="337A716D" w14:textId="77777777" w:rsidTr="0016123D">
        <w:tc>
          <w:tcPr>
            <w:tcW w:w="29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0C5B69A" w14:textId="77777777" w:rsidR="00A80250" w:rsidRPr="00A80250" w:rsidRDefault="00A80250" w:rsidP="00A80250">
            <w:pPr>
              <w:textAlignment w:val="baseline"/>
              <w:rPr>
                <w:color w:val="000000"/>
                <w:szCs w:val="24"/>
              </w:rPr>
            </w:pPr>
            <w:r w:rsidRPr="00A80250">
              <w:rPr>
                <w:color w:val="000000"/>
                <w:szCs w:val="24"/>
              </w:rPr>
              <w:t>Propulsion motor 1</w:t>
            </w:r>
          </w:p>
        </w:tc>
        <w:tc>
          <w:tcPr>
            <w:tcW w:w="2940" w:type="dxa"/>
            <w:tcBorders>
              <w:bottom w:val="single" w:sz="8" w:space="0" w:color="000000"/>
              <w:right w:val="single" w:sz="8" w:space="0" w:color="000000"/>
            </w:tcBorders>
            <w:tcMar>
              <w:top w:w="100" w:type="dxa"/>
              <w:left w:w="100" w:type="dxa"/>
              <w:bottom w:w="100" w:type="dxa"/>
              <w:right w:w="100" w:type="dxa"/>
            </w:tcMar>
            <w:vAlign w:val="center"/>
          </w:tcPr>
          <w:p w14:paraId="1BFB2ACF" w14:textId="77777777" w:rsidR="00A80250" w:rsidRPr="00A80250" w:rsidRDefault="00A80250" w:rsidP="0016123D">
            <w:pPr>
              <w:jc w:val="center"/>
              <w:textAlignment w:val="baseline"/>
              <w:rPr>
                <w:color w:val="000000"/>
                <w:szCs w:val="24"/>
              </w:rPr>
            </w:pPr>
            <w:r w:rsidRPr="00A80250">
              <w:rPr>
                <w:color w:val="000000"/>
                <w:szCs w:val="24"/>
              </w:rPr>
              <w:t>12v</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0DA5FA27" w14:textId="40BBD6E9" w:rsidR="00A80250" w:rsidRPr="00A80250" w:rsidRDefault="00A80250" w:rsidP="0016123D">
            <w:pPr>
              <w:jc w:val="center"/>
              <w:textAlignment w:val="baseline"/>
              <w:rPr>
                <w:color w:val="000000"/>
                <w:szCs w:val="24"/>
              </w:rPr>
            </w:pPr>
            <w:r w:rsidRPr="00A80250">
              <w:rPr>
                <w:color w:val="000000"/>
                <w:szCs w:val="24"/>
              </w:rPr>
              <w:t>1.37A</w:t>
            </w:r>
          </w:p>
        </w:tc>
      </w:tr>
      <w:tr w:rsidR="00A80250" w:rsidRPr="00A80250" w14:paraId="37E91EB1" w14:textId="77777777" w:rsidTr="0016123D">
        <w:tc>
          <w:tcPr>
            <w:tcW w:w="29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5E3278" w14:textId="77777777" w:rsidR="00A80250" w:rsidRPr="00A80250" w:rsidRDefault="00A80250" w:rsidP="00A80250">
            <w:pPr>
              <w:textAlignment w:val="baseline"/>
              <w:rPr>
                <w:color w:val="000000"/>
                <w:szCs w:val="24"/>
              </w:rPr>
            </w:pPr>
            <w:r w:rsidRPr="00A80250">
              <w:rPr>
                <w:color w:val="000000"/>
                <w:szCs w:val="24"/>
              </w:rPr>
              <w:t>Propulsion motor 1</w:t>
            </w:r>
          </w:p>
        </w:tc>
        <w:tc>
          <w:tcPr>
            <w:tcW w:w="2940" w:type="dxa"/>
            <w:tcBorders>
              <w:bottom w:val="single" w:sz="8" w:space="0" w:color="000000"/>
              <w:right w:val="single" w:sz="8" w:space="0" w:color="000000"/>
            </w:tcBorders>
            <w:tcMar>
              <w:top w:w="100" w:type="dxa"/>
              <w:left w:w="100" w:type="dxa"/>
              <w:bottom w:w="100" w:type="dxa"/>
              <w:right w:w="100" w:type="dxa"/>
            </w:tcMar>
            <w:vAlign w:val="center"/>
          </w:tcPr>
          <w:p w14:paraId="67C3178F" w14:textId="77777777" w:rsidR="00A80250" w:rsidRPr="00A80250" w:rsidRDefault="00A80250" w:rsidP="0016123D">
            <w:pPr>
              <w:jc w:val="center"/>
              <w:textAlignment w:val="baseline"/>
              <w:rPr>
                <w:color w:val="000000"/>
                <w:szCs w:val="24"/>
              </w:rPr>
            </w:pPr>
            <w:r w:rsidRPr="00A80250">
              <w:rPr>
                <w:color w:val="000000"/>
                <w:szCs w:val="24"/>
              </w:rPr>
              <w:t>12v</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426BAD6E" w14:textId="0130772C" w:rsidR="00A80250" w:rsidRPr="00A80250" w:rsidRDefault="00A80250" w:rsidP="0016123D">
            <w:pPr>
              <w:jc w:val="center"/>
              <w:textAlignment w:val="baseline"/>
              <w:rPr>
                <w:color w:val="000000"/>
                <w:szCs w:val="24"/>
              </w:rPr>
            </w:pPr>
            <w:r w:rsidRPr="00A80250">
              <w:rPr>
                <w:color w:val="000000"/>
                <w:szCs w:val="24"/>
              </w:rPr>
              <w:t>1.37A</w:t>
            </w:r>
          </w:p>
        </w:tc>
      </w:tr>
      <w:tr w:rsidR="00A80250" w:rsidRPr="00A80250" w14:paraId="7E931EB9" w14:textId="77777777" w:rsidTr="0016123D">
        <w:tc>
          <w:tcPr>
            <w:tcW w:w="29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54B3BF4" w14:textId="77777777" w:rsidR="00A80250" w:rsidRPr="00A80250" w:rsidRDefault="00A80250" w:rsidP="00A80250">
            <w:pPr>
              <w:textAlignment w:val="baseline"/>
              <w:rPr>
                <w:color w:val="000000"/>
                <w:szCs w:val="24"/>
              </w:rPr>
            </w:pPr>
            <w:r w:rsidRPr="00A80250">
              <w:rPr>
                <w:color w:val="000000"/>
                <w:szCs w:val="24"/>
              </w:rPr>
              <w:t>BBB</w:t>
            </w:r>
          </w:p>
        </w:tc>
        <w:tc>
          <w:tcPr>
            <w:tcW w:w="2940" w:type="dxa"/>
            <w:tcBorders>
              <w:bottom w:val="single" w:sz="8" w:space="0" w:color="000000"/>
              <w:right w:val="single" w:sz="8" w:space="0" w:color="000000"/>
            </w:tcBorders>
            <w:tcMar>
              <w:top w:w="100" w:type="dxa"/>
              <w:left w:w="100" w:type="dxa"/>
              <w:bottom w:w="100" w:type="dxa"/>
              <w:right w:w="100" w:type="dxa"/>
            </w:tcMar>
            <w:vAlign w:val="center"/>
          </w:tcPr>
          <w:p w14:paraId="3247B657" w14:textId="77777777" w:rsidR="00A80250" w:rsidRPr="00A80250" w:rsidRDefault="00A80250" w:rsidP="0016123D">
            <w:pPr>
              <w:jc w:val="center"/>
              <w:textAlignment w:val="baseline"/>
              <w:rPr>
                <w:color w:val="000000"/>
                <w:szCs w:val="24"/>
              </w:rPr>
            </w:pPr>
            <w:r w:rsidRPr="00A80250">
              <w:rPr>
                <w:color w:val="000000"/>
                <w:szCs w:val="24"/>
              </w:rPr>
              <w:t>5v</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042AF203" w14:textId="3B58943F" w:rsidR="00A80250" w:rsidRPr="00A80250" w:rsidRDefault="00A80250" w:rsidP="0016123D">
            <w:pPr>
              <w:jc w:val="center"/>
              <w:textAlignment w:val="baseline"/>
              <w:rPr>
                <w:color w:val="000000"/>
                <w:szCs w:val="24"/>
              </w:rPr>
            </w:pPr>
            <w:r w:rsidRPr="00A80250">
              <w:rPr>
                <w:color w:val="000000"/>
                <w:szCs w:val="24"/>
              </w:rPr>
              <w:t>1A</w:t>
            </w:r>
          </w:p>
        </w:tc>
      </w:tr>
      <w:tr w:rsidR="00A80250" w:rsidRPr="00A80250" w14:paraId="67B77693" w14:textId="77777777" w:rsidTr="0016123D">
        <w:tc>
          <w:tcPr>
            <w:tcW w:w="29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D0EA3E7" w14:textId="77777777" w:rsidR="00A80250" w:rsidRPr="00A80250" w:rsidRDefault="00A80250" w:rsidP="00A80250">
            <w:pPr>
              <w:textAlignment w:val="baseline"/>
              <w:rPr>
                <w:color w:val="000000"/>
                <w:szCs w:val="24"/>
              </w:rPr>
            </w:pPr>
            <w:r w:rsidRPr="00A80250">
              <w:rPr>
                <w:color w:val="000000"/>
                <w:szCs w:val="24"/>
              </w:rPr>
              <w:t>LIDAR</w:t>
            </w:r>
          </w:p>
        </w:tc>
        <w:tc>
          <w:tcPr>
            <w:tcW w:w="2940" w:type="dxa"/>
            <w:tcBorders>
              <w:bottom w:val="single" w:sz="8" w:space="0" w:color="000000"/>
              <w:right w:val="single" w:sz="8" w:space="0" w:color="000000"/>
            </w:tcBorders>
            <w:tcMar>
              <w:top w:w="100" w:type="dxa"/>
              <w:left w:w="100" w:type="dxa"/>
              <w:bottom w:w="100" w:type="dxa"/>
              <w:right w:w="100" w:type="dxa"/>
            </w:tcMar>
            <w:vAlign w:val="center"/>
          </w:tcPr>
          <w:p w14:paraId="65B2C921" w14:textId="77777777" w:rsidR="00A80250" w:rsidRPr="00A80250" w:rsidRDefault="00A80250" w:rsidP="0016123D">
            <w:pPr>
              <w:jc w:val="center"/>
              <w:textAlignment w:val="baseline"/>
              <w:rPr>
                <w:color w:val="000000"/>
                <w:szCs w:val="24"/>
              </w:rPr>
            </w:pPr>
            <w:r w:rsidRPr="00A80250">
              <w:rPr>
                <w:color w:val="000000"/>
                <w:szCs w:val="24"/>
              </w:rPr>
              <w:t>5v</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16DAECB4" w14:textId="503C16BE" w:rsidR="00A80250" w:rsidRPr="00A80250" w:rsidRDefault="00A80250" w:rsidP="0016123D">
            <w:pPr>
              <w:jc w:val="center"/>
              <w:textAlignment w:val="baseline"/>
              <w:rPr>
                <w:color w:val="000000"/>
                <w:szCs w:val="24"/>
              </w:rPr>
            </w:pPr>
            <w:r w:rsidRPr="00A80250">
              <w:rPr>
                <w:color w:val="000000"/>
                <w:szCs w:val="24"/>
              </w:rPr>
              <w:t>135mA</w:t>
            </w:r>
          </w:p>
        </w:tc>
      </w:tr>
      <w:tr w:rsidR="00A80250" w:rsidRPr="00A80250" w14:paraId="2FFC3278" w14:textId="77777777" w:rsidTr="0016123D">
        <w:tc>
          <w:tcPr>
            <w:tcW w:w="29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4CE6A8" w14:textId="77777777" w:rsidR="00A80250" w:rsidRPr="00A80250" w:rsidRDefault="00A80250" w:rsidP="00A80250">
            <w:pPr>
              <w:textAlignment w:val="baseline"/>
              <w:rPr>
                <w:color w:val="000000"/>
                <w:szCs w:val="24"/>
              </w:rPr>
            </w:pPr>
            <w:r w:rsidRPr="00A80250">
              <w:rPr>
                <w:color w:val="000000"/>
                <w:szCs w:val="24"/>
              </w:rPr>
              <w:t>LED Array</w:t>
            </w:r>
          </w:p>
        </w:tc>
        <w:tc>
          <w:tcPr>
            <w:tcW w:w="2940" w:type="dxa"/>
            <w:tcBorders>
              <w:bottom w:val="single" w:sz="8" w:space="0" w:color="000000"/>
              <w:right w:val="single" w:sz="8" w:space="0" w:color="000000"/>
            </w:tcBorders>
            <w:tcMar>
              <w:top w:w="100" w:type="dxa"/>
              <w:left w:w="100" w:type="dxa"/>
              <w:bottom w:w="100" w:type="dxa"/>
              <w:right w:w="100" w:type="dxa"/>
            </w:tcMar>
            <w:vAlign w:val="center"/>
          </w:tcPr>
          <w:p w14:paraId="15397B2C" w14:textId="77777777" w:rsidR="00A80250" w:rsidRPr="00A80250" w:rsidRDefault="00A80250" w:rsidP="0016123D">
            <w:pPr>
              <w:jc w:val="center"/>
              <w:textAlignment w:val="baseline"/>
              <w:rPr>
                <w:color w:val="000000"/>
                <w:szCs w:val="24"/>
              </w:rPr>
            </w:pPr>
            <w:r w:rsidRPr="00A80250">
              <w:rPr>
                <w:color w:val="000000"/>
                <w:szCs w:val="24"/>
              </w:rPr>
              <w:t>5v</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59370D0B" w14:textId="2C4164DF" w:rsidR="00A80250" w:rsidRPr="00A80250" w:rsidRDefault="00A80250" w:rsidP="0016123D">
            <w:pPr>
              <w:jc w:val="center"/>
              <w:textAlignment w:val="baseline"/>
              <w:rPr>
                <w:color w:val="000000"/>
                <w:szCs w:val="24"/>
              </w:rPr>
            </w:pPr>
            <w:r w:rsidRPr="00A80250">
              <w:rPr>
                <w:color w:val="000000"/>
                <w:szCs w:val="24"/>
              </w:rPr>
              <w:t>0.36A</w:t>
            </w:r>
          </w:p>
        </w:tc>
      </w:tr>
      <w:tr w:rsidR="00A80250" w:rsidRPr="00A80250" w14:paraId="2A754D0C" w14:textId="77777777" w:rsidTr="0016123D">
        <w:tc>
          <w:tcPr>
            <w:tcW w:w="29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28E667" w14:textId="77777777" w:rsidR="00A80250" w:rsidRPr="00A80250" w:rsidRDefault="00A80250" w:rsidP="00A80250">
            <w:pPr>
              <w:textAlignment w:val="baseline"/>
              <w:rPr>
                <w:color w:val="000000"/>
                <w:szCs w:val="24"/>
              </w:rPr>
            </w:pPr>
            <w:r w:rsidRPr="00A80250">
              <w:rPr>
                <w:color w:val="000000"/>
                <w:szCs w:val="24"/>
              </w:rPr>
              <w:t>Stepper motor</w:t>
            </w:r>
          </w:p>
        </w:tc>
        <w:tc>
          <w:tcPr>
            <w:tcW w:w="2940" w:type="dxa"/>
            <w:tcBorders>
              <w:bottom w:val="single" w:sz="8" w:space="0" w:color="000000"/>
              <w:right w:val="single" w:sz="8" w:space="0" w:color="000000"/>
            </w:tcBorders>
            <w:tcMar>
              <w:top w:w="100" w:type="dxa"/>
              <w:left w:w="100" w:type="dxa"/>
              <w:bottom w:w="100" w:type="dxa"/>
              <w:right w:w="100" w:type="dxa"/>
            </w:tcMar>
            <w:vAlign w:val="center"/>
          </w:tcPr>
          <w:p w14:paraId="311C0231" w14:textId="4365AD35" w:rsidR="00A80250" w:rsidRPr="00A80250" w:rsidRDefault="00A80250" w:rsidP="0016123D">
            <w:pPr>
              <w:jc w:val="center"/>
              <w:textAlignment w:val="baseline"/>
              <w:rPr>
                <w:color w:val="000000"/>
                <w:szCs w:val="24"/>
              </w:rPr>
            </w:pPr>
            <w:r w:rsidRPr="00A80250">
              <w:rPr>
                <w:color w:val="000000"/>
                <w:szCs w:val="24"/>
              </w:rPr>
              <w:t>12v</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1A8CE68C" w14:textId="63C77D6D" w:rsidR="00A80250" w:rsidRPr="00A80250" w:rsidRDefault="00A80250" w:rsidP="0016123D">
            <w:pPr>
              <w:jc w:val="center"/>
              <w:textAlignment w:val="baseline"/>
              <w:rPr>
                <w:color w:val="000000"/>
                <w:szCs w:val="24"/>
              </w:rPr>
            </w:pPr>
            <w:r w:rsidRPr="00A80250">
              <w:rPr>
                <w:color w:val="000000"/>
                <w:szCs w:val="24"/>
              </w:rPr>
              <w:t>0.4 A</w:t>
            </w:r>
          </w:p>
        </w:tc>
      </w:tr>
      <w:tr w:rsidR="00A80250" w:rsidRPr="00A80250" w14:paraId="012CC646" w14:textId="77777777" w:rsidTr="0016123D">
        <w:tc>
          <w:tcPr>
            <w:tcW w:w="29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198412" w14:textId="77777777" w:rsidR="00A80250" w:rsidRPr="00A80250" w:rsidRDefault="00A80250" w:rsidP="00A80250">
            <w:pPr>
              <w:textAlignment w:val="baseline"/>
              <w:rPr>
                <w:color w:val="000000"/>
                <w:szCs w:val="24"/>
              </w:rPr>
            </w:pPr>
            <w:r w:rsidRPr="00A80250">
              <w:rPr>
                <w:color w:val="000000"/>
                <w:szCs w:val="24"/>
              </w:rPr>
              <w:t>USB powered hub</w:t>
            </w:r>
          </w:p>
        </w:tc>
        <w:tc>
          <w:tcPr>
            <w:tcW w:w="2940" w:type="dxa"/>
            <w:tcBorders>
              <w:bottom w:val="single" w:sz="8" w:space="0" w:color="000000"/>
              <w:right w:val="single" w:sz="8" w:space="0" w:color="000000"/>
            </w:tcBorders>
            <w:tcMar>
              <w:top w:w="100" w:type="dxa"/>
              <w:left w:w="100" w:type="dxa"/>
              <w:bottom w:w="100" w:type="dxa"/>
              <w:right w:w="100" w:type="dxa"/>
            </w:tcMar>
            <w:vAlign w:val="center"/>
          </w:tcPr>
          <w:p w14:paraId="7AECA803" w14:textId="77777777" w:rsidR="00A80250" w:rsidRPr="00A80250" w:rsidRDefault="00A80250" w:rsidP="0016123D">
            <w:pPr>
              <w:jc w:val="center"/>
              <w:textAlignment w:val="baseline"/>
              <w:rPr>
                <w:color w:val="000000"/>
                <w:szCs w:val="24"/>
              </w:rPr>
            </w:pPr>
            <w:r w:rsidRPr="00A80250">
              <w:rPr>
                <w:color w:val="000000"/>
                <w:szCs w:val="24"/>
              </w:rPr>
              <w:t>5v</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63F6767F" w14:textId="7723A433" w:rsidR="00A80250" w:rsidRPr="00A80250" w:rsidRDefault="00A80250" w:rsidP="0016123D">
            <w:pPr>
              <w:jc w:val="center"/>
              <w:textAlignment w:val="baseline"/>
              <w:rPr>
                <w:color w:val="000000"/>
                <w:szCs w:val="24"/>
              </w:rPr>
            </w:pPr>
            <w:r w:rsidRPr="00A80250">
              <w:rPr>
                <w:color w:val="000000"/>
                <w:szCs w:val="24"/>
              </w:rPr>
              <w:t>2.6A</w:t>
            </w:r>
          </w:p>
        </w:tc>
      </w:tr>
      <w:tr w:rsidR="00A80250" w:rsidRPr="00A80250" w14:paraId="31DA86F2" w14:textId="77777777" w:rsidTr="0016123D">
        <w:tc>
          <w:tcPr>
            <w:tcW w:w="29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DBF20A1" w14:textId="77777777" w:rsidR="00A80250" w:rsidRPr="00A80250" w:rsidRDefault="00A80250" w:rsidP="00A80250">
            <w:pPr>
              <w:textAlignment w:val="baseline"/>
              <w:rPr>
                <w:color w:val="000000"/>
                <w:szCs w:val="24"/>
              </w:rPr>
            </w:pPr>
            <w:r w:rsidRPr="00A80250">
              <w:rPr>
                <w:color w:val="000000"/>
                <w:szCs w:val="24"/>
              </w:rPr>
              <w:t>Arm servo controller</w:t>
            </w:r>
          </w:p>
        </w:tc>
        <w:tc>
          <w:tcPr>
            <w:tcW w:w="2940" w:type="dxa"/>
            <w:tcBorders>
              <w:bottom w:val="single" w:sz="8" w:space="0" w:color="000000"/>
              <w:right w:val="single" w:sz="8" w:space="0" w:color="000000"/>
            </w:tcBorders>
            <w:tcMar>
              <w:top w:w="100" w:type="dxa"/>
              <w:left w:w="100" w:type="dxa"/>
              <w:bottom w:w="100" w:type="dxa"/>
              <w:right w:w="100" w:type="dxa"/>
            </w:tcMar>
            <w:vAlign w:val="center"/>
          </w:tcPr>
          <w:p w14:paraId="185398FC" w14:textId="2EB29ACE" w:rsidR="00A80250" w:rsidRPr="00A80250" w:rsidRDefault="00A80250" w:rsidP="0016123D">
            <w:pPr>
              <w:jc w:val="center"/>
              <w:textAlignment w:val="baseline"/>
              <w:rPr>
                <w:color w:val="000000"/>
                <w:szCs w:val="24"/>
              </w:rPr>
            </w:pPr>
            <w:r w:rsidRPr="00A80250">
              <w:rPr>
                <w:color w:val="000000"/>
                <w:szCs w:val="24"/>
              </w:rPr>
              <w:t>5v</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5A20A804" w14:textId="2D5F1E0F" w:rsidR="00A80250" w:rsidRPr="00A80250" w:rsidRDefault="00A80250" w:rsidP="0016123D">
            <w:pPr>
              <w:jc w:val="center"/>
              <w:textAlignment w:val="baseline"/>
              <w:rPr>
                <w:color w:val="000000"/>
                <w:szCs w:val="24"/>
              </w:rPr>
            </w:pPr>
            <w:r w:rsidRPr="00A80250">
              <w:rPr>
                <w:color w:val="000000"/>
                <w:szCs w:val="24"/>
              </w:rPr>
              <w:t>100mA</w:t>
            </w:r>
          </w:p>
        </w:tc>
      </w:tr>
      <w:tr w:rsidR="00A80250" w:rsidRPr="00A80250" w14:paraId="1A871DE9" w14:textId="77777777" w:rsidTr="0016123D">
        <w:tc>
          <w:tcPr>
            <w:tcW w:w="29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777B9D9" w14:textId="77777777" w:rsidR="00A80250" w:rsidRPr="00A80250" w:rsidRDefault="00A80250" w:rsidP="00A80250">
            <w:pPr>
              <w:textAlignment w:val="baseline"/>
              <w:rPr>
                <w:color w:val="000000"/>
                <w:szCs w:val="24"/>
              </w:rPr>
            </w:pPr>
            <w:r w:rsidRPr="00A80250">
              <w:rPr>
                <w:color w:val="000000"/>
                <w:szCs w:val="24"/>
              </w:rPr>
              <w:t>Stepper motor controller</w:t>
            </w:r>
          </w:p>
        </w:tc>
        <w:tc>
          <w:tcPr>
            <w:tcW w:w="2940" w:type="dxa"/>
            <w:tcBorders>
              <w:bottom w:val="single" w:sz="8" w:space="0" w:color="000000"/>
              <w:right w:val="single" w:sz="8" w:space="0" w:color="000000"/>
            </w:tcBorders>
            <w:tcMar>
              <w:top w:w="100" w:type="dxa"/>
              <w:left w:w="100" w:type="dxa"/>
              <w:bottom w:w="100" w:type="dxa"/>
              <w:right w:w="100" w:type="dxa"/>
            </w:tcMar>
            <w:vAlign w:val="center"/>
          </w:tcPr>
          <w:p w14:paraId="37217BB2" w14:textId="14E98E6E" w:rsidR="00A80250" w:rsidRPr="00A80250" w:rsidRDefault="00A80250" w:rsidP="0016123D">
            <w:pPr>
              <w:jc w:val="center"/>
              <w:textAlignment w:val="baseline"/>
              <w:rPr>
                <w:color w:val="000000"/>
                <w:szCs w:val="24"/>
              </w:rPr>
            </w:pPr>
            <w:r w:rsidRPr="00A80250">
              <w:rPr>
                <w:color w:val="000000"/>
                <w:szCs w:val="24"/>
              </w:rPr>
              <w:t>12v</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1A93288B" w14:textId="3510DDB9" w:rsidR="00A80250" w:rsidRPr="00A80250" w:rsidRDefault="00A80250" w:rsidP="0016123D">
            <w:pPr>
              <w:jc w:val="center"/>
              <w:textAlignment w:val="baseline"/>
              <w:rPr>
                <w:color w:val="000000"/>
                <w:szCs w:val="24"/>
              </w:rPr>
            </w:pPr>
            <w:r w:rsidRPr="00A80250">
              <w:rPr>
                <w:color w:val="000000"/>
                <w:szCs w:val="24"/>
              </w:rPr>
              <w:t>0.4A</w:t>
            </w:r>
          </w:p>
        </w:tc>
      </w:tr>
      <w:tr w:rsidR="00A80250" w:rsidRPr="00A80250" w14:paraId="4482029E" w14:textId="77777777" w:rsidTr="0016123D">
        <w:tc>
          <w:tcPr>
            <w:tcW w:w="29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C933D13" w14:textId="77777777" w:rsidR="00A80250" w:rsidRPr="00A80250" w:rsidRDefault="00A80250" w:rsidP="00A80250">
            <w:pPr>
              <w:textAlignment w:val="baseline"/>
              <w:rPr>
                <w:color w:val="000000"/>
                <w:szCs w:val="24"/>
              </w:rPr>
            </w:pPr>
            <w:r w:rsidRPr="00A80250">
              <w:rPr>
                <w:color w:val="000000"/>
                <w:szCs w:val="24"/>
              </w:rPr>
              <w:t>Linear Servo Controller 1</w:t>
            </w:r>
          </w:p>
        </w:tc>
        <w:tc>
          <w:tcPr>
            <w:tcW w:w="2940" w:type="dxa"/>
            <w:tcBorders>
              <w:bottom w:val="single" w:sz="8" w:space="0" w:color="000000"/>
              <w:right w:val="single" w:sz="8" w:space="0" w:color="000000"/>
            </w:tcBorders>
            <w:tcMar>
              <w:top w:w="100" w:type="dxa"/>
              <w:left w:w="100" w:type="dxa"/>
              <w:bottom w:w="100" w:type="dxa"/>
              <w:right w:w="100" w:type="dxa"/>
            </w:tcMar>
            <w:vAlign w:val="center"/>
          </w:tcPr>
          <w:p w14:paraId="479ADC0A" w14:textId="5F09D146" w:rsidR="00A80250" w:rsidRPr="00A80250" w:rsidRDefault="00A80250" w:rsidP="0016123D">
            <w:pPr>
              <w:jc w:val="center"/>
              <w:textAlignment w:val="baseline"/>
              <w:rPr>
                <w:color w:val="000000"/>
                <w:szCs w:val="24"/>
              </w:rPr>
            </w:pPr>
            <w:r w:rsidRPr="00A80250">
              <w:rPr>
                <w:color w:val="000000"/>
                <w:szCs w:val="24"/>
              </w:rPr>
              <w:t>5v-24v</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1AF8592E" w14:textId="6316C57E" w:rsidR="00A80250" w:rsidRPr="00A80250" w:rsidRDefault="00A80250" w:rsidP="0016123D">
            <w:pPr>
              <w:jc w:val="center"/>
              <w:textAlignment w:val="baseline"/>
              <w:rPr>
                <w:color w:val="000000"/>
                <w:szCs w:val="24"/>
              </w:rPr>
            </w:pPr>
            <w:r w:rsidRPr="00A80250">
              <w:rPr>
                <w:color w:val="000000"/>
                <w:szCs w:val="24"/>
              </w:rPr>
              <w:t>4A</w:t>
            </w:r>
          </w:p>
        </w:tc>
      </w:tr>
      <w:tr w:rsidR="00A80250" w:rsidRPr="00A80250" w14:paraId="7A85DE6A" w14:textId="77777777" w:rsidTr="0016123D">
        <w:tc>
          <w:tcPr>
            <w:tcW w:w="29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AAB371F" w14:textId="77777777" w:rsidR="00A80250" w:rsidRPr="00A80250" w:rsidRDefault="00A80250" w:rsidP="00A80250">
            <w:pPr>
              <w:textAlignment w:val="baseline"/>
              <w:rPr>
                <w:color w:val="000000"/>
                <w:szCs w:val="24"/>
              </w:rPr>
            </w:pPr>
            <w:r w:rsidRPr="00A80250">
              <w:rPr>
                <w:color w:val="000000"/>
                <w:szCs w:val="24"/>
              </w:rPr>
              <w:t>Linear Servo Controller 2</w:t>
            </w:r>
          </w:p>
        </w:tc>
        <w:tc>
          <w:tcPr>
            <w:tcW w:w="2940" w:type="dxa"/>
            <w:tcBorders>
              <w:bottom w:val="single" w:sz="8" w:space="0" w:color="000000"/>
              <w:right w:val="single" w:sz="8" w:space="0" w:color="000000"/>
            </w:tcBorders>
            <w:tcMar>
              <w:top w:w="100" w:type="dxa"/>
              <w:left w:w="100" w:type="dxa"/>
              <w:bottom w:w="100" w:type="dxa"/>
              <w:right w:w="100" w:type="dxa"/>
            </w:tcMar>
            <w:vAlign w:val="center"/>
          </w:tcPr>
          <w:p w14:paraId="256E844B" w14:textId="16AE56EE" w:rsidR="00A80250" w:rsidRPr="00A80250" w:rsidRDefault="00A80250" w:rsidP="0016123D">
            <w:pPr>
              <w:jc w:val="center"/>
              <w:textAlignment w:val="baseline"/>
              <w:rPr>
                <w:color w:val="000000"/>
                <w:szCs w:val="24"/>
              </w:rPr>
            </w:pPr>
            <w:r w:rsidRPr="00A80250">
              <w:rPr>
                <w:color w:val="000000"/>
                <w:szCs w:val="24"/>
              </w:rPr>
              <w:t>5v-24v</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1BD5F788" w14:textId="7BA350F4" w:rsidR="00A80250" w:rsidRPr="00A80250" w:rsidRDefault="00A80250" w:rsidP="0016123D">
            <w:pPr>
              <w:jc w:val="center"/>
              <w:textAlignment w:val="baseline"/>
              <w:rPr>
                <w:color w:val="000000"/>
                <w:szCs w:val="24"/>
              </w:rPr>
            </w:pPr>
            <w:r w:rsidRPr="00A80250">
              <w:rPr>
                <w:color w:val="000000"/>
                <w:szCs w:val="24"/>
              </w:rPr>
              <w:t>4A</w:t>
            </w:r>
          </w:p>
        </w:tc>
      </w:tr>
    </w:tbl>
    <w:p w14:paraId="5FD3E1EB" w14:textId="77777777" w:rsidR="00A80250" w:rsidRDefault="00A80250" w:rsidP="00C833C2">
      <w:pPr>
        <w:textAlignment w:val="baseline"/>
        <w:rPr>
          <w:color w:val="000000"/>
          <w:szCs w:val="24"/>
        </w:rPr>
      </w:pPr>
    </w:p>
    <w:p w14:paraId="5E8ECBD0" w14:textId="77777777" w:rsidR="00A80250" w:rsidRDefault="00A80250" w:rsidP="00C833C2">
      <w:pPr>
        <w:textAlignment w:val="baseline"/>
        <w:rPr>
          <w:color w:val="000000"/>
          <w:szCs w:val="24"/>
        </w:rPr>
      </w:pPr>
    </w:p>
    <w:p w14:paraId="044AAE21" w14:textId="28839F6D" w:rsidR="00C833C2" w:rsidRDefault="00C833C2" w:rsidP="00C833C2">
      <w:pPr>
        <w:textAlignment w:val="baseline"/>
        <w:rPr>
          <w:color w:val="000000"/>
          <w:szCs w:val="24"/>
        </w:rPr>
      </w:pPr>
    </w:p>
    <w:p w14:paraId="4006D9D1" w14:textId="77777777" w:rsidR="00DD47F0" w:rsidRDefault="00DD47F0" w:rsidP="00C833C2">
      <w:pPr>
        <w:textAlignment w:val="baseline"/>
        <w:sectPr w:rsidR="00DD47F0" w:rsidSect="007751D3">
          <w:footerReference w:type="default" r:id="rId88"/>
          <w:pgSz w:w="12240" w:h="15840" w:code="1"/>
          <w:pgMar w:top="1440" w:right="1440" w:bottom="1440" w:left="1440" w:header="720" w:footer="720" w:gutter="0"/>
          <w:pgNumType w:start="1" w:chapStyle="1"/>
          <w:cols w:space="720" w:equalWidth="0">
            <w:col w:w="9000" w:space="720"/>
          </w:cols>
        </w:sectPr>
      </w:pPr>
    </w:p>
    <w:bookmarkStart w:id="384" w:name="_Toc434233401" w:displacedByCustomXml="next"/>
    <w:sdt>
      <w:sdtPr>
        <w:id w:val="-573055204"/>
        <w:lock w:val="sdtLocked"/>
        <w:placeholder>
          <w:docPart w:val="DefaultPlaceholder_1081868574"/>
        </w:placeholder>
      </w:sdtPr>
      <w:sdtContent>
        <w:p w14:paraId="61DEF8BF" w14:textId="0D9027E9" w:rsidR="00DF6EF9" w:rsidRDefault="00DF6EF9">
          <w:pPr>
            <w:pStyle w:val="Heading1"/>
          </w:pPr>
          <w:r>
            <w:t>Possible Problems</w:t>
          </w:r>
          <w:r w:rsidR="000E397F">
            <w:t xml:space="preserve"> &amp; Solutions</w:t>
          </w:r>
        </w:p>
      </w:sdtContent>
    </w:sdt>
    <w:bookmarkEnd w:id="384" w:displacedByCustomXml="prev"/>
    <w:p w14:paraId="41F99EB7" w14:textId="77777777" w:rsidR="00AF4297" w:rsidRDefault="00AF4297" w:rsidP="00AF4297">
      <w:r>
        <w:t>This section…</w:t>
      </w:r>
    </w:p>
    <w:p w14:paraId="68C7D9BB" w14:textId="77777777" w:rsidR="00C833C2" w:rsidRDefault="00C833C2">
      <w:pPr>
        <w:pStyle w:val="Heading2"/>
      </w:pPr>
      <w:bookmarkStart w:id="385" w:name="_Toc434233402"/>
      <w:r>
        <w:t>Delivery &amp; Storage</w:t>
      </w:r>
      <w:bookmarkEnd w:id="385"/>
      <w:r w:rsidRPr="00C64059">
        <w:t xml:space="preserve"> </w:t>
      </w:r>
    </w:p>
    <w:p w14:paraId="55F8C63B" w14:textId="77777777" w:rsidR="00C833C2" w:rsidRDefault="00C833C2" w:rsidP="00C833C2">
      <w:pPr>
        <w:textAlignment w:val="baseline"/>
        <w:rPr>
          <w:color w:val="000000"/>
          <w:szCs w:val="24"/>
        </w:rPr>
      </w:pPr>
      <w:r w:rsidRPr="00C64059">
        <w:rPr>
          <w:color w:val="000000"/>
          <w:szCs w:val="24"/>
        </w:rPr>
        <w:t>Leah Watkins</w:t>
      </w:r>
    </w:p>
    <w:p w14:paraId="2FDB0689" w14:textId="77777777" w:rsidR="0019565F" w:rsidRDefault="0019565F" w:rsidP="00C833C2">
      <w:pPr>
        <w:textAlignment w:val="baseline"/>
        <w:rPr>
          <w:color w:val="000000"/>
          <w:szCs w:val="24"/>
        </w:rPr>
      </w:pPr>
    </w:p>
    <w:p w14:paraId="7FFC4CF7" w14:textId="44795590" w:rsidR="0019565F" w:rsidRDefault="0019565F" w:rsidP="0016123D">
      <w:pPr>
        <w:pStyle w:val="Caption"/>
        <w:rPr>
          <w:color w:val="000000"/>
          <w:szCs w:val="24"/>
        </w:rPr>
      </w:pPr>
      <w:bookmarkStart w:id="386" w:name="_Toc434232858"/>
      <w:r>
        <w:t xml:space="preserve">Table </w:t>
      </w:r>
      <w:fldSimple w:instr=" SEQ Table \* ARABIC ">
        <w:r w:rsidR="006175EC">
          <w:rPr>
            <w:noProof/>
          </w:rPr>
          <w:t>73</w:t>
        </w:r>
      </w:fldSimple>
      <w:r>
        <w:t>. Delivery &amp; Storage Problem/Solutions</w:t>
      </w:r>
      <w:bookmarkEnd w:id="386"/>
    </w:p>
    <w:p w14:paraId="4721120D" w14:textId="77777777" w:rsidR="0019565F" w:rsidRDefault="0019565F" w:rsidP="00C833C2">
      <w:pPr>
        <w:textAlignment w:val="baseline"/>
        <w:rPr>
          <w:color w:val="000000"/>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9565F" w:rsidRPr="0019565F" w14:paraId="702C99DF" w14:textId="77777777" w:rsidTr="007B0B7A">
        <w:tc>
          <w:tcPr>
            <w:tcW w:w="4680" w:type="dxa"/>
            <w:tcMar>
              <w:top w:w="100" w:type="dxa"/>
              <w:left w:w="100" w:type="dxa"/>
              <w:bottom w:w="100" w:type="dxa"/>
              <w:right w:w="100" w:type="dxa"/>
            </w:tcMar>
          </w:tcPr>
          <w:p w14:paraId="4E44590D" w14:textId="77777777" w:rsidR="0019565F" w:rsidRPr="0019565F" w:rsidRDefault="0019565F" w:rsidP="0019565F">
            <w:pPr>
              <w:textAlignment w:val="baseline"/>
              <w:rPr>
                <w:color w:val="000000"/>
                <w:szCs w:val="24"/>
              </w:rPr>
            </w:pPr>
            <w:r w:rsidRPr="0019565F">
              <w:rPr>
                <w:b/>
                <w:color w:val="000000"/>
                <w:szCs w:val="24"/>
              </w:rPr>
              <w:t>Problem</w:t>
            </w:r>
          </w:p>
        </w:tc>
        <w:tc>
          <w:tcPr>
            <w:tcW w:w="4680" w:type="dxa"/>
            <w:tcMar>
              <w:top w:w="100" w:type="dxa"/>
              <w:left w:w="100" w:type="dxa"/>
              <w:bottom w:w="100" w:type="dxa"/>
              <w:right w:w="100" w:type="dxa"/>
            </w:tcMar>
          </w:tcPr>
          <w:p w14:paraId="2F19144D" w14:textId="77777777" w:rsidR="0019565F" w:rsidRPr="0019565F" w:rsidRDefault="0019565F" w:rsidP="0019565F">
            <w:pPr>
              <w:textAlignment w:val="baseline"/>
              <w:rPr>
                <w:color w:val="000000"/>
                <w:szCs w:val="24"/>
              </w:rPr>
            </w:pPr>
            <w:r w:rsidRPr="0019565F">
              <w:rPr>
                <w:b/>
                <w:color w:val="000000"/>
                <w:szCs w:val="24"/>
              </w:rPr>
              <w:t>Solution</w:t>
            </w:r>
          </w:p>
        </w:tc>
      </w:tr>
      <w:tr w:rsidR="0019565F" w:rsidRPr="0019565F" w14:paraId="1524BD07" w14:textId="77777777" w:rsidTr="007B0B7A">
        <w:tc>
          <w:tcPr>
            <w:tcW w:w="4680" w:type="dxa"/>
            <w:tcMar>
              <w:top w:w="100" w:type="dxa"/>
              <w:left w:w="100" w:type="dxa"/>
              <w:bottom w:w="100" w:type="dxa"/>
              <w:right w:w="100" w:type="dxa"/>
            </w:tcMar>
          </w:tcPr>
          <w:p w14:paraId="7A180049" w14:textId="77777777" w:rsidR="0019565F" w:rsidRPr="0019565F" w:rsidRDefault="0019565F" w:rsidP="0019565F">
            <w:pPr>
              <w:textAlignment w:val="baseline"/>
              <w:rPr>
                <w:color w:val="000000"/>
                <w:szCs w:val="24"/>
              </w:rPr>
            </w:pPr>
            <w:r w:rsidRPr="0019565F">
              <w:rPr>
                <w:color w:val="000000"/>
                <w:szCs w:val="24"/>
              </w:rPr>
              <w:t>1. Losing blocks during transit</w:t>
            </w:r>
          </w:p>
        </w:tc>
        <w:tc>
          <w:tcPr>
            <w:tcW w:w="4680" w:type="dxa"/>
            <w:tcMar>
              <w:top w:w="100" w:type="dxa"/>
              <w:left w:w="100" w:type="dxa"/>
              <w:bottom w:w="100" w:type="dxa"/>
              <w:right w:w="100" w:type="dxa"/>
            </w:tcMar>
          </w:tcPr>
          <w:p w14:paraId="05CFEF87" w14:textId="77777777" w:rsidR="0019565F" w:rsidRPr="0019565F" w:rsidRDefault="0019565F" w:rsidP="0019565F">
            <w:pPr>
              <w:textAlignment w:val="baseline"/>
              <w:rPr>
                <w:color w:val="000000"/>
                <w:szCs w:val="24"/>
              </w:rPr>
            </w:pPr>
            <w:r w:rsidRPr="0019565F">
              <w:rPr>
                <w:color w:val="000000"/>
                <w:szCs w:val="24"/>
              </w:rPr>
              <w:t>Navigation, propulsion and logistics will work together to determine the appropriate speed that the AR must travel to avoid losing blocks during transit.</w:t>
            </w:r>
          </w:p>
        </w:tc>
      </w:tr>
      <w:tr w:rsidR="0019565F" w:rsidRPr="0019565F" w14:paraId="6DD11F08" w14:textId="77777777" w:rsidTr="007B0B7A">
        <w:tc>
          <w:tcPr>
            <w:tcW w:w="4680" w:type="dxa"/>
            <w:tcMar>
              <w:top w:w="100" w:type="dxa"/>
              <w:left w:w="100" w:type="dxa"/>
              <w:bottom w:w="100" w:type="dxa"/>
              <w:right w:w="100" w:type="dxa"/>
            </w:tcMar>
          </w:tcPr>
          <w:p w14:paraId="3D7464C0" w14:textId="77777777" w:rsidR="0019565F" w:rsidRPr="0019565F" w:rsidRDefault="0019565F" w:rsidP="0019565F">
            <w:pPr>
              <w:textAlignment w:val="baseline"/>
              <w:rPr>
                <w:color w:val="000000"/>
                <w:szCs w:val="24"/>
              </w:rPr>
            </w:pPr>
            <w:r w:rsidRPr="0019565F">
              <w:rPr>
                <w:color w:val="000000"/>
                <w:szCs w:val="24"/>
              </w:rPr>
              <w:t>2. Malfunction of linear actuator</w:t>
            </w:r>
          </w:p>
        </w:tc>
        <w:tc>
          <w:tcPr>
            <w:tcW w:w="4680" w:type="dxa"/>
            <w:tcMar>
              <w:top w:w="100" w:type="dxa"/>
              <w:left w:w="100" w:type="dxa"/>
              <w:bottom w:w="100" w:type="dxa"/>
              <w:right w:w="100" w:type="dxa"/>
            </w:tcMar>
          </w:tcPr>
          <w:p w14:paraId="3549DDDC" w14:textId="77777777" w:rsidR="0019565F" w:rsidRPr="0019565F" w:rsidRDefault="0019565F" w:rsidP="0019565F">
            <w:pPr>
              <w:textAlignment w:val="baseline"/>
              <w:rPr>
                <w:color w:val="000000"/>
                <w:szCs w:val="24"/>
              </w:rPr>
            </w:pPr>
            <w:r w:rsidRPr="0019565F">
              <w:rPr>
                <w:color w:val="000000"/>
                <w:szCs w:val="24"/>
              </w:rPr>
              <w:t>Care will be taken to ensure input values stay within the acceptable range of the part to increase lifespan.</w:t>
            </w:r>
          </w:p>
        </w:tc>
      </w:tr>
      <w:tr w:rsidR="0019565F" w:rsidRPr="0019565F" w14:paraId="46E4D4D6" w14:textId="77777777" w:rsidTr="007B0B7A">
        <w:tc>
          <w:tcPr>
            <w:tcW w:w="4680" w:type="dxa"/>
            <w:tcMar>
              <w:top w:w="100" w:type="dxa"/>
              <w:left w:w="100" w:type="dxa"/>
              <w:bottom w:w="100" w:type="dxa"/>
              <w:right w:w="100" w:type="dxa"/>
            </w:tcMar>
          </w:tcPr>
          <w:p w14:paraId="0AA05525" w14:textId="77777777" w:rsidR="0019565F" w:rsidRPr="0019565F" w:rsidRDefault="0019565F" w:rsidP="0019565F">
            <w:pPr>
              <w:textAlignment w:val="baseline"/>
              <w:rPr>
                <w:color w:val="000000"/>
                <w:szCs w:val="24"/>
              </w:rPr>
            </w:pPr>
            <w:r w:rsidRPr="0019565F">
              <w:rPr>
                <w:color w:val="000000"/>
                <w:szCs w:val="24"/>
              </w:rPr>
              <w:t>3. Malfunction of mechanical solution for   unloading using the arm</w:t>
            </w:r>
          </w:p>
        </w:tc>
        <w:tc>
          <w:tcPr>
            <w:tcW w:w="4680" w:type="dxa"/>
            <w:tcMar>
              <w:top w:w="100" w:type="dxa"/>
              <w:left w:w="100" w:type="dxa"/>
              <w:bottom w:w="100" w:type="dxa"/>
              <w:right w:w="100" w:type="dxa"/>
            </w:tcMar>
          </w:tcPr>
          <w:p w14:paraId="43EF1AD2" w14:textId="77777777" w:rsidR="0019565F" w:rsidRPr="0019565F" w:rsidRDefault="0019565F" w:rsidP="0019565F">
            <w:pPr>
              <w:textAlignment w:val="baseline"/>
              <w:rPr>
                <w:color w:val="000000"/>
                <w:szCs w:val="24"/>
              </w:rPr>
            </w:pPr>
            <w:r w:rsidRPr="0019565F">
              <w:rPr>
                <w:color w:val="000000"/>
                <w:szCs w:val="24"/>
              </w:rPr>
              <w:t xml:space="preserve">The delivery/storage solution will be made of durable materials which will withstand the wear and tear of the loading and unloading of blocks. </w:t>
            </w:r>
          </w:p>
        </w:tc>
      </w:tr>
      <w:tr w:rsidR="0019565F" w:rsidRPr="0019565F" w14:paraId="048BB577" w14:textId="77777777" w:rsidTr="007B0B7A">
        <w:tc>
          <w:tcPr>
            <w:tcW w:w="4680" w:type="dxa"/>
            <w:tcMar>
              <w:top w:w="100" w:type="dxa"/>
              <w:left w:w="100" w:type="dxa"/>
              <w:bottom w:w="100" w:type="dxa"/>
              <w:right w:w="100" w:type="dxa"/>
            </w:tcMar>
          </w:tcPr>
          <w:p w14:paraId="53C5FAD2" w14:textId="77777777" w:rsidR="0019565F" w:rsidRPr="0019565F" w:rsidRDefault="0019565F" w:rsidP="0019565F">
            <w:pPr>
              <w:textAlignment w:val="baseline"/>
              <w:rPr>
                <w:color w:val="000000"/>
                <w:szCs w:val="24"/>
              </w:rPr>
            </w:pPr>
            <w:r w:rsidRPr="0019565F">
              <w:rPr>
                <w:color w:val="000000"/>
                <w:szCs w:val="24"/>
              </w:rPr>
              <w:t>4. Space</w:t>
            </w:r>
          </w:p>
        </w:tc>
        <w:tc>
          <w:tcPr>
            <w:tcW w:w="4680" w:type="dxa"/>
            <w:tcMar>
              <w:top w:w="100" w:type="dxa"/>
              <w:left w:w="100" w:type="dxa"/>
              <w:bottom w:w="100" w:type="dxa"/>
              <w:right w:w="100" w:type="dxa"/>
            </w:tcMar>
          </w:tcPr>
          <w:p w14:paraId="6D342566" w14:textId="77777777" w:rsidR="0019565F" w:rsidRPr="0019565F" w:rsidRDefault="0019565F" w:rsidP="0019565F">
            <w:pPr>
              <w:textAlignment w:val="baseline"/>
              <w:rPr>
                <w:color w:val="000000"/>
                <w:szCs w:val="24"/>
              </w:rPr>
            </w:pPr>
            <w:r w:rsidRPr="0019565F">
              <w:rPr>
                <w:color w:val="000000"/>
                <w:szCs w:val="24"/>
              </w:rPr>
              <w:t xml:space="preserve">Each module will make efficient use of space in order to accommodate each solutions as it is designed. </w:t>
            </w:r>
          </w:p>
        </w:tc>
      </w:tr>
      <w:tr w:rsidR="0019565F" w:rsidRPr="0019565F" w14:paraId="4E03CBF4" w14:textId="77777777" w:rsidTr="007B0B7A">
        <w:tc>
          <w:tcPr>
            <w:tcW w:w="4680" w:type="dxa"/>
            <w:tcMar>
              <w:top w:w="100" w:type="dxa"/>
              <w:left w:w="100" w:type="dxa"/>
              <w:bottom w:w="100" w:type="dxa"/>
              <w:right w:w="100" w:type="dxa"/>
            </w:tcMar>
          </w:tcPr>
          <w:p w14:paraId="7EBD4FFF" w14:textId="77777777" w:rsidR="0019565F" w:rsidRPr="0019565F" w:rsidRDefault="0019565F" w:rsidP="0019565F">
            <w:pPr>
              <w:textAlignment w:val="baseline"/>
              <w:rPr>
                <w:color w:val="000000"/>
                <w:szCs w:val="24"/>
              </w:rPr>
            </w:pPr>
            <w:r w:rsidRPr="0019565F">
              <w:rPr>
                <w:color w:val="000000"/>
                <w:szCs w:val="24"/>
              </w:rPr>
              <w:t>5. LIDAR field of view</w:t>
            </w:r>
          </w:p>
        </w:tc>
        <w:tc>
          <w:tcPr>
            <w:tcW w:w="4680" w:type="dxa"/>
            <w:tcMar>
              <w:top w:w="100" w:type="dxa"/>
              <w:left w:w="100" w:type="dxa"/>
              <w:bottom w:w="100" w:type="dxa"/>
              <w:right w:w="100" w:type="dxa"/>
            </w:tcMar>
          </w:tcPr>
          <w:p w14:paraId="3FB2EB90" w14:textId="77777777" w:rsidR="0019565F" w:rsidRPr="0019565F" w:rsidRDefault="0019565F" w:rsidP="0019565F">
            <w:pPr>
              <w:textAlignment w:val="baseline"/>
              <w:rPr>
                <w:color w:val="000000"/>
                <w:szCs w:val="24"/>
              </w:rPr>
            </w:pPr>
            <w:r w:rsidRPr="0019565F">
              <w:rPr>
                <w:color w:val="000000"/>
                <w:szCs w:val="24"/>
              </w:rPr>
              <w:t>The elevator will ride high through a majority of the course in order to ensure the LIDAR can utilize 360 degree field of view.</w:t>
            </w:r>
          </w:p>
        </w:tc>
      </w:tr>
    </w:tbl>
    <w:p w14:paraId="06CFF48F" w14:textId="77777777" w:rsidR="0019565F" w:rsidRDefault="0019565F" w:rsidP="00C833C2">
      <w:pPr>
        <w:textAlignment w:val="baseline"/>
        <w:rPr>
          <w:color w:val="000000"/>
          <w:szCs w:val="24"/>
        </w:rPr>
      </w:pPr>
    </w:p>
    <w:p w14:paraId="43D9A378" w14:textId="0BB780E3" w:rsidR="0019565F" w:rsidRDefault="0019565F">
      <w:pPr>
        <w:jc w:val="left"/>
        <w:rPr>
          <w:b/>
          <w:color w:val="000000"/>
          <w:sz w:val="32"/>
          <w:szCs w:val="24"/>
        </w:rPr>
      </w:pPr>
      <w:r>
        <w:rPr>
          <w:color w:val="000000"/>
          <w:szCs w:val="24"/>
        </w:rPr>
        <w:br w:type="page"/>
      </w:r>
    </w:p>
    <w:p w14:paraId="23039D83" w14:textId="77777777" w:rsidR="00C833C2" w:rsidRDefault="00C833C2">
      <w:pPr>
        <w:pStyle w:val="Heading2"/>
      </w:pPr>
      <w:bookmarkStart w:id="387" w:name="_Toc434185760"/>
      <w:bookmarkStart w:id="388" w:name="_Toc434186869"/>
      <w:bookmarkStart w:id="389" w:name="_Toc434187069"/>
      <w:bookmarkStart w:id="390" w:name="_Toc434185761"/>
      <w:bookmarkStart w:id="391" w:name="_Toc434186870"/>
      <w:bookmarkStart w:id="392" w:name="_Toc434187070"/>
      <w:bookmarkStart w:id="393" w:name="_Toc434185762"/>
      <w:bookmarkStart w:id="394" w:name="_Toc434186871"/>
      <w:bookmarkStart w:id="395" w:name="_Toc434187071"/>
      <w:bookmarkStart w:id="396" w:name="_Toc434185763"/>
      <w:bookmarkStart w:id="397" w:name="_Toc434186872"/>
      <w:bookmarkStart w:id="398" w:name="_Toc434187072"/>
      <w:bookmarkStart w:id="399" w:name="_Toc434233403"/>
      <w:bookmarkEnd w:id="387"/>
      <w:bookmarkEnd w:id="388"/>
      <w:bookmarkEnd w:id="389"/>
      <w:bookmarkEnd w:id="390"/>
      <w:bookmarkEnd w:id="391"/>
      <w:bookmarkEnd w:id="392"/>
      <w:bookmarkEnd w:id="393"/>
      <w:bookmarkEnd w:id="394"/>
      <w:bookmarkEnd w:id="395"/>
      <w:bookmarkEnd w:id="396"/>
      <w:bookmarkEnd w:id="397"/>
      <w:bookmarkEnd w:id="398"/>
      <w:r>
        <w:t>Cargo Retrieval</w:t>
      </w:r>
      <w:bookmarkEnd w:id="399"/>
      <w:r>
        <w:t xml:space="preserve"> </w:t>
      </w:r>
    </w:p>
    <w:p w14:paraId="5CBE73A5" w14:textId="77777777" w:rsidR="00C833C2" w:rsidRDefault="00C833C2" w:rsidP="00C833C2">
      <w:pPr>
        <w:textAlignment w:val="baseline"/>
        <w:rPr>
          <w:color w:val="000000"/>
          <w:szCs w:val="24"/>
        </w:rPr>
      </w:pPr>
      <w:r w:rsidRPr="00C64059">
        <w:rPr>
          <w:color w:val="000000"/>
          <w:szCs w:val="24"/>
        </w:rPr>
        <w:t>Evan Gilbert</w:t>
      </w:r>
    </w:p>
    <w:p w14:paraId="6569F6F3" w14:textId="77777777" w:rsidR="0019565F" w:rsidRDefault="0019565F" w:rsidP="00C833C2">
      <w:pPr>
        <w:textAlignment w:val="baseline"/>
        <w:rPr>
          <w:color w:val="000000"/>
          <w:szCs w:val="24"/>
        </w:rPr>
      </w:pPr>
    </w:p>
    <w:p w14:paraId="11675E9B" w14:textId="232152C9" w:rsidR="00C833C2" w:rsidRDefault="0019565F" w:rsidP="0016123D">
      <w:pPr>
        <w:pStyle w:val="Caption"/>
      </w:pPr>
      <w:bookmarkStart w:id="400" w:name="_Toc434232859"/>
      <w:r>
        <w:t xml:space="preserve">Table </w:t>
      </w:r>
      <w:fldSimple w:instr=" SEQ Table \* ARABIC ">
        <w:r w:rsidR="006175EC">
          <w:rPr>
            <w:noProof/>
          </w:rPr>
          <w:t>74</w:t>
        </w:r>
      </w:fldSimple>
      <w:r>
        <w:t>. Cargo Retrieval Problem/Solutions</w:t>
      </w:r>
      <w:bookmarkEnd w:id="400"/>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0"/>
        <w:gridCol w:w="5410"/>
      </w:tblGrid>
      <w:tr w:rsidR="0019565F" w:rsidRPr="0019565F" w14:paraId="64730E3E" w14:textId="77777777" w:rsidTr="0019565F">
        <w:trPr>
          <w:trHeight w:val="348"/>
        </w:trPr>
        <w:tc>
          <w:tcPr>
            <w:tcW w:w="3950" w:type="dxa"/>
            <w:tcMar>
              <w:top w:w="100" w:type="dxa"/>
              <w:left w:w="100" w:type="dxa"/>
              <w:bottom w:w="100" w:type="dxa"/>
              <w:right w:w="100" w:type="dxa"/>
            </w:tcMar>
          </w:tcPr>
          <w:p w14:paraId="5DAB07DF" w14:textId="77777777" w:rsidR="0019565F" w:rsidRPr="0019565F" w:rsidRDefault="0019565F" w:rsidP="0019565F">
            <w:pPr>
              <w:textAlignment w:val="baseline"/>
              <w:rPr>
                <w:color w:val="000000"/>
                <w:szCs w:val="24"/>
              </w:rPr>
            </w:pPr>
            <w:r w:rsidRPr="0019565F">
              <w:rPr>
                <w:b/>
                <w:color w:val="000000"/>
                <w:szCs w:val="24"/>
              </w:rPr>
              <w:t>Problem</w:t>
            </w:r>
          </w:p>
        </w:tc>
        <w:tc>
          <w:tcPr>
            <w:tcW w:w="5410" w:type="dxa"/>
            <w:tcMar>
              <w:top w:w="100" w:type="dxa"/>
              <w:left w:w="100" w:type="dxa"/>
              <w:bottom w:w="100" w:type="dxa"/>
              <w:right w:w="100" w:type="dxa"/>
            </w:tcMar>
          </w:tcPr>
          <w:p w14:paraId="0559E356" w14:textId="77777777" w:rsidR="0019565F" w:rsidRPr="0019565F" w:rsidRDefault="0019565F" w:rsidP="0019565F">
            <w:pPr>
              <w:textAlignment w:val="baseline"/>
              <w:rPr>
                <w:color w:val="000000"/>
                <w:szCs w:val="24"/>
              </w:rPr>
            </w:pPr>
            <w:r w:rsidRPr="0019565F">
              <w:rPr>
                <w:b/>
                <w:color w:val="000000"/>
                <w:szCs w:val="24"/>
              </w:rPr>
              <w:t>Solution</w:t>
            </w:r>
          </w:p>
        </w:tc>
      </w:tr>
      <w:tr w:rsidR="0019565F" w:rsidRPr="0019565F" w14:paraId="34E2719D" w14:textId="77777777" w:rsidTr="0019565F">
        <w:tc>
          <w:tcPr>
            <w:tcW w:w="3950" w:type="dxa"/>
            <w:tcMar>
              <w:top w:w="100" w:type="dxa"/>
              <w:left w:w="100" w:type="dxa"/>
              <w:bottom w:w="100" w:type="dxa"/>
              <w:right w:w="100" w:type="dxa"/>
            </w:tcMar>
          </w:tcPr>
          <w:p w14:paraId="2CF63C9D" w14:textId="77777777" w:rsidR="0019565F" w:rsidRPr="0019565F" w:rsidRDefault="0019565F" w:rsidP="0019565F">
            <w:pPr>
              <w:textAlignment w:val="baseline"/>
              <w:rPr>
                <w:color w:val="000000"/>
                <w:szCs w:val="24"/>
              </w:rPr>
            </w:pPr>
            <w:r w:rsidRPr="0019565F">
              <w:rPr>
                <w:color w:val="000000"/>
                <w:szCs w:val="24"/>
              </w:rPr>
              <w:t>1. Dead actuator!</w:t>
            </w:r>
          </w:p>
        </w:tc>
        <w:tc>
          <w:tcPr>
            <w:tcW w:w="5410" w:type="dxa"/>
            <w:tcMar>
              <w:top w:w="100" w:type="dxa"/>
              <w:left w:w="100" w:type="dxa"/>
              <w:bottom w:w="100" w:type="dxa"/>
              <w:right w:w="100" w:type="dxa"/>
            </w:tcMar>
          </w:tcPr>
          <w:p w14:paraId="7D800F93" w14:textId="77777777" w:rsidR="0019565F" w:rsidRPr="0019565F" w:rsidRDefault="0019565F" w:rsidP="0019565F">
            <w:pPr>
              <w:textAlignment w:val="baseline"/>
              <w:rPr>
                <w:color w:val="000000"/>
                <w:szCs w:val="24"/>
              </w:rPr>
            </w:pPr>
            <w:r w:rsidRPr="0019565F">
              <w:rPr>
                <w:color w:val="000000"/>
                <w:szCs w:val="24"/>
              </w:rPr>
              <w:t xml:space="preserve">A contingency set of inverse kinematics will be used to include possible actuator failure based gestures as a means of compensating for the lost functionality. </w:t>
            </w:r>
          </w:p>
        </w:tc>
      </w:tr>
      <w:tr w:rsidR="0019565F" w:rsidRPr="0019565F" w14:paraId="02A48A57" w14:textId="77777777" w:rsidTr="0019565F">
        <w:tc>
          <w:tcPr>
            <w:tcW w:w="3950" w:type="dxa"/>
            <w:tcMar>
              <w:top w:w="100" w:type="dxa"/>
              <w:left w:w="100" w:type="dxa"/>
              <w:bottom w:w="100" w:type="dxa"/>
              <w:right w:w="100" w:type="dxa"/>
            </w:tcMar>
          </w:tcPr>
          <w:p w14:paraId="6E2D6D92" w14:textId="77777777" w:rsidR="0019565F" w:rsidRPr="0019565F" w:rsidRDefault="0019565F" w:rsidP="0019565F">
            <w:pPr>
              <w:textAlignment w:val="baseline"/>
              <w:rPr>
                <w:color w:val="000000"/>
                <w:szCs w:val="24"/>
              </w:rPr>
            </w:pPr>
            <w:r w:rsidRPr="0019565F">
              <w:rPr>
                <w:color w:val="000000"/>
                <w:szCs w:val="24"/>
              </w:rPr>
              <w:t>2. False positive motor control relay from Image Processing &amp; Lighting module</w:t>
            </w:r>
          </w:p>
        </w:tc>
        <w:tc>
          <w:tcPr>
            <w:tcW w:w="5410" w:type="dxa"/>
            <w:tcMar>
              <w:top w:w="100" w:type="dxa"/>
              <w:left w:w="100" w:type="dxa"/>
              <w:bottom w:w="100" w:type="dxa"/>
              <w:right w:w="100" w:type="dxa"/>
            </w:tcMar>
          </w:tcPr>
          <w:p w14:paraId="5FD17C90" w14:textId="77777777" w:rsidR="0019565F" w:rsidRPr="0019565F" w:rsidRDefault="0019565F" w:rsidP="0019565F">
            <w:pPr>
              <w:textAlignment w:val="baseline"/>
              <w:rPr>
                <w:color w:val="000000"/>
                <w:szCs w:val="24"/>
              </w:rPr>
            </w:pPr>
            <w:r w:rsidRPr="0019565F">
              <w:rPr>
                <w:color w:val="000000"/>
                <w:szCs w:val="24"/>
              </w:rPr>
              <w:t xml:space="preserve">A lumen reader can be used to determine if certain arm gestures contribute to image processing washout due to abrupt changes in intensity/luminosity.  Additionally, the USB2AX servo controller can be used to compare a hanging image processing value against a positional reality check.  Essentially, the arm could return to a previous gestural state (like a physical restore point) so that the image processing module can reevaluate the environment.  A block-in-hand scenario involves careful backtracking, as nothing would be gained were the arm to prematurely drop its payload as a procedural means of assessing where to drop its payload.  The end effector servo must, therefore, be accounted for during the routine outlined above.   </w:t>
            </w:r>
          </w:p>
        </w:tc>
      </w:tr>
      <w:tr w:rsidR="0019565F" w:rsidRPr="0019565F" w14:paraId="2D5AD92A" w14:textId="77777777" w:rsidTr="0019565F">
        <w:tc>
          <w:tcPr>
            <w:tcW w:w="3950" w:type="dxa"/>
            <w:tcMar>
              <w:top w:w="100" w:type="dxa"/>
              <w:left w:w="100" w:type="dxa"/>
              <w:bottom w:w="100" w:type="dxa"/>
              <w:right w:w="100" w:type="dxa"/>
            </w:tcMar>
          </w:tcPr>
          <w:p w14:paraId="7D5BDFE7" w14:textId="77777777" w:rsidR="0019565F" w:rsidRPr="0019565F" w:rsidRDefault="0019565F" w:rsidP="0019565F">
            <w:pPr>
              <w:textAlignment w:val="baseline"/>
              <w:rPr>
                <w:color w:val="000000"/>
                <w:szCs w:val="24"/>
              </w:rPr>
            </w:pPr>
            <w:r w:rsidRPr="0019565F">
              <w:rPr>
                <w:color w:val="000000"/>
                <w:szCs w:val="24"/>
              </w:rPr>
              <w:t>3. Unstable/shifting center of mass</w:t>
            </w:r>
          </w:p>
        </w:tc>
        <w:tc>
          <w:tcPr>
            <w:tcW w:w="5410" w:type="dxa"/>
            <w:tcMar>
              <w:top w:w="100" w:type="dxa"/>
              <w:left w:w="100" w:type="dxa"/>
              <w:bottom w:w="100" w:type="dxa"/>
              <w:right w:w="100" w:type="dxa"/>
            </w:tcMar>
          </w:tcPr>
          <w:p w14:paraId="48A998E1" w14:textId="77777777" w:rsidR="0019565F" w:rsidRPr="0019565F" w:rsidRDefault="0019565F" w:rsidP="0019565F">
            <w:pPr>
              <w:textAlignment w:val="baseline"/>
              <w:rPr>
                <w:color w:val="000000"/>
                <w:szCs w:val="24"/>
              </w:rPr>
            </w:pPr>
            <w:r w:rsidRPr="0019565F">
              <w:rPr>
                <w:color w:val="000000"/>
                <w:szCs w:val="24"/>
              </w:rPr>
              <w:t xml:space="preserve">In order to avoid adding foreign ballast to the chassis, the heavier components that don’t require special heat shunting placement can be grouped closest to the elevator shaft and beneath the gantry.  It is expected that operational gantry speeds will redefine this problem during the implementation phase. </w:t>
            </w:r>
          </w:p>
        </w:tc>
      </w:tr>
      <w:tr w:rsidR="0019565F" w:rsidRPr="0019565F" w14:paraId="696BF5AA" w14:textId="77777777" w:rsidTr="0019565F">
        <w:tc>
          <w:tcPr>
            <w:tcW w:w="3950" w:type="dxa"/>
            <w:tcMar>
              <w:top w:w="100" w:type="dxa"/>
              <w:left w:w="100" w:type="dxa"/>
              <w:bottom w:w="100" w:type="dxa"/>
              <w:right w:w="100" w:type="dxa"/>
            </w:tcMar>
          </w:tcPr>
          <w:p w14:paraId="1149E98A" w14:textId="77777777" w:rsidR="0019565F" w:rsidRPr="0019565F" w:rsidRDefault="0019565F" w:rsidP="0019565F">
            <w:pPr>
              <w:textAlignment w:val="baseline"/>
              <w:rPr>
                <w:color w:val="000000"/>
                <w:szCs w:val="24"/>
              </w:rPr>
            </w:pPr>
            <w:r w:rsidRPr="0019565F">
              <w:rPr>
                <w:color w:val="000000"/>
                <w:szCs w:val="24"/>
              </w:rPr>
              <w:t xml:space="preserve">4. Operational speed of arm-to-elevator delivery system actuation leads to block spillage  </w:t>
            </w:r>
          </w:p>
        </w:tc>
        <w:tc>
          <w:tcPr>
            <w:tcW w:w="5410" w:type="dxa"/>
            <w:tcMar>
              <w:top w:w="100" w:type="dxa"/>
              <w:left w:w="100" w:type="dxa"/>
              <w:bottom w:w="100" w:type="dxa"/>
              <w:right w:w="100" w:type="dxa"/>
            </w:tcMar>
          </w:tcPr>
          <w:p w14:paraId="5B911F55" w14:textId="77777777" w:rsidR="0019565F" w:rsidRPr="0019565F" w:rsidRDefault="0019565F" w:rsidP="0019565F">
            <w:pPr>
              <w:textAlignment w:val="baseline"/>
              <w:rPr>
                <w:color w:val="000000"/>
                <w:szCs w:val="24"/>
              </w:rPr>
            </w:pPr>
            <w:r w:rsidRPr="0019565F">
              <w:rPr>
                <w:color w:val="000000"/>
                <w:szCs w:val="24"/>
              </w:rPr>
              <w:t>Should a screen damper/retainer not be used in combination with the elevator states, then the servo speeds will need to be throttled until a routine of smooth, consistent delivery actuation is established.</w:t>
            </w:r>
          </w:p>
        </w:tc>
      </w:tr>
      <w:tr w:rsidR="0019565F" w:rsidRPr="0019565F" w14:paraId="083917FB" w14:textId="77777777" w:rsidTr="0019565F">
        <w:tc>
          <w:tcPr>
            <w:tcW w:w="3950" w:type="dxa"/>
            <w:tcMar>
              <w:top w:w="100" w:type="dxa"/>
              <w:left w:w="100" w:type="dxa"/>
              <w:bottom w:w="100" w:type="dxa"/>
              <w:right w:w="100" w:type="dxa"/>
            </w:tcMar>
          </w:tcPr>
          <w:p w14:paraId="6DBC6946" w14:textId="77777777" w:rsidR="0019565F" w:rsidRPr="0019565F" w:rsidRDefault="0019565F" w:rsidP="0019565F">
            <w:pPr>
              <w:textAlignment w:val="baseline"/>
              <w:rPr>
                <w:color w:val="000000"/>
                <w:szCs w:val="24"/>
              </w:rPr>
            </w:pPr>
            <w:r w:rsidRPr="0019565F">
              <w:rPr>
                <w:color w:val="000000"/>
                <w:szCs w:val="24"/>
              </w:rPr>
              <w:t>5. No confirmation of delivery upon actuation of delivery system</w:t>
            </w:r>
          </w:p>
        </w:tc>
        <w:tc>
          <w:tcPr>
            <w:tcW w:w="5410" w:type="dxa"/>
            <w:tcMar>
              <w:top w:w="100" w:type="dxa"/>
              <w:left w:w="100" w:type="dxa"/>
              <w:bottom w:w="100" w:type="dxa"/>
              <w:right w:w="100" w:type="dxa"/>
            </w:tcMar>
          </w:tcPr>
          <w:p w14:paraId="701F9F8F" w14:textId="77777777" w:rsidR="0019565F" w:rsidRPr="0019565F" w:rsidRDefault="0019565F" w:rsidP="0019565F">
            <w:pPr>
              <w:textAlignment w:val="baseline"/>
              <w:rPr>
                <w:color w:val="000000"/>
                <w:szCs w:val="24"/>
              </w:rPr>
            </w:pPr>
            <w:r w:rsidRPr="0019565F">
              <w:rPr>
                <w:color w:val="000000"/>
                <w:szCs w:val="24"/>
              </w:rPr>
              <w:t xml:space="preserve">The arm can lift the camera such that it can peek inside the elevator compartment and communicate some logical status with the master controller.  </w:t>
            </w:r>
          </w:p>
        </w:tc>
      </w:tr>
    </w:tbl>
    <w:p w14:paraId="26FBCC47" w14:textId="7F1CCB8E" w:rsidR="0019565F" w:rsidRDefault="0019565F" w:rsidP="00C833C2">
      <w:pPr>
        <w:textAlignment w:val="baseline"/>
        <w:rPr>
          <w:color w:val="000000"/>
          <w:szCs w:val="24"/>
        </w:rPr>
      </w:pPr>
    </w:p>
    <w:p w14:paraId="6F42AB52" w14:textId="77777777" w:rsidR="0019565F" w:rsidRDefault="0019565F" w:rsidP="00C833C2">
      <w:pPr>
        <w:textAlignment w:val="baseline"/>
        <w:rPr>
          <w:color w:val="000000"/>
          <w:szCs w:val="24"/>
        </w:rPr>
      </w:pPr>
    </w:p>
    <w:p w14:paraId="19A0583C" w14:textId="40D2628F" w:rsidR="0019565F" w:rsidRPr="00C64059" w:rsidRDefault="0019565F" w:rsidP="0016123D">
      <w:pPr>
        <w:jc w:val="left"/>
        <w:rPr>
          <w:color w:val="000000"/>
          <w:szCs w:val="24"/>
        </w:rPr>
      </w:pPr>
      <w:r>
        <w:rPr>
          <w:color w:val="000000"/>
          <w:szCs w:val="24"/>
        </w:rPr>
        <w:br w:type="page"/>
      </w:r>
    </w:p>
    <w:p w14:paraId="693F9454" w14:textId="77777777" w:rsidR="00C833C2" w:rsidRDefault="00C833C2">
      <w:pPr>
        <w:pStyle w:val="Heading2"/>
      </w:pPr>
      <w:bookmarkStart w:id="401" w:name="_Toc434233404"/>
      <w:r>
        <w:t>Image Processing &amp; Lighting</w:t>
      </w:r>
      <w:bookmarkEnd w:id="401"/>
      <w:r>
        <w:t xml:space="preserve"> </w:t>
      </w:r>
    </w:p>
    <w:p w14:paraId="472A3BD9" w14:textId="77777777" w:rsidR="00C833C2" w:rsidRDefault="00C833C2" w:rsidP="00C833C2">
      <w:pPr>
        <w:textAlignment w:val="baseline"/>
        <w:rPr>
          <w:color w:val="000000"/>
          <w:szCs w:val="24"/>
        </w:rPr>
      </w:pPr>
      <w:r w:rsidRPr="00C64059">
        <w:rPr>
          <w:color w:val="000000"/>
          <w:szCs w:val="24"/>
        </w:rPr>
        <w:t>Aaron McDaniel</w:t>
      </w:r>
    </w:p>
    <w:p w14:paraId="3A46CBCC" w14:textId="05DDDF66" w:rsidR="00C833C2" w:rsidRDefault="00C833C2" w:rsidP="00C833C2">
      <w:pPr>
        <w:textAlignment w:val="baseline"/>
        <w:rPr>
          <w:color w:val="000000"/>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9565F" w:rsidRPr="0019565F" w14:paraId="7B72AD8A" w14:textId="77777777" w:rsidTr="007B0B7A">
        <w:tc>
          <w:tcPr>
            <w:tcW w:w="4680" w:type="dxa"/>
            <w:tcMar>
              <w:top w:w="100" w:type="dxa"/>
              <w:left w:w="100" w:type="dxa"/>
              <w:bottom w:w="100" w:type="dxa"/>
              <w:right w:w="100" w:type="dxa"/>
            </w:tcMar>
          </w:tcPr>
          <w:p w14:paraId="71B9FC2D" w14:textId="77777777" w:rsidR="0019565F" w:rsidRPr="0019565F" w:rsidRDefault="0019565F" w:rsidP="0019565F">
            <w:r w:rsidRPr="0019565F">
              <w:rPr>
                <w:b/>
              </w:rPr>
              <w:t>Problem</w:t>
            </w:r>
          </w:p>
        </w:tc>
        <w:tc>
          <w:tcPr>
            <w:tcW w:w="4680" w:type="dxa"/>
            <w:tcMar>
              <w:top w:w="100" w:type="dxa"/>
              <w:left w:w="100" w:type="dxa"/>
              <w:bottom w:w="100" w:type="dxa"/>
              <w:right w:w="100" w:type="dxa"/>
            </w:tcMar>
          </w:tcPr>
          <w:p w14:paraId="070C3C51" w14:textId="77777777" w:rsidR="0019565F" w:rsidRPr="0019565F" w:rsidRDefault="0019565F" w:rsidP="0019565F">
            <w:r w:rsidRPr="0019565F">
              <w:rPr>
                <w:b/>
              </w:rPr>
              <w:t>Solution</w:t>
            </w:r>
          </w:p>
        </w:tc>
      </w:tr>
      <w:tr w:rsidR="0019565F" w:rsidRPr="0019565F" w14:paraId="3B685EFB" w14:textId="77777777" w:rsidTr="007B0B7A">
        <w:trPr>
          <w:trHeight w:val="760"/>
        </w:trPr>
        <w:tc>
          <w:tcPr>
            <w:tcW w:w="4680" w:type="dxa"/>
            <w:tcMar>
              <w:top w:w="100" w:type="dxa"/>
              <w:left w:w="100" w:type="dxa"/>
              <w:bottom w:w="100" w:type="dxa"/>
              <w:right w:w="100" w:type="dxa"/>
            </w:tcMar>
          </w:tcPr>
          <w:p w14:paraId="79787739" w14:textId="77777777" w:rsidR="0019565F" w:rsidRPr="0019565F" w:rsidRDefault="0019565F" w:rsidP="0019565F">
            <w:r w:rsidRPr="0019565F">
              <w:t>1. not obtaining correct brightness</w:t>
            </w:r>
          </w:p>
        </w:tc>
        <w:tc>
          <w:tcPr>
            <w:tcW w:w="4680" w:type="dxa"/>
            <w:tcMar>
              <w:top w:w="100" w:type="dxa"/>
              <w:left w:w="100" w:type="dxa"/>
              <w:bottom w:w="100" w:type="dxa"/>
              <w:right w:w="100" w:type="dxa"/>
            </w:tcMar>
          </w:tcPr>
          <w:p w14:paraId="1D82BBB9" w14:textId="77777777" w:rsidR="0019565F" w:rsidRPr="0019565F" w:rsidRDefault="0019565F" w:rsidP="0019565F">
            <w:r w:rsidRPr="0019565F">
              <w:t>Calculate correct output lumens</w:t>
            </w:r>
          </w:p>
        </w:tc>
      </w:tr>
      <w:tr w:rsidR="0019565F" w:rsidRPr="0019565F" w14:paraId="5D3286F0" w14:textId="77777777" w:rsidTr="007B0B7A">
        <w:tc>
          <w:tcPr>
            <w:tcW w:w="4680" w:type="dxa"/>
            <w:tcMar>
              <w:top w:w="100" w:type="dxa"/>
              <w:left w:w="100" w:type="dxa"/>
              <w:bottom w:w="100" w:type="dxa"/>
              <w:right w:w="100" w:type="dxa"/>
            </w:tcMar>
          </w:tcPr>
          <w:p w14:paraId="2E10948F" w14:textId="77777777" w:rsidR="0019565F" w:rsidRPr="0019565F" w:rsidRDefault="0019565F" w:rsidP="0019565F">
            <w:r w:rsidRPr="0019565F">
              <w:t>2. Malfunction of image controller algorithm</w:t>
            </w:r>
          </w:p>
        </w:tc>
        <w:tc>
          <w:tcPr>
            <w:tcW w:w="4680" w:type="dxa"/>
            <w:tcMar>
              <w:top w:w="100" w:type="dxa"/>
              <w:left w:w="100" w:type="dxa"/>
              <w:bottom w:w="100" w:type="dxa"/>
              <w:right w:w="100" w:type="dxa"/>
            </w:tcMar>
          </w:tcPr>
          <w:p w14:paraId="4D1FEF77" w14:textId="77777777" w:rsidR="0019565F" w:rsidRPr="0019565F" w:rsidRDefault="0019565F" w:rsidP="0019565F">
            <w:r w:rsidRPr="0019565F">
              <w:t>Run several tests and debug image processing algorithm.</w:t>
            </w:r>
          </w:p>
        </w:tc>
      </w:tr>
      <w:tr w:rsidR="0019565F" w:rsidRPr="0019565F" w14:paraId="00FE3349" w14:textId="77777777" w:rsidTr="007B0B7A">
        <w:tc>
          <w:tcPr>
            <w:tcW w:w="4680" w:type="dxa"/>
            <w:tcMar>
              <w:top w:w="100" w:type="dxa"/>
              <w:left w:w="100" w:type="dxa"/>
              <w:bottom w:w="100" w:type="dxa"/>
              <w:right w:w="100" w:type="dxa"/>
            </w:tcMar>
          </w:tcPr>
          <w:p w14:paraId="766F95CD" w14:textId="77777777" w:rsidR="0019565F" w:rsidRPr="0019565F" w:rsidRDefault="0019565F" w:rsidP="0019565F">
            <w:r w:rsidRPr="0019565F">
              <w:t>3. Malfunction of lighting controller algorithm</w:t>
            </w:r>
          </w:p>
        </w:tc>
        <w:tc>
          <w:tcPr>
            <w:tcW w:w="4680" w:type="dxa"/>
            <w:tcMar>
              <w:top w:w="100" w:type="dxa"/>
              <w:left w:w="100" w:type="dxa"/>
              <w:bottom w:w="100" w:type="dxa"/>
              <w:right w:w="100" w:type="dxa"/>
            </w:tcMar>
          </w:tcPr>
          <w:p w14:paraId="31D2D9E7" w14:textId="77777777" w:rsidR="0019565F" w:rsidRPr="0019565F" w:rsidRDefault="0019565F" w:rsidP="0019565F">
            <w:r w:rsidRPr="0019565F">
              <w:t>Run several tests and debug image processing algorithm.</w:t>
            </w:r>
          </w:p>
        </w:tc>
      </w:tr>
      <w:tr w:rsidR="0019565F" w:rsidRPr="0019565F" w14:paraId="01A7D1F4" w14:textId="77777777" w:rsidTr="007B0B7A">
        <w:tc>
          <w:tcPr>
            <w:tcW w:w="4680" w:type="dxa"/>
            <w:tcMar>
              <w:top w:w="100" w:type="dxa"/>
              <w:left w:w="100" w:type="dxa"/>
              <w:bottom w:w="100" w:type="dxa"/>
              <w:right w:w="100" w:type="dxa"/>
            </w:tcMar>
          </w:tcPr>
          <w:p w14:paraId="33022C1F" w14:textId="77777777" w:rsidR="0019565F" w:rsidRPr="0019565F" w:rsidRDefault="0019565F" w:rsidP="0019565F">
            <w:r w:rsidRPr="0019565F">
              <w:t>4. Malfunction of camera controller algorithm</w:t>
            </w:r>
          </w:p>
        </w:tc>
        <w:tc>
          <w:tcPr>
            <w:tcW w:w="4680" w:type="dxa"/>
            <w:tcMar>
              <w:top w:w="100" w:type="dxa"/>
              <w:left w:w="100" w:type="dxa"/>
              <w:bottom w:w="100" w:type="dxa"/>
              <w:right w:w="100" w:type="dxa"/>
            </w:tcMar>
          </w:tcPr>
          <w:p w14:paraId="7563685E" w14:textId="77777777" w:rsidR="0019565F" w:rsidRPr="0019565F" w:rsidRDefault="0019565F" w:rsidP="0019565F">
            <w:r w:rsidRPr="0019565F">
              <w:t>Run several tests and debug image processing algorithm.</w:t>
            </w:r>
          </w:p>
        </w:tc>
      </w:tr>
    </w:tbl>
    <w:p w14:paraId="365F0F80" w14:textId="77777777" w:rsidR="0019565F" w:rsidRDefault="0019565F" w:rsidP="00AA2EB1"/>
    <w:p w14:paraId="69C6DD52" w14:textId="77777777" w:rsidR="000E397F" w:rsidRPr="00AA2EB1" w:rsidRDefault="000E397F" w:rsidP="00AA2EB1"/>
    <w:p w14:paraId="19451A1E" w14:textId="77777777" w:rsidR="0019565F" w:rsidRDefault="0019565F">
      <w:pPr>
        <w:jc w:val="left"/>
        <w:rPr>
          <w:b/>
          <w:sz w:val="32"/>
          <w:szCs w:val="28"/>
        </w:rPr>
      </w:pPr>
      <w:r>
        <w:br w:type="page"/>
      </w:r>
    </w:p>
    <w:p w14:paraId="34DE2494" w14:textId="7F16659C" w:rsidR="00C833C2" w:rsidRDefault="00C833C2">
      <w:pPr>
        <w:pStyle w:val="Heading2"/>
      </w:pPr>
      <w:bookmarkStart w:id="402" w:name="_Toc434233405"/>
      <w:r>
        <w:t>Propulsion</w:t>
      </w:r>
      <w:bookmarkEnd w:id="402"/>
      <w:r>
        <w:t xml:space="preserve"> </w:t>
      </w:r>
    </w:p>
    <w:p w14:paraId="492E1A2E" w14:textId="77777777" w:rsidR="00C833C2" w:rsidRDefault="00C833C2" w:rsidP="00C833C2">
      <w:pPr>
        <w:textAlignment w:val="baseline"/>
        <w:rPr>
          <w:color w:val="000000"/>
          <w:szCs w:val="24"/>
        </w:rPr>
      </w:pPr>
      <w:r w:rsidRPr="00C64059">
        <w:rPr>
          <w:color w:val="000000"/>
          <w:szCs w:val="24"/>
        </w:rPr>
        <w:t>Kevin Houston</w:t>
      </w:r>
    </w:p>
    <w:p w14:paraId="08AF3D71" w14:textId="77777777" w:rsidR="00C833C2" w:rsidRDefault="00C833C2" w:rsidP="00C833C2">
      <w:pPr>
        <w:textAlignment w:val="baseline"/>
        <w:rPr>
          <w:color w:val="000000"/>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B06A9" w:rsidRPr="00BB06A9" w14:paraId="6955DB17" w14:textId="77777777" w:rsidTr="007B0B7A">
        <w:tc>
          <w:tcPr>
            <w:tcW w:w="4680" w:type="dxa"/>
            <w:tcMar>
              <w:top w:w="100" w:type="dxa"/>
              <w:left w:w="100" w:type="dxa"/>
              <w:bottom w:w="100" w:type="dxa"/>
              <w:right w:w="100" w:type="dxa"/>
            </w:tcMar>
          </w:tcPr>
          <w:p w14:paraId="1BE9EA97" w14:textId="77777777" w:rsidR="00BB06A9" w:rsidRPr="00BB06A9" w:rsidRDefault="00BB06A9" w:rsidP="00BB06A9">
            <w:pPr>
              <w:textAlignment w:val="baseline"/>
              <w:rPr>
                <w:color w:val="000000"/>
                <w:szCs w:val="24"/>
              </w:rPr>
            </w:pPr>
            <w:r w:rsidRPr="00BB06A9">
              <w:rPr>
                <w:b/>
                <w:color w:val="000000"/>
                <w:szCs w:val="24"/>
              </w:rPr>
              <w:t>Problem</w:t>
            </w:r>
          </w:p>
        </w:tc>
        <w:tc>
          <w:tcPr>
            <w:tcW w:w="4680" w:type="dxa"/>
            <w:tcMar>
              <w:top w:w="100" w:type="dxa"/>
              <w:left w:w="100" w:type="dxa"/>
              <w:bottom w:w="100" w:type="dxa"/>
              <w:right w:w="100" w:type="dxa"/>
            </w:tcMar>
          </w:tcPr>
          <w:p w14:paraId="77D96072" w14:textId="77777777" w:rsidR="00BB06A9" w:rsidRPr="00BB06A9" w:rsidRDefault="00BB06A9" w:rsidP="00BB06A9">
            <w:pPr>
              <w:textAlignment w:val="baseline"/>
              <w:rPr>
                <w:color w:val="000000"/>
                <w:szCs w:val="24"/>
              </w:rPr>
            </w:pPr>
            <w:r w:rsidRPr="00BB06A9">
              <w:rPr>
                <w:b/>
                <w:color w:val="000000"/>
                <w:szCs w:val="24"/>
              </w:rPr>
              <w:t>Solution</w:t>
            </w:r>
          </w:p>
        </w:tc>
      </w:tr>
      <w:tr w:rsidR="00BB06A9" w:rsidRPr="00BB06A9" w14:paraId="44B7F9CC" w14:textId="77777777" w:rsidTr="007B0B7A">
        <w:trPr>
          <w:trHeight w:val="760"/>
        </w:trPr>
        <w:tc>
          <w:tcPr>
            <w:tcW w:w="4680" w:type="dxa"/>
            <w:tcMar>
              <w:top w:w="100" w:type="dxa"/>
              <w:left w:w="100" w:type="dxa"/>
              <w:bottom w:w="100" w:type="dxa"/>
              <w:right w:w="100" w:type="dxa"/>
            </w:tcMar>
          </w:tcPr>
          <w:p w14:paraId="1DC2EDEE" w14:textId="77777777" w:rsidR="00BB06A9" w:rsidRPr="00BB06A9" w:rsidRDefault="00BB06A9" w:rsidP="00BB06A9">
            <w:pPr>
              <w:textAlignment w:val="baseline"/>
              <w:rPr>
                <w:color w:val="000000"/>
                <w:szCs w:val="24"/>
              </w:rPr>
            </w:pPr>
            <w:r w:rsidRPr="00BB06A9">
              <w:rPr>
                <w:color w:val="000000"/>
                <w:szCs w:val="24"/>
              </w:rPr>
              <w:t>1. Robot not able to travel through the tunnel</w:t>
            </w:r>
          </w:p>
        </w:tc>
        <w:tc>
          <w:tcPr>
            <w:tcW w:w="4680" w:type="dxa"/>
            <w:tcMar>
              <w:top w:w="100" w:type="dxa"/>
              <w:left w:w="100" w:type="dxa"/>
              <w:bottom w:w="100" w:type="dxa"/>
              <w:right w:w="100" w:type="dxa"/>
            </w:tcMar>
          </w:tcPr>
          <w:p w14:paraId="5A2E7E81" w14:textId="77777777" w:rsidR="00BB06A9" w:rsidRPr="00BB06A9" w:rsidRDefault="00BB06A9" w:rsidP="00BB06A9">
            <w:pPr>
              <w:textAlignment w:val="baseline"/>
              <w:rPr>
                <w:color w:val="000000"/>
                <w:szCs w:val="24"/>
              </w:rPr>
            </w:pPr>
            <w:r w:rsidRPr="00BB06A9">
              <w:rPr>
                <w:color w:val="000000"/>
                <w:szCs w:val="24"/>
              </w:rPr>
              <w:t>Recalculate necessary torque and verify the amount of current being sent to each motor/Consider larger wheel diameter</w:t>
            </w:r>
          </w:p>
        </w:tc>
      </w:tr>
      <w:tr w:rsidR="00BB06A9" w:rsidRPr="00BB06A9" w14:paraId="6592F0E7" w14:textId="77777777" w:rsidTr="007B0B7A">
        <w:tc>
          <w:tcPr>
            <w:tcW w:w="4680" w:type="dxa"/>
            <w:tcMar>
              <w:top w:w="100" w:type="dxa"/>
              <w:left w:w="100" w:type="dxa"/>
              <w:bottom w:w="100" w:type="dxa"/>
              <w:right w:w="100" w:type="dxa"/>
            </w:tcMar>
          </w:tcPr>
          <w:p w14:paraId="60F6E644" w14:textId="77777777" w:rsidR="00BB06A9" w:rsidRPr="00BB06A9" w:rsidRDefault="00BB06A9" w:rsidP="00BB06A9">
            <w:pPr>
              <w:textAlignment w:val="baseline"/>
              <w:rPr>
                <w:color w:val="000000"/>
                <w:szCs w:val="24"/>
              </w:rPr>
            </w:pPr>
            <w:r w:rsidRPr="00BB06A9">
              <w:rPr>
                <w:color w:val="000000"/>
                <w:szCs w:val="24"/>
              </w:rPr>
              <w:t>2. Wheels not gaining enough traction</w:t>
            </w:r>
          </w:p>
        </w:tc>
        <w:tc>
          <w:tcPr>
            <w:tcW w:w="4680" w:type="dxa"/>
            <w:tcMar>
              <w:top w:w="100" w:type="dxa"/>
              <w:left w:w="100" w:type="dxa"/>
              <w:bottom w:w="100" w:type="dxa"/>
              <w:right w:w="100" w:type="dxa"/>
            </w:tcMar>
          </w:tcPr>
          <w:p w14:paraId="7AECB2C4" w14:textId="77777777" w:rsidR="00BB06A9" w:rsidRPr="00BB06A9" w:rsidRDefault="00BB06A9" w:rsidP="00BB06A9">
            <w:pPr>
              <w:textAlignment w:val="baseline"/>
              <w:rPr>
                <w:color w:val="000000"/>
                <w:szCs w:val="24"/>
              </w:rPr>
            </w:pPr>
            <w:r w:rsidRPr="00BB06A9">
              <w:rPr>
                <w:color w:val="000000"/>
                <w:szCs w:val="24"/>
              </w:rPr>
              <w:t>Consider adding high-traction sticky tire coats over back wheels to increase tread.</w:t>
            </w:r>
          </w:p>
        </w:tc>
      </w:tr>
      <w:tr w:rsidR="00BB06A9" w:rsidRPr="00BB06A9" w14:paraId="1BA33854" w14:textId="77777777" w:rsidTr="007B0B7A">
        <w:tc>
          <w:tcPr>
            <w:tcW w:w="4680" w:type="dxa"/>
            <w:tcMar>
              <w:top w:w="100" w:type="dxa"/>
              <w:left w:w="100" w:type="dxa"/>
              <w:bottom w:w="100" w:type="dxa"/>
              <w:right w:w="100" w:type="dxa"/>
            </w:tcMar>
          </w:tcPr>
          <w:p w14:paraId="5130B6BE" w14:textId="77777777" w:rsidR="00BB06A9" w:rsidRPr="00BB06A9" w:rsidRDefault="00BB06A9" w:rsidP="00BB06A9">
            <w:pPr>
              <w:textAlignment w:val="baseline"/>
              <w:rPr>
                <w:color w:val="000000"/>
                <w:szCs w:val="24"/>
              </w:rPr>
            </w:pPr>
            <w:r w:rsidRPr="00BB06A9">
              <w:rPr>
                <w:color w:val="000000"/>
                <w:szCs w:val="24"/>
              </w:rPr>
              <w:t>3. Front wheels not rotating fast enough.</w:t>
            </w:r>
          </w:p>
        </w:tc>
        <w:tc>
          <w:tcPr>
            <w:tcW w:w="4680" w:type="dxa"/>
            <w:tcMar>
              <w:top w:w="100" w:type="dxa"/>
              <w:left w:w="100" w:type="dxa"/>
              <w:bottom w:w="100" w:type="dxa"/>
              <w:right w:w="100" w:type="dxa"/>
            </w:tcMar>
          </w:tcPr>
          <w:p w14:paraId="54DF7548" w14:textId="77777777" w:rsidR="00BB06A9" w:rsidRPr="00BB06A9" w:rsidRDefault="00BB06A9" w:rsidP="00BB06A9">
            <w:pPr>
              <w:textAlignment w:val="baseline"/>
              <w:rPr>
                <w:color w:val="000000"/>
                <w:szCs w:val="24"/>
              </w:rPr>
            </w:pPr>
            <w:r w:rsidRPr="00BB06A9">
              <w:rPr>
                <w:color w:val="000000"/>
                <w:szCs w:val="24"/>
              </w:rPr>
              <w:t>Make sure that the front axles have enough space for the front wheels to rotate around efficiently.</w:t>
            </w:r>
          </w:p>
        </w:tc>
      </w:tr>
      <w:tr w:rsidR="00BB06A9" w:rsidRPr="00BB06A9" w14:paraId="1A5A00E6" w14:textId="77777777" w:rsidTr="007B0B7A">
        <w:tc>
          <w:tcPr>
            <w:tcW w:w="4680" w:type="dxa"/>
            <w:tcMar>
              <w:top w:w="100" w:type="dxa"/>
              <w:left w:w="100" w:type="dxa"/>
              <w:bottom w:w="100" w:type="dxa"/>
              <w:right w:w="100" w:type="dxa"/>
            </w:tcMar>
          </w:tcPr>
          <w:p w14:paraId="5FB4BAF1" w14:textId="77777777" w:rsidR="00BB06A9" w:rsidRPr="00BB06A9" w:rsidRDefault="00BB06A9" w:rsidP="00BB06A9">
            <w:pPr>
              <w:textAlignment w:val="baseline"/>
              <w:rPr>
                <w:color w:val="000000"/>
                <w:szCs w:val="24"/>
              </w:rPr>
            </w:pPr>
            <w:r w:rsidRPr="00BB06A9">
              <w:rPr>
                <w:color w:val="000000"/>
                <w:szCs w:val="24"/>
              </w:rPr>
              <w:t>4. Chain between the front and back sprockets falling off track.</w:t>
            </w:r>
          </w:p>
        </w:tc>
        <w:tc>
          <w:tcPr>
            <w:tcW w:w="4680" w:type="dxa"/>
            <w:tcMar>
              <w:top w:w="100" w:type="dxa"/>
              <w:left w:w="100" w:type="dxa"/>
              <w:bottom w:w="100" w:type="dxa"/>
              <w:right w:w="100" w:type="dxa"/>
            </w:tcMar>
          </w:tcPr>
          <w:p w14:paraId="337493E1" w14:textId="45902A20" w:rsidR="00BB06A9" w:rsidRPr="00BB06A9" w:rsidRDefault="00BB06A9" w:rsidP="00BB06A9">
            <w:pPr>
              <w:textAlignment w:val="baseline"/>
              <w:rPr>
                <w:color w:val="000000"/>
                <w:szCs w:val="24"/>
              </w:rPr>
            </w:pPr>
            <w:r w:rsidRPr="00BB06A9">
              <w:rPr>
                <w:color w:val="000000"/>
                <w:szCs w:val="24"/>
              </w:rPr>
              <w:t xml:space="preserve">Verify that the necessary amount of chain links </w:t>
            </w:r>
            <w:r w:rsidR="00810DD1" w:rsidRPr="00BB06A9">
              <w:rPr>
                <w:color w:val="000000"/>
                <w:szCs w:val="24"/>
              </w:rPr>
              <w:t>is</w:t>
            </w:r>
            <w:r w:rsidRPr="00BB06A9">
              <w:rPr>
                <w:color w:val="000000"/>
                <w:szCs w:val="24"/>
              </w:rPr>
              <w:t xml:space="preserve"> used. Consider adding more/less chain links.</w:t>
            </w:r>
          </w:p>
        </w:tc>
      </w:tr>
    </w:tbl>
    <w:p w14:paraId="2C8A6657" w14:textId="77777777" w:rsidR="00BB06A9" w:rsidRDefault="00BB06A9" w:rsidP="00C833C2">
      <w:pPr>
        <w:textAlignment w:val="baseline"/>
        <w:rPr>
          <w:color w:val="000000"/>
          <w:szCs w:val="24"/>
        </w:rPr>
      </w:pPr>
    </w:p>
    <w:p w14:paraId="20FE703D" w14:textId="13506BA3" w:rsidR="00BB06A9" w:rsidRDefault="00BB06A9" w:rsidP="00C833C2">
      <w:pPr>
        <w:textAlignment w:val="baseline"/>
        <w:rPr>
          <w:color w:val="000000"/>
          <w:szCs w:val="24"/>
        </w:rPr>
      </w:pPr>
    </w:p>
    <w:p w14:paraId="65635627" w14:textId="77777777" w:rsidR="00BB06A9" w:rsidRPr="00C64059" w:rsidRDefault="00BB06A9" w:rsidP="00C833C2">
      <w:pPr>
        <w:textAlignment w:val="baseline"/>
        <w:rPr>
          <w:color w:val="000000"/>
          <w:szCs w:val="24"/>
        </w:rPr>
      </w:pPr>
    </w:p>
    <w:p w14:paraId="089D31B5" w14:textId="77777777" w:rsidR="00BB06A9" w:rsidRDefault="00BB06A9">
      <w:pPr>
        <w:jc w:val="left"/>
        <w:rPr>
          <w:b/>
          <w:sz w:val="32"/>
          <w:szCs w:val="28"/>
        </w:rPr>
      </w:pPr>
      <w:r>
        <w:br w:type="page"/>
      </w:r>
    </w:p>
    <w:p w14:paraId="0FBBE9C7" w14:textId="5484E049" w:rsidR="006660BB" w:rsidRDefault="006660BB">
      <w:pPr>
        <w:pStyle w:val="Heading2"/>
      </w:pPr>
      <w:bookmarkStart w:id="403" w:name="_Toc434233406"/>
      <w:r>
        <w:t>Navigation</w:t>
      </w:r>
      <w:bookmarkEnd w:id="403"/>
      <w:r>
        <w:t xml:space="preserve"> </w:t>
      </w:r>
    </w:p>
    <w:p w14:paraId="3704393B" w14:textId="77777777" w:rsidR="006660BB" w:rsidRDefault="006660BB" w:rsidP="006660BB">
      <w:pPr>
        <w:textAlignment w:val="baseline"/>
        <w:rPr>
          <w:color w:val="000000"/>
          <w:szCs w:val="24"/>
        </w:rPr>
      </w:pPr>
      <w:r w:rsidRPr="00C64059">
        <w:rPr>
          <w:color w:val="000000"/>
          <w:szCs w:val="24"/>
        </w:rPr>
        <w:t>Terence Staples</w:t>
      </w:r>
    </w:p>
    <w:p w14:paraId="38146047" w14:textId="77777777" w:rsidR="006660BB" w:rsidRDefault="006660BB" w:rsidP="006660BB">
      <w:pPr>
        <w:textAlignment w:val="baseline"/>
        <w:rPr>
          <w:color w:val="000000"/>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B06A9" w:rsidRPr="00BB06A9" w14:paraId="161EDF1D" w14:textId="77777777" w:rsidTr="007B0B7A">
        <w:tc>
          <w:tcPr>
            <w:tcW w:w="4680" w:type="dxa"/>
            <w:tcMar>
              <w:top w:w="100" w:type="dxa"/>
              <w:left w:w="100" w:type="dxa"/>
              <w:bottom w:w="100" w:type="dxa"/>
              <w:right w:w="100" w:type="dxa"/>
            </w:tcMar>
          </w:tcPr>
          <w:p w14:paraId="757ADE8C" w14:textId="77777777" w:rsidR="00BB06A9" w:rsidRPr="00BB06A9" w:rsidRDefault="00BB06A9" w:rsidP="00BB06A9">
            <w:pPr>
              <w:textAlignment w:val="baseline"/>
              <w:rPr>
                <w:color w:val="000000"/>
                <w:szCs w:val="24"/>
              </w:rPr>
            </w:pPr>
            <w:r w:rsidRPr="00BB06A9">
              <w:rPr>
                <w:b/>
                <w:color w:val="000000"/>
                <w:szCs w:val="24"/>
              </w:rPr>
              <w:t>Problem</w:t>
            </w:r>
          </w:p>
        </w:tc>
        <w:tc>
          <w:tcPr>
            <w:tcW w:w="4680" w:type="dxa"/>
            <w:tcMar>
              <w:top w:w="100" w:type="dxa"/>
              <w:left w:w="100" w:type="dxa"/>
              <w:bottom w:w="100" w:type="dxa"/>
              <w:right w:w="100" w:type="dxa"/>
            </w:tcMar>
          </w:tcPr>
          <w:p w14:paraId="05B89AFF" w14:textId="77777777" w:rsidR="00BB06A9" w:rsidRPr="00BB06A9" w:rsidRDefault="00BB06A9" w:rsidP="00BB06A9">
            <w:pPr>
              <w:textAlignment w:val="baseline"/>
              <w:rPr>
                <w:color w:val="000000"/>
                <w:szCs w:val="24"/>
              </w:rPr>
            </w:pPr>
            <w:r w:rsidRPr="00BB06A9">
              <w:rPr>
                <w:b/>
                <w:color w:val="000000"/>
                <w:szCs w:val="24"/>
              </w:rPr>
              <w:t>Solution</w:t>
            </w:r>
          </w:p>
        </w:tc>
      </w:tr>
      <w:tr w:rsidR="00BB06A9" w:rsidRPr="00BB06A9" w14:paraId="2C91B847" w14:textId="77777777" w:rsidTr="007B0B7A">
        <w:trPr>
          <w:trHeight w:val="760"/>
        </w:trPr>
        <w:tc>
          <w:tcPr>
            <w:tcW w:w="4680" w:type="dxa"/>
            <w:tcMar>
              <w:top w:w="100" w:type="dxa"/>
              <w:left w:w="100" w:type="dxa"/>
              <w:bottom w:w="100" w:type="dxa"/>
              <w:right w:w="100" w:type="dxa"/>
            </w:tcMar>
          </w:tcPr>
          <w:p w14:paraId="39621109" w14:textId="77777777" w:rsidR="00BB06A9" w:rsidRPr="00BB06A9" w:rsidRDefault="00BB06A9" w:rsidP="00BB06A9">
            <w:pPr>
              <w:textAlignment w:val="baseline"/>
              <w:rPr>
                <w:color w:val="000000"/>
                <w:szCs w:val="24"/>
              </w:rPr>
            </w:pPr>
            <w:r w:rsidRPr="00BB06A9">
              <w:rPr>
                <w:color w:val="000000"/>
                <w:szCs w:val="24"/>
              </w:rPr>
              <w:t>1. LIDAR not able to connect to BeagleBone through the USB hub</w:t>
            </w:r>
          </w:p>
        </w:tc>
        <w:tc>
          <w:tcPr>
            <w:tcW w:w="4680" w:type="dxa"/>
            <w:tcMar>
              <w:top w:w="100" w:type="dxa"/>
              <w:left w:w="100" w:type="dxa"/>
              <w:bottom w:w="100" w:type="dxa"/>
              <w:right w:w="100" w:type="dxa"/>
            </w:tcMar>
          </w:tcPr>
          <w:p w14:paraId="02345446" w14:textId="77777777" w:rsidR="00BB06A9" w:rsidRPr="00BB06A9" w:rsidRDefault="00BB06A9" w:rsidP="00BB06A9">
            <w:pPr>
              <w:textAlignment w:val="baseline"/>
              <w:rPr>
                <w:color w:val="000000"/>
                <w:szCs w:val="24"/>
              </w:rPr>
            </w:pPr>
            <w:r w:rsidRPr="00BB06A9">
              <w:rPr>
                <w:color w:val="000000"/>
                <w:szCs w:val="24"/>
              </w:rPr>
              <w:t>Utilized pin connections on BBB and power the motor externally</w:t>
            </w:r>
          </w:p>
        </w:tc>
      </w:tr>
      <w:tr w:rsidR="00BB06A9" w:rsidRPr="00BB06A9" w14:paraId="1D6F95A1" w14:textId="77777777" w:rsidTr="007B0B7A">
        <w:tc>
          <w:tcPr>
            <w:tcW w:w="4680" w:type="dxa"/>
            <w:tcMar>
              <w:top w:w="100" w:type="dxa"/>
              <w:left w:w="100" w:type="dxa"/>
              <w:bottom w:w="100" w:type="dxa"/>
              <w:right w:w="100" w:type="dxa"/>
            </w:tcMar>
          </w:tcPr>
          <w:p w14:paraId="6D575422" w14:textId="77777777" w:rsidR="00BB06A9" w:rsidRPr="00BB06A9" w:rsidRDefault="00BB06A9" w:rsidP="00BB06A9">
            <w:pPr>
              <w:textAlignment w:val="baseline"/>
              <w:rPr>
                <w:color w:val="000000"/>
                <w:szCs w:val="24"/>
              </w:rPr>
            </w:pPr>
            <w:r w:rsidRPr="00BB06A9">
              <w:rPr>
                <w:color w:val="000000"/>
                <w:szCs w:val="24"/>
              </w:rPr>
              <w:t>2. LIDAR algorithm utilized provides data not consistent with what is being seen on the playing board</w:t>
            </w:r>
          </w:p>
        </w:tc>
        <w:tc>
          <w:tcPr>
            <w:tcW w:w="4680" w:type="dxa"/>
            <w:tcMar>
              <w:top w:w="100" w:type="dxa"/>
              <w:left w:w="100" w:type="dxa"/>
              <w:bottom w:w="100" w:type="dxa"/>
              <w:right w:w="100" w:type="dxa"/>
            </w:tcMar>
          </w:tcPr>
          <w:p w14:paraId="4A43931D" w14:textId="77777777" w:rsidR="00BB06A9" w:rsidRPr="00BB06A9" w:rsidRDefault="00BB06A9" w:rsidP="00BB06A9">
            <w:pPr>
              <w:textAlignment w:val="baseline"/>
              <w:rPr>
                <w:color w:val="000000"/>
                <w:szCs w:val="24"/>
              </w:rPr>
            </w:pPr>
            <w:r w:rsidRPr="00BB06A9">
              <w:rPr>
                <w:color w:val="000000"/>
                <w:szCs w:val="24"/>
              </w:rPr>
              <w:t>Modify code and test until the desired results are obtained</w:t>
            </w:r>
          </w:p>
        </w:tc>
      </w:tr>
      <w:tr w:rsidR="00BB06A9" w:rsidRPr="00BB06A9" w14:paraId="5E669056" w14:textId="77777777" w:rsidTr="007B0B7A">
        <w:tc>
          <w:tcPr>
            <w:tcW w:w="4680" w:type="dxa"/>
            <w:tcMar>
              <w:top w:w="100" w:type="dxa"/>
              <w:left w:w="100" w:type="dxa"/>
              <w:bottom w:w="100" w:type="dxa"/>
              <w:right w:w="100" w:type="dxa"/>
            </w:tcMar>
          </w:tcPr>
          <w:p w14:paraId="5CCC1003" w14:textId="77777777" w:rsidR="00BB06A9" w:rsidRPr="00BB06A9" w:rsidRDefault="00BB06A9" w:rsidP="00BB06A9">
            <w:pPr>
              <w:textAlignment w:val="baseline"/>
              <w:rPr>
                <w:color w:val="000000"/>
                <w:szCs w:val="24"/>
              </w:rPr>
            </w:pPr>
            <w:r w:rsidRPr="00BB06A9">
              <w:rPr>
                <w:color w:val="000000"/>
                <w:szCs w:val="24"/>
              </w:rPr>
              <w:t>3. Block after placement distort the position reading (x,y)</w:t>
            </w:r>
          </w:p>
        </w:tc>
        <w:tc>
          <w:tcPr>
            <w:tcW w:w="4680" w:type="dxa"/>
            <w:tcMar>
              <w:top w:w="100" w:type="dxa"/>
              <w:left w:w="100" w:type="dxa"/>
              <w:bottom w:w="100" w:type="dxa"/>
              <w:right w:w="100" w:type="dxa"/>
            </w:tcMar>
          </w:tcPr>
          <w:p w14:paraId="1B8F2AB8" w14:textId="77777777" w:rsidR="00BB06A9" w:rsidRPr="00BB06A9" w:rsidRDefault="00BB06A9" w:rsidP="00BB06A9">
            <w:pPr>
              <w:textAlignment w:val="baseline"/>
              <w:rPr>
                <w:color w:val="000000"/>
                <w:szCs w:val="24"/>
              </w:rPr>
            </w:pPr>
            <w:r w:rsidRPr="00BB06A9">
              <w:rPr>
                <w:color w:val="000000"/>
                <w:szCs w:val="24"/>
              </w:rPr>
              <w:t>Code can be modified to mitigate this problem</w:t>
            </w:r>
          </w:p>
        </w:tc>
      </w:tr>
    </w:tbl>
    <w:p w14:paraId="1188906C" w14:textId="77777777" w:rsidR="00BB06A9" w:rsidRDefault="00BB06A9" w:rsidP="006660BB">
      <w:pPr>
        <w:textAlignment w:val="baseline"/>
        <w:rPr>
          <w:color w:val="000000"/>
          <w:szCs w:val="24"/>
        </w:rPr>
      </w:pPr>
    </w:p>
    <w:p w14:paraId="07C159F9" w14:textId="77777777" w:rsidR="00BB06A9" w:rsidRDefault="00BB06A9" w:rsidP="006660BB">
      <w:pPr>
        <w:textAlignment w:val="baseline"/>
        <w:rPr>
          <w:color w:val="000000"/>
          <w:szCs w:val="24"/>
        </w:rPr>
      </w:pPr>
    </w:p>
    <w:p w14:paraId="2DBDE6D7" w14:textId="77777777" w:rsidR="00BB06A9" w:rsidRDefault="00BB06A9">
      <w:pPr>
        <w:jc w:val="left"/>
        <w:rPr>
          <w:b/>
          <w:color w:val="000000"/>
          <w:sz w:val="32"/>
          <w:szCs w:val="24"/>
        </w:rPr>
      </w:pPr>
      <w:r>
        <w:rPr>
          <w:color w:val="000000"/>
          <w:szCs w:val="24"/>
        </w:rPr>
        <w:br w:type="page"/>
      </w:r>
    </w:p>
    <w:p w14:paraId="23937095" w14:textId="77777777" w:rsidR="00C833C2" w:rsidRDefault="00C833C2">
      <w:pPr>
        <w:pStyle w:val="Heading2"/>
      </w:pPr>
      <w:bookmarkStart w:id="404" w:name="_Toc434185768"/>
      <w:bookmarkStart w:id="405" w:name="_Toc434186877"/>
      <w:bookmarkStart w:id="406" w:name="_Toc434187077"/>
      <w:bookmarkStart w:id="407" w:name="_Toc434233407"/>
      <w:bookmarkEnd w:id="404"/>
      <w:bookmarkEnd w:id="405"/>
      <w:bookmarkEnd w:id="406"/>
      <w:r w:rsidRPr="00C64059">
        <w:t>Microcontroller</w:t>
      </w:r>
      <w:r>
        <w:t xml:space="preserve"> &amp; Logistics</w:t>
      </w:r>
      <w:bookmarkEnd w:id="407"/>
      <w:r>
        <w:t xml:space="preserve"> </w:t>
      </w:r>
    </w:p>
    <w:p w14:paraId="7FE39D8C" w14:textId="42F89471" w:rsidR="000C5A26" w:rsidRDefault="00C833C2" w:rsidP="00C833C2">
      <w:pPr>
        <w:textAlignment w:val="baseline"/>
        <w:rPr>
          <w:color w:val="000000"/>
          <w:szCs w:val="24"/>
        </w:rPr>
      </w:pPr>
      <w:r w:rsidRPr="00C64059">
        <w:rPr>
          <w:color w:val="000000"/>
          <w:szCs w:val="24"/>
        </w:rPr>
        <w:t>Peter Corcoran</w:t>
      </w:r>
    </w:p>
    <w:p w14:paraId="694D8D6F" w14:textId="77777777" w:rsidR="00BB06A9" w:rsidRDefault="00BB06A9" w:rsidP="00C833C2">
      <w:pPr>
        <w:textAlignment w:val="baseline"/>
        <w:rPr>
          <w:color w:val="000000"/>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B06A9" w:rsidRPr="00BB06A9" w14:paraId="13ADA9C1" w14:textId="77777777" w:rsidTr="007B0B7A">
        <w:tc>
          <w:tcPr>
            <w:tcW w:w="4680" w:type="dxa"/>
            <w:tcMar>
              <w:top w:w="100" w:type="dxa"/>
              <w:left w:w="100" w:type="dxa"/>
              <w:bottom w:w="100" w:type="dxa"/>
              <w:right w:w="100" w:type="dxa"/>
            </w:tcMar>
          </w:tcPr>
          <w:p w14:paraId="27FD1831" w14:textId="77777777" w:rsidR="00BB06A9" w:rsidRPr="00BB06A9" w:rsidRDefault="00BB06A9" w:rsidP="00BB06A9">
            <w:pPr>
              <w:textAlignment w:val="baseline"/>
              <w:rPr>
                <w:color w:val="000000"/>
                <w:szCs w:val="24"/>
              </w:rPr>
            </w:pPr>
            <w:r w:rsidRPr="00BB06A9">
              <w:rPr>
                <w:b/>
                <w:color w:val="000000"/>
                <w:szCs w:val="24"/>
              </w:rPr>
              <w:t>Problem</w:t>
            </w:r>
          </w:p>
        </w:tc>
        <w:tc>
          <w:tcPr>
            <w:tcW w:w="4680" w:type="dxa"/>
            <w:tcMar>
              <w:top w:w="100" w:type="dxa"/>
              <w:left w:w="100" w:type="dxa"/>
              <w:bottom w:w="100" w:type="dxa"/>
              <w:right w:w="100" w:type="dxa"/>
            </w:tcMar>
          </w:tcPr>
          <w:p w14:paraId="3395C4DA" w14:textId="77777777" w:rsidR="00BB06A9" w:rsidRPr="00BB06A9" w:rsidRDefault="00BB06A9" w:rsidP="00BB06A9">
            <w:pPr>
              <w:textAlignment w:val="baseline"/>
              <w:rPr>
                <w:color w:val="000000"/>
                <w:szCs w:val="24"/>
              </w:rPr>
            </w:pPr>
            <w:r w:rsidRPr="00BB06A9">
              <w:rPr>
                <w:b/>
                <w:color w:val="000000"/>
                <w:szCs w:val="24"/>
              </w:rPr>
              <w:t>Solution</w:t>
            </w:r>
          </w:p>
        </w:tc>
      </w:tr>
      <w:tr w:rsidR="00BB06A9" w:rsidRPr="00BB06A9" w14:paraId="3EBBF769" w14:textId="77777777" w:rsidTr="007B0B7A">
        <w:trPr>
          <w:trHeight w:val="760"/>
        </w:trPr>
        <w:tc>
          <w:tcPr>
            <w:tcW w:w="4680" w:type="dxa"/>
            <w:tcMar>
              <w:top w:w="100" w:type="dxa"/>
              <w:left w:w="100" w:type="dxa"/>
              <w:bottom w:w="100" w:type="dxa"/>
              <w:right w:w="100" w:type="dxa"/>
            </w:tcMar>
          </w:tcPr>
          <w:p w14:paraId="0855FA54" w14:textId="462DEBF3" w:rsidR="00BB06A9" w:rsidRPr="00BB06A9" w:rsidRDefault="00BB06A9" w:rsidP="00BB06A9">
            <w:pPr>
              <w:textAlignment w:val="baseline"/>
              <w:rPr>
                <w:color w:val="000000"/>
                <w:szCs w:val="24"/>
              </w:rPr>
            </w:pPr>
            <w:r w:rsidRPr="00BB06A9">
              <w:rPr>
                <w:color w:val="000000"/>
                <w:szCs w:val="24"/>
              </w:rPr>
              <w:t>Libraries used in Link Layers may not have need functions to make system function</w:t>
            </w:r>
          </w:p>
        </w:tc>
        <w:tc>
          <w:tcPr>
            <w:tcW w:w="4680" w:type="dxa"/>
            <w:tcMar>
              <w:top w:w="100" w:type="dxa"/>
              <w:left w:w="100" w:type="dxa"/>
              <w:bottom w:w="100" w:type="dxa"/>
              <w:right w:w="100" w:type="dxa"/>
            </w:tcMar>
          </w:tcPr>
          <w:p w14:paraId="6571183E" w14:textId="0D36C913" w:rsidR="00BB06A9" w:rsidRPr="00BB06A9" w:rsidRDefault="00BB06A9" w:rsidP="00BB06A9">
            <w:pPr>
              <w:textAlignment w:val="baseline"/>
              <w:rPr>
                <w:color w:val="000000"/>
                <w:szCs w:val="24"/>
              </w:rPr>
            </w:pPr>
            <w:r w:rsidRPr="00BB06A9">
              <w:rPr>
                <w:color w:val="000000"/>
                <w:szCs w:val="24"/>
              </w:rPr>
              <w:t>Libraries will need to be tested to ensure functionality will be appropriate for use</w:t>
            </w:r>
          </w:p>
        </w:tc>
      </w:tr>
      <w:tr w:rsidR="00BB06A9" w:rsidRPr="00BB06A9" w14:paraId="77454A9D" w14:textId="77777777" w:rsidTr="007B0B7A">
        <w:tc>
          <w:tcPr>
            <w:tcW w:w="4680" w:type="dxa"/>
            <w:tcMar>
              <w:top w:w="100" w:type="dxa"/>
              <w:left w:w="100" w:type="dxa"/>
              <w:bottom w:w="100" w:type="dxa"/>
              <w:right w:w="100" w:type="dxa"/>
            </w:tcMar>
          </w:tcPr>
          <w:p w14:paraId="4C0F5EC5" w14:textId="271CD8CD" w:rsidR="00BB06A9" w:rsidRPr="00BB06A9" w:rsidRDefault="00BB06A9">
            <w:pPr>
              <w:textAlignment w:val="baseline"/>
              <w:rPr>
                <w:color w:val="000000"/>
                <w:szCs w:val="24"/>
              </w:rPr>
            </w:pPr>
            <w:r w:rsidRPr="00BB06A9">
              <w:rPr>
                <w:color w:val="000000"/>
                <w:szCs w:val="24"/>
              </w:rPr>
              <w:t>USB device communication</w:t>
            </w:r>
          </w:p>
        </w:tc>
        <w:tc>
          <w:tcPr>
            <w:tcW w:w="4680" w:type="dxa"/>
            <w:tcMar>
              <w:top w:w="100" w:type="dxa"/>
              <w:left w:w="100" w:type="dxa"/>
              <w:bottom w:w="100" w:type="dxa"/>
              <w:right w:w="100" w:type="dxa"/>
            </w:tcMar>
          </w:tcPr>
          <w:p w14:paraId="04B38D6D" w14:textId="7AA23214" w:rsidR="00BB06A9" w:rsidRPr="00BB06A9" w:rsidRDefault="00BB06A9" w:rsidP="00BB06A9">
            <w:pPr>
              <w:textAlignment w:val="baseline"/>
              <w:rPr>
                <w:color w:val="000000"/>
                <w:szCs w:val="24"/>
              </w:rPr>
            </w:pPr>
            <w:r w:rsidRPr="00BB06A9">
              <w:rPr>
                <w:color w:val="000000"/>
                <w:szCs w:val="24"/>
              </w:rPr>
              <w:t>USB device communication with devices will need to be tested to ensure the systems can talk to each other without collision.</w:t>
            </w:r>
          </w:p>
        </w:tc>
      </w:tr>
      <w:tr w:rsidR="00BB06A9" w:rsidRPr="00BB06A9" w14:paraId="17CB1517" w14:textId="77777777" w:rsidTr="007B0B7A">
        <w:tc>
          <w:tcPr>
            <w:tcW w:w="4680" w:type="dxa"/>
            <w:tcMar>
              <w:top w:w="100" w:type="dxa"/>
              <w:left w:w="100" w:type="dxa"/>
              <w:bottom w:w="100" w:type="dxa"/>
              <w:right w:w="100" w:type="dxa"/>
            </w:tcMar>
          </w:tcPr>
          <w:p w14:paraId="3F5136F0" w14:textId="29B5765F" w:rsidR="00BB06A9" w:rsidRDefault="00BB06A9" w:rsidP="0016123D">
            <w:pPr>
              <w:spacing w:before="100" w:beforeAutospacing="1" w:after="100" w:afterAutospacing="1"/>
              <w:textAlignment w:val="baseline"/>
              <w:rPr>
                <w:color w:val="000000"/>
                <w:szCs w:val="24"/>
              </w:rPr>
            </w:pPr>
            <w:r>
              <w:rPr>
                <w:color w:val="000000"/>
                <w:szCs w:val="24"/>
              </w:rPr>
              <w:t xml:space="preserve">LIDAR communication &amp; Link Layer libraries make it difficult to develop concrete solution.  </w:t>
            </w:r>
          </w:p>
          <w:p w14:paraId="384C55D5" w14:textId="60893F80" w:rsidR="00BB06A9" w:rsidRPr="00BB06A9" w:rsidRDefault="00BB06A9" w:rsidP="00BB06A9">
            <w:pPr>
              <w:textAlignment w:val="baseline"/>
              <w:rPr>
                <w:color w:val="000000"/>
                <w:szCs w:val="24"/>
              </w:rPr>
            </w:pPr>
          </w:p>
        </w:tc>
        <w:tc>
          <w:tcPr>
            <w:tcW w:w="4680" w:type="dxa"/>
            <w:tcMar>
              <w:top w:w="100" w:type="dxa"/>
              <w:left w:w="100" w:type="dxa"/>
              <w:bottom w:w="100" w:type="dxa"/>
              <w:right w:w="100" w:type="dxa"/>
            </w:tcMar>
          </w:tcPr>
          <w:p w14:paraId="7F71929B" w14:textId="77777777" w:rsidR="00BB06A9" w:rsidRDefault="00BB06A9" w:rsidP="0016123D">
            <w:pPr>
              <w:spacing w:before="100" w:beforeAutospacing="1" w:after="100" w:afterAutospacing="1"/>
              <w:textAlignment w:val="baseline"/>
              <w:rPr>
                <w:color w:val="000000"/>
                <w:szCs w:val="24"/>
              </w:rPr>
            </w:pPr>
            <w:r>
              <w:rPr>
                <w:color w:val="000000"/>
                <w:szCs w:val="24"/>
              </w:rPr>
              <w:t>LIDAR communication &amp; Link Layer libraries will need to be identified or custom code needs to be written to take advantage of the technology.</w:t>
            </w:r>
          </w:p>
          <w:p w14:paraId="63859C53" w14:textId="7A8C5252" w:rsidR="00BB06A9" w:rsidRPr="00BB06A9" w:rsidRDefault="00BB06A9" w:rsidP="00BB06A9">
            <w:pPr>
              <w:textAlignment w:val="baseline"/>
              <w:rPr>
                <w:color w:val="000000"/>
                <w:szCs w:val="24"/>
              </w:rPr>
            </w:pPr>
          </w:p>
        </w:tc>
      </w:tr>
    </w:tbl>
    <w:p w14:paraId="077B093F" w14:textId="77777777" w:rsidR="00BB06A9" w:rsidRDefault="00BB06A9" w:rsidP="00C833C2">
      <w:pPr>
        <w:textAlignment w:val="baseline"/>
        <w:rPr>
          <w:color w:val="000000"/>
          <w:szCs w:val="24"/>
        </w:rPr>
      </w:pPr>
    </w:p>
    <w:p w14:paraId="6F5A9B73" w14:textId="54ABE6A2" w:rsidR="00DA543D" w:rsidRPr="00AA2EB1" w:rsidRDefault="00DA543D" w:rsidP="00AA2EB1"/>
    <w:p w14:paraId="2F84F056" w14:textId="77777777" w:rsidR="00BB06A9" w:rsidRDefault="00BB06A9">
      <w:pPr>
        <w:jc w:val="left"/>
        <w:rPr>
          <w:b/>
          <w:sz w:val="32"/>
          <w:szCs w:val="28"/>
        </w:rPr>
      </w:pPr>
      <w:r>
        <w:br w:type="page"/>
      </w:r>
    </w:p>
    <w:p w14:paraId="14AB6D73" w14:textId="743EFD36" w:rsidR="00C833C2" w:rsidRDefault="00C833C2">
      <w:pPr>
        <w:pStyle w:val="Heading2"/>
      </w:pPr>
      <w:bookmarkStart w:id="408" w:name="_Toc434233408"/>
      <w:r>
        <w:t xml:space="preserve">Power &amp; </w:t>
      </w:r>
      <w:r w:rsidRPr="00C64059">
        <w:t>Chassis</w:t>
      </w:r>
      <w:bookmarkEnd w:id="408"/>
      <w:r w:rsidRPr="00C64059">
        <w:t xml:space="preserve"> </w:t>
      </w:r>
    </w:p>
    <w:p w14:paraId="0F9281BD" w14:textId="77777777" w:rsidR="00C833C2" w:rsidRDefault="00C833C2" w:rsidP="00C833C2">
      <w:pPr>
        <w:textAlignment w:val="baseline"/>
        <w:rPr>
          <w:color w:val="000000"/>
          <w:szCs w:val="24"/>
        </w:rPr>
      </w:pPr>
      <w:r w:rsidRPr="00C64059">
        <w:rPr>
          <w:color w:val="000000"/>
          <w:szCs w:val="24"/>
        </w:rPr>
        <w:t>Ben Henson</w:t>
      </w:r>
    </w:p>
    <w:p w14:paraId="59AE41A1" w14:textId="13681087" w:rsidR="000C5A26" w:rsidRDefault="000C5A26" w:rsidP="00C833C2">
      <w:pPr>
        <w:textAlignment w:val="baseline"/>
        <w:rPr>
          <w:color w:val="000000"/>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B06A9" w:rsidRPr="00BB06A9" w14:paraId="61A13421" w14:textId="77777777" w:rsidTr="007B0B7A">
        <w:tc>
          <w:tcPr>
            <w:tcW w:w="4680" w:type="dxa"/>
            <w:tcMar>
              <w:top w:w="100" w:type="dxa"/>
              <w:left w:w="100" w:type="dxa"/>
              <w:bottom w:w="100" w:type="dxa"/>
              <w:right w:w="100" w:type="dxa"/>
            </w:tcMar>
          </w:tcPr>
          <w:p w14:paraId="499276CD" w14:textId="77777777" w:rsidR="00BB06A9" w:rsidRPr="00BB06A9" w:rsidRDefault="00BB06A9" w:rsidP="007B0B7A">
            <w:pPr>
              <w:textAlignment w:val="baseline"/>
              <w:rPr>
                <w:color w:val="000000"/>
                <w:szCs w:val="24"/>
              </w:rPr>
            </w:pPr>
            <w:r w:rsidRPr="00BB06A9">
              <w:rPr>
                <w:b/>
                <w:color w:val="000000"/>
                <w:szCs w:val="24"/>
              </w:rPr>
              <w:t>Problem</w:t>
            </w:r>
          </w:p>
        </w:tc>
        <w:tc>
          <w:tcPr>
            <w:tcW w:w="4680" w:type="dxa"/>
            <w:tcMar>
              <w:top w:w="100" w:type="dxa"/>
              <w:left w:w="100" w:type="dxa"/>
              <w:bottom w:w="100" w:type="dxa"/>
              <w:right w:w="100" w:type="dxa"/>
            </w:tcMar>
          </w:tcPr>
          <w:p w14:paraId="12E47675" w14:textId="77777777" w:rsidR="00BB06A9" w:rsidRPr="00BB06A9" w:rsidRDefault="00BB06A9" w:rsidP="007B0B7A">
            <w:pPr>
              <w:textAlignment w:val="baseline"/>
              <w:rPr>
                <w:color w:val="000000"/>
                <w:szCs w:val="24"/>
              </w:rPr>
            </w:pPr>
            <w:r w:rsidRPr="00BB06A9">
              <w:rPr>
                <w:b/>
                <w:color w:val="000000"/>
                <w:szCs w:val="24"/>
              </w:rPr>
              <w:t>Solution</w:t>
            </w:r>
          </w:p>
        </w:tc>
      </w:tr>
      <w:tr w:rsidR="00BB06A9" w:rsidRPr="00BB06A9" w14:paraId="47892C45" w14:textId="77777777" w:rsidTr="0016123D">
        <w:trPr>
          <w:trHeight w:val="760"/>
        </w:trPr>
        <w:tc>
          <w:tcPr>
            <w:tcW w:w="4680" w:type="dxa"/>
            <w:tcMar>
              <w:top w:w="100" w:type="dxa"/>
              <w:left w:w="100" w:type="dxa"/>
              <w:bottom w:w="100" w:type="dxa"/>
              <w:right w:w="100" w:type="dxa"/>
            </w:tcMar>
            <w:vAlign w:val="center"/>
          </w:tcPr>
          <w:p w14:paraId="0059B6BA" w14:textId="5844D7D3" w:rsidR="00BB06A9" w:rsidRDefault="00BB06A9" w:rsidP="0016123D">
            <w:pPr>
              <w:jc w:val="center"/>
              <w:textAlignment w:val="baseline"/>
              <w:rPr>
                <w:color w:val="000000"/>
                <w:szCs w:val="24"/>
              </w:rPr>
            </w:pPr>
          </w:p>
          <w:p w14:paraId="64188DF2" w14:textId="1D0A6405" w:rsidR="00BB06A9" w:rsidRDefault="00BB06A9" w:rsidP="0016123D">
            <w:pPr>
              <w:jc w:val="center"/>
              <w:rPr>
                <w:szCs w:val="24"/>
              </w:rPr>
            </w:pPr>
          </w:p>
          <w:p w14:paraId="5DB6D02E" w14:textId="61E9D2BD" w:rsidR="00BB06A9" w:rsidRPr="00BB06A9" w:rsidRDefault="00BB06A9" w:rsidP="0016123D">
            <w:pPr>
              <w:tabs>
                <w:tab w:val="left" w:pos="1240"/>
              </w:tabs>
              <w:jc w:val="center"/>
              <w:rPr>
                <w:szCs w:val="24"/>
              </w:rPr>
            </w:pPr>
            <w:r w:rsidRPr="00BB06A9">
              <w:rPr>
                <w:szCs w:val="24"/>
              </w:rPr>
              <w:t>Voltage regulators may not be able to provide enough current to meet load requirements.</w:t>
            </w:r>
          </w:p>
          <w:p w14:paraId="32ABC4E5" w14:textId="02AD5E0F" w:rsidR="00BB06A9" w:rsidRPr="0016123D" w:rsidRDefault="00BB06A9" w:rsidP="0016123D">
            <w:pPr>
              <w:tabs>
                <w:tab w:val="left" w:pos="1240"/>
              </w:tabs>
              <w:jc w:val="center"/>
              <w:rPr>
                <w:szCs w:val="24"/>
              </w:rPr>
            </w:pPr>
          </w:p>
        </w:tc>
        <w:tc>
          <w:tcPr>
            <w:tcW w:w="4680" w:type="dxa"/>
            <w:tcMar>
              <w:top w:w="100" w:type="dxa"/>
              <w:left w:w="100" w:type="dxa"/>
              <w:bottom w:w="100" w:type="dxa"/>
              <w:right w:w="100" w:type="dxa"/>
            </w:tcMar>
            <w:vAlign w:val="center"/>
          </w:tcPr>
          <w:p w14:paraId="0CC39DCB" w14:textId="07DF70F7" w:rsidR="00BB06A9" w:rsidRDefault="00BB06A9" w:rsidP="0016123D">
            <w:pPr>
              <w:jc w:val="center"/>
              <w:textAlignment w:val="baseline"/>
              <w:rPr>
                <w:color w:val="000000"/>
                <w:szCs w:val="24"/>
              </w:rPr>
            </w:pPr>
          </w:p>
          <w:p w14:paraId="21FD6AA8" w14:textId="5457EC38" w:rsidR="00BB06A9" w:rsidRPr="0016123D" w:rsidRDefault="00BB06A9" w:rsidP="0016123D">
            <w:pPr>
              <w:tabs>
                <w:tab w:val="left" w:pos="1120"/>
              </w:tabs>
              <w:jc w:val="center"/>
              <w:rPr>
                <w:szCs w:val="24"/>
              </w:rPr>
            </w:pPr>
            <w:r w:rsidRPr="00BB06A9">
              <w:rPr>
                <w:szCs w:val="24"/>
              </w:rPr>
              <w:t>Select regulators with greater current output than necessary so as to avoid this problem.</w:t>
            </w:r>
          </w:p>
        </w:tc>
      </w:tr>
      <w:tr w:rsidR="00BB06A9" w:rsidRPr="00BB06A9" w14:paraId="0F61018F" w14:textId="77777777" w:rsidTr="0016123D">
        <w:trPr>
          <w:trHeight w:val="717"/>
        </w:trPr>
        <w:tc>
          <w:tcPr>
            <w:tcW w:w="4680" w:type="dxa"/>
            <w:tcMar>
              <w:top w:w="100" w:type="dxa"/>
              <w:left w:w="100" w:type="dxa"/>
              <w:bottom w:w="100" w:type="dxa"/>
              <w:right w:w="100" w:type="dxa"/>
            </w:tcMar>
            <w:vAlign w:val="center"/>
          </w:tcPr>
          <w:p w14:paraId="74742BC5" w14:textId="46ACE883" w:rsidR="00BB06A9" w:rsidRPr="00BB06A9" w:rsidRDefault="00BB06A9" w:rsidP="0016123D">
            <w:pPr>
              <w:jc w:val="center"/>
              <w:textAlignment w:val="baseline"/>
              <w:rPr>
                <w:color w:val="000000"/>
                <w:szCs w:val="24"/>
              </w:rPr>
            </w:pPr>
            <w:r>
              <w:t>The chassis may tip if it runs over a dropped block</w:t>
            </w:r>
          </w:p>
        </w:tc>
        <w:tc>
          <w:tcPr>
            <w:tcW w:w="4680" w:type="dxa"/>
            <w:tcMar>
              <w:top w:w="100" w:type="dxa"/>
              <w:left w:w="100" w:type="dxa"/>
              <w:bottom w:w="100" w:type="dxa"/>
              <w:right w:w="100" w:type="dxa"/>
            </w:tcMar>
            <w:vAlign w:val="center"/>
          </w:tcPr>
          <w:p w14:paraId="27C017E2" w14:textId="13846566" w:rsidR="00BB06A9" w:rsidRDefault="00BB06A9" w:rsidP="0016123D">
            <w:pPr>
              <w:jc w:val="center"/>
              <w:textAlignment w:val="baseline"/>
              <w:rPr>
                <w:color w:val="000000"/>
                <w:szCs w:val="24"/>
              </w:rPr>
            </w:pPr>
          </w:p>
          <w:p w14:paraId="78951D11" w14:textId="62468EA0" w:rsidR="00BB06A9" w:rsidRPr="00BB06A9" w:rsidRDefault="00BB06A9" w:rsidP="0016123D">
            <w:pPr>
              <w:tabs>
                <w:tab w:val="left" w:pos="1653"/>
              </w:tabs>
              <w:jc w:val="center"/>
              <w:rPr>
                <w:szCs w:val="24"/>
              </w:rPr>
            </w:pPr>
            <w:r w:rsidRPr="00BB06A9">
              <w:rPr>
                <w:szCs w:val="24"/>
              </w:rPr>
              <w:t>Create the chassis so that it rides very low to the ground. This was a block would simply be pushed out of the way instead of run over.</w:t>
            </w:r>
          </w:p>
          <w:p w14:paraId="5932C0B6" w14:textId="0B17EAF9" w:rsidR="00BB06A9" w:rsidRPr="0016123D" w:rsidRDefault="00BB06A9" w:rsidP="0016123D">
            <w:pPr>
              <w:tabs>
                <w:tab w:val="left" w:pos="1653"/>
              </w:tabs>
              <w:jc w:val="center"/>
              <w:rPr>
                <w:szCs w:val="24"/>
              </w:rPr>
            </w:pPr>
          </w:p>
        </w:tc>
      </w:tr>
      <w:tr w:rsidR="00BB06A9" w:rsidRPr="00BB06A9" w14:paraId="65593343" w14:textId="77777777" w:rsidTr="0016123D">
        <w:tc>
          <w:tcPr>
            <w:tcW w:w="4680" w:type="dxa"/>
            <w:tcMar>
              <w:top w:w="100" w:type="dxa"/>
              <w:left w:w="100" w:type="dxa"/>
              <w:bottom w:w="100" w:type="dxa"/>
              <w:right w:w="100" w:type="dxa"/>
            </w:tcMar>
            <w:vAlign w:val="center"/>
          </w:tcPr>
          <w:p w14:paraId="1785973B" w14:textId="6936C0F4" w:rsidR="00BB06A9" w:rsidRPr="00BB06A9" w:rsidRDefault="00BB06A9" w:rsidP="0016123D">
            <w:pPr>
              <w:jc w:val="center"/>
              <w:textAlignment w:val="baseline"/>
              <w:rPr>
                <w:color w:val="000000"/>
                <w:szCs w:val="24"/>
              </w:rPr>
            </w:pPr>
            <w:r w:rsidRPr="00BB06A9">
              <w:rPr>
                <w:color w:val="000000"/>
                <w:szCs w:val="24"/>
              </w:rPr>
              <w:t>The chassis may be so low to the ground it cannot make it through the tunnel</w:t>
            </w:r>
          </w:p>
        </w:tc>
        <w:tc>
          <w:tcPr>
            <w:tcW w:w="4680" w:type="dxa"/>
            <w:tcMar>
              <w:top w:w="100" w:type="dxa"/>
              <w:left w:w="100" w:type="dxa"/>
              <w:bottom w:w="100" w:type="dxa"/>
              <w:right w:w="100" w:type="dxa"/>
            </w:tcMar>
            <w:vAlign w:val="center"/>
          </w:tcPr>
          <w:p w14:paraId="7B076276" w14:textId="29500AD5" w:rsidR="00BB06A9" w:rsidRDefault="00BB06A9" w:rsidP="0016123D">
            <w:pPr>
              <w:jc w:val="center"/>
              <w:textAlignment w:val="baseline"/>
              <w:rPr>
                <w:color w:val="000000"/>
                <w:szCs w:val="24"/>
              </w:rPr>
            </w:pPr>
          </w:p>
          <w:p w14:paraId="7EBC5D2D" w14:textId="7260D017" w:rsidR="00BB06A9" w:rsidRPr="0016123D" w:rsidRDefault="00BB06A9" w:rsidP="0016123D">
            <w:pPr>
              <w:jc w:val="center"/>
              <w:rPr>
                <w:szCs w:val="24"/>
              </w:rPr>
            </w:pPr>
            <w:r w:rsidRPr="00BB06A9">
              <w:rPr>
                <w:szCs w:val="24"/>
              </w:rPr>
              <w:t>Let the tunnel lip height decide how high the chassis should be from the ground.</w:t>
            </w:r>
          </w:p>
        </w:tc>
      </w:tr>
    </w:tbl>
    <w:p w14:paraId="50E057BB" w14:textId="77777777" w:rsidR="00BB06A9" w:rsidRDefault="00BB06A9" w:rsidP="00C833C2">
      <w:pPr>
        <w:textAlignment w:val="baseline"/>
        <w:rPr>
          <w:color w:val="000000"/>
          <w:szCs w:val="24"/>
        </w:rPr>
      </w:pPr>
    </w:p>
    <w:p w14:paraId="1A4EBF45" w14:textId="77570A11" w:rsidR="000C5A26" w:rsidRDefault="000C5A26" w:rsidP="00C833C2">
      <w:pPr>
        <w:textAlignment w:val="baseline"/>
        <w:rPr>
          <w:color w:val="000000"/>
          <w:szCs w:val="24"/>
        </w:rPr>
      </w:pPr>
    </w:p>
    <w:p w14:paraId="612A1DDB" w14:textId="6C86056B" w:rsidR="000C5A26" w:rsidRDefault="000C5A26" w:rsidP="00C833C2">
      <w:pPr>
        <w:textAlignment w:val="baseline"/>
        <w:rPr>
          <w:color w:val="000000"/>
          <w:szCs w:val="24"/>
        </w:rPr>
      </w:pPr>
    </w:p>
    <w:p w14:paraId="6C8AD8CC" w14:textId="3FBB737D" w:rsidR="000C5A26" w:rsidRDefault="000C5A26" w:rsidP="00C833C2">
      <w:pPr>
        <w:textAlignment w:val="baseline"/>
        <w:rPr>
          <w:color w:val="000000"/>
          <w:szCs w:val="24"/>
        </w:rPr>
      </w:pPr>
    </w:p>
    <w:p w14:paraId="154A50A3" w14:textId="5CA7EC93" w:rsidR="000C5A26" w:rsidRDefault="000C5A26" w:rsidP="00C833C2">
      <w:pPr>
        <w:textAlignment w:val="baseline"/>
        <w:rPr>
          <w:color w:val="000000"/>
          <w:szCs w:val="24"/>
        </w:rPr>
      </w:pPr>
    </w:p>
    <w:p w14:paraId="312B9A8C" w14:textId="78570097" w:rsidR="000C5A26" w:rsidRDefault="000C5A26" w:rsidP="00C833C2">
      <w:pPr>
        <w:textAlignment w:val="baseline"/>
        <w:rPr>
          <w:color w:val="000000"/>
          <w:szCs w:val="24"/>
        </w:rPr>
      </w:pPr>
    </w:p>
    <w:p w14:paraId="3CBEA5DB" w14:textId="08AAC06E" w:rsidR="000C5A26" w:rsidRDefault="000C5A26" w:rsidP="00C833C2">
      <w:pPr>
        <w:textAlignment w:val="baseline"/>
        <w:rPr>
          <w:color w:val="000000"/>
          <w:szCs w:val="24"/>
        </w:rPr>
      </w:pPr>
    </w:p>
    <w:p w14:paraId="19A4EDDE" w14:textId="0070CDF5" w:rsidR="000C5A26" w:rsidRDefault="000C5A26" w:rsidP="00C833C2">
      <w:pPr>
        <w:textAlignment w:val="baseline"/>
        <w:rPr>
          <w:color w:val="000000"/>
          <w:szCs w:val="24"/>
        </w:rPr>
      </w:pPr>
    </w:p>
    <w:p w14:paraId="0299DFBD" w14:textId="4CB4BD35" w:rsidR="000C5A26" w:rsidRDefault="000C5A26" w:rsidP="00C833C2">
      <w:pPr>
        <w:textAlignment w:val="baseline"/>
        <w:rPr>
          <w:color w:val="000000"/>
          <w:szCs w:val="24"/>
        </w:rPr>
      </w:pPr>
    </w:p>
    <w:p w14:paraId="4CCB663B" w14:textId="2B1D2F67" w:rsidR="000C5A26" w:rsidRDefault="000C5A26" w:rsidP="00C833C2">
      <w:pPr>
        <w:textAlignment w:val="baseline"/>
        <w:rPr>
          <w:color w:val="000000"/>
          <w:szCs w:val="24"/>
        </w:rPr>
      </w:pPr>
    </w:p>
    <w:p w14:paraId="19B05D89" w14:textId="77777777" w:rsidR="000C5A26" w:rsidRDefault="000C5A26" w:rsidP="00C833C2">
      <w:pPr>
        <w:textAlignment w:val="baseline"/>
        <w:rPr>
          <w:color w:val="000000"/>
          <w:szCs w:val="24"/>
        </w:rPr>
      </w:pPr>
    </w:p>
    <w:sdt>
      <w:sdtPr>
        <w:id w:val="1532379710"/>
        <w:lock w:val="sdtContentLocked"/>
        <w:placeholder>
          <w:docPart w:val="DefaultPlaceholder_-1854013440"/>
        </w:placeholder>
      </w:sdtPr>
      <w:sdtContent>
        <w:p w14:paraId="45127B2C" w14:textId="77777777" w:rsidR="00B03A02" w:rsidRDefault="00B03A02" w:rsidP="00C833C2">
          <w:pPr>
            <w:textAlignment w:val="baseline"/>
            <w:sectPr w:rsidR="00B03A02" w:rsidSect="007751D3">
              <w:footerReference w:type="default" r:id="rId89"/>
              <w:pgSz w:w="12240" w:h="15840" w:code="1"/>
              <w:pgMar w:top="1440" w:right="1440" w:bottom="1440" w:left="1440" w:header="720" w:footer="720" w:gutter="0"/>
              <w:pgNumType w:start="1" w:chapStyle="1"/>
              <w:cols w:space="720" w:equalWidth="0">
                <w:col w:w="9000" w:space="720"/>
              </w:cols>
            </w:sectPr>
          </w:pPr>
          <w:ins w:id="409" w:author="Peter M. Corcoran" w:date="2015-10-24T19:32:00Z">
            <w:r>
              <w:t xml:space="preserve">      </w:t>
            </w:r>
          </w:ins>
        </w:p>
      </w:sdtContent>
    </w:sdt>
    <w:bookmarkStart w:id="410" w:name="_Toc433573625" w:displacedByCustomXml="next"/>
    <w:bookmarkEnd w:id="410" w:displacedByCustomXml="next"/>
    <w:bookmarkStart w:id="411" w:name="_Toc433573627" w:displacedByCustomXml="next"/>
    <w:bookmarkEnd w:id="411" w:displacedByCustomXml="next"/>
    <w:bookmarkStart w:id="412" w:name="_Toc433573628" w:displacedByCustomXml="next"/>
    <w:bookmarkEnd w:id="412" w:displacedByCustomXml="next"/>
    <w:bookmarkStart w:id="413" w:name="_Toc433573629" w:displacedByCustomXml="next"/>
    <w:bookmarkEnd w:id="413" w:displacedByCustomXml="next"/>
    <w:bookmarkStart w:id="414" w:name="_Toc433573630" w:displacedByCustomXml="next"/>
    <w:bookmarkEnd w:id="414" w:displacedByCustomXml="next"/>
    <w:bookmarkStart w:id="415" w:name="_Toc433573631" w:displacedByCustomXml="next"/>
    <w:bookmarkEnd w:id="415" w:displacedByCustomXml="next"/>
    <w:bookmarkStart w:id="416" w:name="_Toc433573633" w:displacedByCustomXml="next"/>
    <w:bookmarkEnd w:id="416" w:displacedByCustomXml="next"/>
    <w:bookmarkStart w:id="417" w:name="_Toc433573634" w:displacedByCustomXml="next"/>
    <w:bookmarkEnd w:id="417" w:displacedByCustomXml="next"/>
    <w:bookmarkStart w:id="418" w:name="_Toc433573635" w:displacedByCustomXml="next"/>
    <w:bookmarkEnd w:id="418" w:displacedByCustomXml="next"/>
    <w:bookmarkStart w:id="419" w:name="_Toc433573637" w:displacedByCustomXml="next"/>
    <w:bookmarkEnd w:id="419" w:displacedByCustomXml="next"/>
    <w:bookmarkStart w:id="420" w:name="_Toc433573638" w:displacedByCustomXml="next"/>
    <w:bookmarkEnd w:id="420" w:displacedByCustomXml="next"/>
    <w:bookmarkStart w:id="421" w:name="_Toc433573642" w:displacedByCustomXml="next"/>
    <w:bookmarkEnd w:id="421" w:displacedByCustomXml="next"/>
    <w:bookmarkStart w:id="422" w:name="_Toc433573643" w:displacedByCustomXml="next"/>
    <w:bookmarkEnd w:id="422" w:displacedByCustomXml="next"/>
    <w:bookmarkStart w:id="423" w:name="_Toc433573644" w:displacedByCustomXml="next"/>
    <w:bookmarkEnd w:id="423" w:displacedByCustomXml="next"/>
    <w:bookmarkStart w:id="424" w:name="_Toc433573646" w:displacedByCustomXml="next"/>
    <w:bookmarkEnd w:id="424" w:displacedByCustomXml="next"/>
    <w:bookmarkStart w:id="425" w:name="_Toc433573647" w:displacedByCustomXml="next"/>
    <w:bookmarkEnd w:id="425" w:displacedByCustomXml="next"/>
    <w:bookmarkStart w:id="426" w:name="_Toc433573648" w:displacedByCustomXml="next"/>
    <w:bookmarkEnd w:id="426" w:displacedByCustomXml="next"/>
    <w:bookmarkStart w:id="427" w:name="_Toc433573650" w:displacedByCustomXml="next"/>
    <w:bookmarkEnd w:id="427" w:displacedByCustomXml="next"/>
    <w:bookmarkStart w:id="428" w:name="_Toc433573651" w:displacedByCustomXml="next"/>
    <w:bookmarkEnd w:id="428" w:displacedByCustomXml="next"/>
    <w:bookmarkStart w:id="429" w:name="_Toc433573652" w:displacedByCustomXml="next"/>
    <w:bookmarkEnd w:id="429" w:displacedByCustomXml="next"/>
    <w:bookmarkStart w:id="430" w:name="_Toc433573653" w:displacedByCustomXml="next"/>
    <w:bookmarkEnd w:id="430" w:displacedByCustomXml="next"/>
    <w:bookmarkStart w:id="431" w:name="_Toc433573654" w:displacedByCustomXml="next"/>
    <w:bookmarkEnd w:id="431" w:displacedByCustomXml="next"/>
    <w:bookmarkStart w:id="432" w:name="_Toc433573655" w:displacedByCustomXml="next"/>
    <w:bookmarkEnd w:id="432" w:displacedByCustomXml="next"/>
    <w:bookmarkStart w:id="433" w:name="_Toc433573656" w:displacedByCustomXml="next"/>
    <w:bookmarkEnd w:id="433" w:displacedByCustomXml="next"/>
    <w:bookmarkStart w:id="434" w:name="_Toc433573657" w:displacedByCustomXml="next"/>
    <w:bookmarkEnd w:id="434" w:displacedByCustomXml="next"/>
    <w:bookmarkStart w:id="435" w:name="_Toc434233409" w:displacedByCustomXml="next"/>
    <w:sdt>
      <w:sdtPr>
        <w:id w:val="-1673707052"/>
        <w:lock w:val="sdtContentLocked"/>
        <w:placeholder>
          <w:docPart w:val="DefaultPlaceholder_1081868574"/>
        </w:placeholder>
      </w:sdtPr>
      <w:sdtContent>
        <w:p w14:paraId="24FCB387" w14:textId="77777777" w:rsidR="00DF6EF9" w:rsidRDefault="00DF6EF9">
          <w:pPr>
            <w:pStyle w:val="Heading1"/>
          </w:pPr>
          <w:r>
            <w:t>Implementation Plan</w:t>
          </w:r>
        </w:p>
      </w:sdtContent>
    </w:sdt>
    <w:bookmarkEnd w:id="435" w:displacedByCustomXml="prev"/>
    <w:p w14:paraId="0D7FF7D8" w14:textId="77777777" w:rsidR="00AF4297" w:rsidRDefault="00AF4297" w:rsidP="00AF4297">
      <w:r>
        <w:t>This section…</w:t>
      </w:r>
    </w:p>
    <w:p w14:paraId="095155EA" w14:textId="77777777" w:rsidR="00C833C2" w:rsidRDefault="00C833C2">
      <w:pPr>
        <w:pStyle w:val="Heading2"/>
      </w:pPr>
      <w:bookmarkStart w:id="436" w:name="_Toc434233410"/>
      <w:r>
        <w:t>Delivery &amp; Storage</w:t>
      </w:r>
      <w:bookmarkEnd w:id="436"/>
      <w:r w:rsidRPr="00C64059">
        <w:t xml:space="preserve"> </w:t>
      </w:r>
    </w:p>
    <w:p w14:paraId="1059A57D" w14:textId="77777777" w:rsidR="00C833C2" w:rsidRDefault="00C833C2" w:rsidP="00C833C2">
      <w:pPr>
        <w:textAlignment w:val="baseline"/>
        <w:rPr>
          <w:color w:val="000000"/>
          <w:szCs w:val="24"/>
        </w:rPr>
      </w:pPr>
      <w:r w:rsidRPr="00C64059">
        <w:rPr>
          <w:color w:val="000000"/>
          <w:szCs w:val="24"/>
        </w:rPr>
        <w:t>Leah Watkins</w:t>
      </w:r>
    </w:p>
    <w:p w14:paraId="5A2E6338" w14:textId="77777777" w:rsidR="00C833C2" w:rsidRDefault="00C833C2" w:rsidP="00C833C2">
      <w:pPr>
        <w:textAlignment w:val="baseline"/>
        <w:rPr>
          <w:color w:val="000000"/>
          <w:szCs w:val="24"/>
        </w:rPr>
      </w:pPr>
    </w:p>
    <w:p w14:paraId="393D4EF6" w14:textId="77777777" w:rsidR="00BA5524" w:rsidRPr="00BA5524" w:rsidRDefault="00BA5524" w:rsidP="00BA5524">
      <w:pPr>
        <w:textAlignment w:val="baseline"/>
        <w:rPr>
          <w:color w:val="000000"/>
          <w:szCs w:val="24"/>
        </w:rPr>
      </w:pPr>
      <w:r w:rsidRPr="00BA5524">
        <w:rPr>
          <w:color w:val="000000"/>
          <w:szCs w:val="24"/>
        </w:rPr>
        <w:t>Efficient implementation of subsystems is key to ensuring any system is completed in a timely manner.  The Delivery &amp; Storage solution lends itself to modularity so its implementation will require few steps to complete. The general steps describing build and implementation are described below.</w:t>
      </w:r>
    </w:p>
    <w:p w14:paraId="761191AD" w14:textId="3DB458D9" w:rsidR="00BA5524" w:rsidRDefault="00BA5524" w:rsidP="0016123D">
      <w:pPr>
        <w:pStyle w:val="ListParagraph"/>
        <w:numPr>
          <w:ilvl w:val="0"/>
          <w:numId w:val="63"/>
        </w:numPr>
        <w:textAlignment w:val="baseline"/>
        <w:rPr>
          <w:color w:val="000000"/>
          <w:szCs w:val="24"/>
        </w:rPr>
      </w:pPr>
      <w:r w:rsidRPr="0016123D">
        <w:rPr>
          <w:color w:val="000000"/>
          <w:szCs w:val="24"/>
        </w:rPr>
        <w:t xml:space="preserve">Build Storage “taco” using lightweight durable </w:t>
      </w:r>
      <w:r w:rsidR="000C26FC" w:rsidRPr="00BA5524">
        <w:rPr>
          <w:color w:val="000000"/>
          <w:szCs w:val="24"/>
        </w:rPr>
        <w:t>Kydex</w:t>
      </w:r>
      <w:r w:rsidRPr="0016123D">
        <w:rPr>
          <w:color w:val="000000"/>
          <w:szCs w:val="24"/>
        </w:rPr>
        <w:t xml:space="preserve"> material</w:t>
      </w:r>
    </w:p>
    <w:p w14:paraId="2E520ABE" w14:textId="7332D82B" w:rsidR="00BA5524" w:rsidRDefault="00BA5524" w:rsidP="0016123D">
      <w:pPr>
        <w:pStyle w:val="ListParagraph"/>
        <w:numPr>
          <w:ilvl w:val="1"/>
          <w:numId w:val="63"/>
        </w:numPr>
        <w:textAlignment w:val="baseline"/>
        <w:rPr>
          <w:color w:val="000000"/>
          <w:szCs w:val="24"/>
        </w:rPr>
      </w:pPr>
      <w:r w:rsidRPr="0016123D">
        <w:rPr>
          <w:color w:val="000000"/>
          <w:szCs w:val="24"/>
        </w:rPr>
        <w:t xml:space="preserve">Measure and cut </w:t>
      </w:r>
      <w:r w:rsidR="000C26FC" w:rsidRPr="00BA5524">
        <w:rPr>
          <w:color w:val="000000"/>
          <w:szCs w:val="24"/>
        </w:rPr>
        <w:t>Kydex</w:t>
      </w:r>
      <w:r w:rsidRPr="0016123D">
        <w:rPr>
          <w:color w:val="000000"/>
          <w:szCs w:val="24"/>
        </w:rPr>
        <w:t xml:space="preserve"> panels</w:t>
      </w:r>
    </w:p>
    <w:p w14:paraId="13C0000C" w14:textId="77777777" w:rsidR="00BA5524" w:rsidRDefault="00BA5524" w:rsidP="0016123D">
      <w:pPr>
        <w:pStyle w:val="ListParagraph"/>
        <w:numPr>
          <w:ilvl w:val="1"/>
          <w:numId w:val="63"/>
        </w:numPr>
        <w:textAlignment w:val="baseline"/>
        <w:rPr>
          <w:color w:val="000000"/>
          <w:szCs w:val="24"/>
        </w:rPr>
      </w:pPr>
      <w:r w:rsidRPr="0016123D">
        <w:rPr>
          <w:color w:val="000000"/>
          <w:szCs w:val="24"/>
        </w:rPr>
        <w:t>Rivet pieces to shape</w:t>
      </w:r>
    </w:p>
    <w:p w14:paraId="2B83AE4B" w14:textId="77777777" w:rsidR="00BA5524" w:rsidRDefault="00BA5524" w:rsidP="0016123D">
      <w:pPr>
        <w:pStyle w:val="ListParagraph"/>
        <w:numPr>
          <w:ilvl w:val="0"/>
          <w:numId w:val="63"/>
        </w:numPr>
        <w:textAlignment w:val="baseline"/>
        <w:rPr>
          <w:color w:val="000000"/>
          <w:szCs w:val="24"/>
        </w:rPr>
      </w:pPr>
      <w:r w:rsidRPr="0016123D">
        <w:rPr>
          <w:color w:val="000000"/>
          <w:szCs w:val="24"/>
        </w:rPr>
        <w:t>Delivery method one</w:t>
      </w:r>
    </w:p>
    <w:p w14:paraId="38C1CE9D" w14:textId="77777777" w:rsidR="00BA5524" w:rsidRDefault="00BA5524" w:rsidP="0016123D">
      <w:pPr>
        <w:pStyle w:val="ListParagraph"/>
        <w:numPr>
          <w:ilvl w:val="1"/>
          <w:numId w:val="63"/>
        </w:numPr>
        <w:textAlignment w:val="baseline"/>
        <w:rPr>
          <w:color w:val="000000"/>
          <w:szCs w:val="24"/>
        </w:rPr>
      </w:pPr>
      <w:r w:rsidRPr="0016123D">
        <w:rPr>
          <w:color w:val="000000"/>
          <w:szCs w:val="24"/>
        </w:rPr>
        <w:t>Measure and cut false-bottom</w:t>
      </w:r>
      <w:r>
        <w:rPr>
          <w:color w:val="000000"/>
          <w:szCs w:val="24"/>
        </w:rPr>
        <w:tab/>
      </w:r>
    </w:p>
    <w:p w14:paraId="4329194E" w14:textId="77777777" w:rsidR="00BA5524" w:rsidRDefault="00BA5524" w:rsidP="0016123D">
      <w:pPr>
        <w:pStyle w:val="ListParagraph"/>
        <w:numPr>
          <w:ilvl w:val="1"/>
          <w:numId w:val="63"/>
        </w:numPr>
        <w:textAlignment w:val="baseline"/>
        <w:rPr>
          <w:color w:val="000000"/>
          <w:szCs w:val="24"/>
        </w:rPr>
      </w:pPr>
      <w:r w:rsidRPr="0016123D">
        <w:rPr>
          <w:color w:val="000000"/>
          <w:szCs w:val="24"/>
        </w:rPr>
        <w:t>Attach cord and loop for delivery via arm</w:t>
      </w:r>
    </w:p>
    <w:p w14:paraId="6A65E820" w14:textId="77777777" w:rsidR="00BA5524" w:rsidRDefault="00BA5524" w:rsidP="0016123D">
      <w:pPr>
        <w:pStyle w:val="ListParagraph"/>
        <w:numPr>
          <w:ilvl w:val="1"/>
          <w:numId w:val="63"/>
        </w:numPr>
        <w:textAlignment w:val="baseline"/>
        <w:rPr>
          <w:color w:val="000000"/>
          <w:szCs w:val="24"/>
        </w:rPr>
      </w:pPr>
      <w:r w:rsidRPr="0016123D">
        <w:rPr>
          <w:color w:val="000000"/>
          <w:szCs w:val="24"/>
        </w:rPr>
        <w:t>Install onto “taco” vertical storage unit</w:t>
      </w:r>
    </w:p>
    <w:p w14:paraId="05E8CAC5" w14:textId="77777777" w:rsidR="00BA5524" w:rsidRDefault="00BA5524" w:rsidP="0016123D">
      <w:pPr>
        <w:pStyle w:val="ListParagraph"/>
        <w:numPr>
          <w:ilvl w:val="0"/>
          <w:numId w:val="63"/>
        </w:numPr>
        <w:textAlignment w:val="baseline"/>
        <w:rPr>
          <w:color w:val="000000"/>
          <w:szCs w:val="24"/>
        </w:rPr>
      </w:pPr>
      <w:r w:rsidRPr="0016123D">
        <w:rPr>
          <w:color w:val="000000"/>
          <w:szCs w:val="24"/>
        </w:rPr>
        <w:t>Test delivery method number one</w:t>
      </w:r>
    </w:p>
    <w:p w14:paraId="3CF8367A" w14:textId="7407E7C7" w:rsidR="00BA5524" w:rsidRDefault="00BA5524" w:rsidP="0016123D">
      <w:pPr>
        <w:pStyle w:val="ListParagraph"/>
        <w:numPr>
          <w:ilvl w:val="0"/>
          <w:numId w:val="63"/>
        </w:numPr>
        <w:textAlignment w:val="baseline"/>
        <w:rPr>
          <w:color w:val="000000"/>
          <w:szCs w:val="24"/>
        </w:rPr>
      </w:pPr>
      <w:r w:rsidRPr="0016123D">
        <w:rPr>
          <w:color w:val="000000"/>
          <w:szCs w:val="24"/>
        </w:rPr>
        <w:t xml:space="preserve">Build rake mechanism for delivery method number two using lightweight durable </w:t>
      </w:r>
      <w:r w:rsidR="000C26FC" w:rsidRPr="00BA5524">
        <w:rPr>
          <w:color w:val="000000"/>
          <w:szCs w:val="24"/>
        </w:rPr>
        <w:t>Kydex</w:t>
      </w:r>
      <w:r w:rsidRPr="0016123D">
        <w:rPr>
          <w:color w:val="000000"/>
          <w:szCs w:val="24"/>
        </w:rPr>
        <w:t xml:space="preserve"> material</w:t>
      </w:r>
    </w:p>
    <w:p w14:paraId="187D7CB3" w14:textId="1E65A52B" w:rsidR="00BA5524" w:rsidRDefault="00BA5524" w:rsidP="0016123D">
      <w:pPr>
        <w:pStyle w:val="ListParagraph"/>
        <w:numPr>
          <w:ilvl w:val="1"/>
          <w:numId w:val="63"/>
        </w:numPr>
        <w:textAlignment w:val="baseline"/>
        <w:rPr>
          <w:color w:val="000000"/>
          <w:szCs w:val="24"/>
        </w:rPr>
      </w:pPr>
      <w:r w:rsidRPr="0016123D">
        <w:rPr>
          <w:color w:val="000000"/>
          <w:szCs w:val="24"/>
        </w:rPr>
        <w:t xml:space="preserve">Measure and cut </w:t>
      </w:r>
      <w:r w:rsidR="000C26FC" w:rsidRPr="00BA5524">
        <w:rPr>
          <w:color w:val="000000"/>
          <w:szCs w:val="24"/>
        </w:rPr>
        <w:t>Kydex</w:t>
      </w:r>
      <w:r w:rsidRPr="0016123D">
        <w:rPr>
          <w:color w:val="000000"/>
          <w:szCs w:val="24"/>
        </w:rPr>
        <w:t xml:space="preserve"> panels</w:t>
      </w:r>
    </w:p>
    <w:p w14:paraId="6712B4FE" w14:textId="77777777" w:rsidR="00BA5524" w:rsidRDefault="00BA5524" w:rsidP="0016123D">
      <w:pPr>
        <w:pStyle w:val="ListParagraph"/>
        <w:numPr>
          <w:ilvl w:val="1"/>
          <w:numId w:val="63"/>
        </w:numPr>
        <w:textAlignment w:val="baseline"/>
        <w:rPr>
          <w:color w:val="000000"/>
          <w:szCs w:val="24"/>
        </w:rPr>
      </w:pPr>
      <w:r w:rsidRPr="0016123D">
        <w:rPr>
          <w:color w:val="000000"/>
          <w:szCs w:val="24"/>
        </w:rPr>
        <w:t>Rivet pieces to shape</w:t>
      </w:r>
    </w:p>
    <w:p w14:paraId="59DCA6D2" w14:textId="77777777" w:rsidR="00BA5524" w:rsidRDefault="00BA5524" w:rsidP="0016123D">
      <w:pPr>
        <w:pStyle w:val="ListParagraph"/>
        <w:numPr>
          <w:ilvl w:val="1"/>
          <w:numId w:val="63"/>
        </w:numPr>
        <w:textAlignment w:val="baseline"/>
        <w:rPr>
          <w:color w:val="000000"/>
          <w:szCs w:val="24"/>
        </w:rPr>
      </w:pPr>
      <w:r w:rsidRPr="0016123D">
        <w:rPr>
          <w:color w:val="000000"/>
          <w:szCs w:val="24"/>
        </w:rPr>
        <w:t>Install hardware for linear actuator stroke to nest at back of the rake mechanism</w:t>
      </w:r>
    </w:p>
    <w:p w14:paraId="7AF7C497" w14:textId="77777777" w:rsidR="00BA5524" w:rsidRDefault="00BA5524" w:rsidP="0016123D">
      <w:pPr>
        <w:pStyle w:val="ListParagraph"/>
        <w:numPr>
          <w:ilvl w:val="0"/>
          <w:numId w:val="63"/>
        </w:numPr>
        <w:textAlignment w:val="baseline"/>
        <w:rPr>
          <w:color w:val="000000"/>
          <w:szCs w:val="24"/>
        </w:rPr>
      </w:pPr>
      <w:r w:rsidRPr="0016123D">
        <w:rPr>
          <w:color w:val="000000"/>
          <w:szCs w:val="24"/>
        </w:rPr>
        <w:t>Install v-rail system for elevator onto chassis</w:t>
      </w:r>
    </w:p>
    <w:p w14:paraId="6FC66696" w14:textId="77777777" w:rsidR="00BA5524" w:rsidRDefault="00BA5524" w:rsidP="0016123D">
      <w:pPr>
        <w:pStyle w:val="ListParagraph"/>
        <w:numPr>
          <w:ilvl w:val="0"/>
          <w:numId w:val="63"/>
        </w:numPr>
        <w:textAlignment w:val="baseline"/>
        <w:rPr>
          <w:color w:val="000000"/>
          <w:szCs w:val="24"/>
        </w:rPr>
      </w:pPr>
      <w:r w:rsidRPr="0016123D">
        <w:rPr>
          <w:color w:val="000000"/>
          <w:szCs w:val="24"/>
        </w:rPr>
        <w:t>Test linear actuator(s) and controller(s) (uninstalled)</w:t>
      </w:r>
    </w:p>
    <w:p w14:paraId="0155F56A" w14:textId="77777777" w:rsidR="00BA5524" w:rsidRDefault="00BA5524" w:rsidP="0016123D">
      <w:pPr>
        <w:pStyle w:val="ListParagraph"/>
        <w:numPr>
          <w:ilvl w:val="0"/>
          <w:numId w:val="63"/>
        </w:numPr>
        <w:textAlignment w:val="baseline"/>
        <w:rPr>
          <w:color w:val="000000"/>
          <w:szCs w:val="24"/>
        </w:rPr>
      </w:pPr>
      <w:r w:rsidRPr="0016123D">
        <w:rPr>
          <w:color w:val="000000"/>
          <w:szCs w:val="24"/>
        </w:rPr>
        <w:t>Install linear actuator(s) and controller(s) including wiring and mounting hardware</w:t>
      </w:r>
    </w:p>
    <w:p w14:paraId="751D6249" w14:textId="77777777" w:rsidR="00BA5524" w:rsidRDefault="00BA5524" w:rsidP="0016123D">
      <w:pPr>
        <w:pStyle w:val="ListParagraph"/>
        <w:numPr>
          <w:ilvl w:val="0"/>
          <w:numId w:val="63"/>
        </w:numPr>
        <w:textAlignment w:val="baseline"/>
        <w:rPr>
          <w:color w:val="000000"/>
          <w:szCs w:val="24"/>
        </w:rPr>
      </w:pPr>
      <w:r w:rsidRPr="0016123D">
        <w:rPr>
          <w:color w:val="000000"/>
          <w:szCs w:val="24"/>
        </w:rPr>
        <w:t>Test linear actuator(s) and controller(s) (installed)</w:t>
      </w:r>
    </w:p>
    <w:p w14:paraId="63150D48" w14:textId="035082EF" w:rsidR="00BA5524" w:rsidRPr="0016123D" w:rsidRDefault="00BA5524" w:rsidP="0016123D">
      <w:pPr>
        <w:pStyle w:val="ListParagraph"/>
        <w:numPr>
          <w:ilvl w:val="0"/>
          <w:numId w:val="63"/>
        </w:numPr>
        <w:textAlignment w:val="baseline"/>
        <w:rPr>
          <w:color w:val="000000"/>
          <w:szCs w:val="24"/>
        </w:rPr>
      </w:pPr>
      <w:r w:rsidRPr="0016123D">
        <w:rPr>
          <w:color w:val="000000"/>
          <w:szCs w:val="24"/>
        </w:rPr>
        <w:t>Test overall solution including delivery methods one and two</w:t>
      </w:r>
    </w:p>
    <w:p w14:paraId="07D31B59" w14:textId="0FDFEBEA" w:rsidR="00BA5524" w:rsidRPr="00C64059" w:rsidRDefault="00BA5524" w:rsidP="00C833C2">
      <w:pPr>
        <w:textAlignment w:val="baseline"/>
        <w:rPr>
          <w:color w:val="000000"/>
          <w:szCs w:val="24"/>
        </w:rPr>
      </w:pPr>
    </w:p>
    <w:p w14:paraId="3310E3E2" w14:textId="77777777" w:rsidR="00BA5524" w:rsidRDefault="00BA5524">
      <w:pPr>
        <w:jc w:val="left"/>
        <w:rPr>
          <w:b/>
          <w:sz w:val="32"/>
          <w:szCs w:val="28"/>
        </w:rPr>
      </w:pPr>
      <w:r>
        <w:br w:type="page"/>
      </w:r>
    </w:p>
    <w:p w14:paraId="52DCD3FE" w14:textId="1DED48DC" w:rsidR="00C833C2" w:rsidRDefault="00C833C2">
      <w:pPr>
        <w:pStyle w:val="Heading2"/>
      </w:pPr>
      <w:bookmarkStart w:id="437" w:name="_Toc434233411"/>
      <w:r>
        <w:t>Cargo Retrieval</w:t>
      </w:r>
      <w:bookmarkEnd w:id="437"/>
      <w:r>
        <w:t xml:space="preserve"> </w:t>
      </w:r>
    </w:p>
    <w:p w14:paraId="7CBD90E2" w14:textId="77777777" w:rsidR="00C833C2" w:rsidRDefault="00C833C2" w:rsidP="00C833C2">
      <w:pPr>
        <w:textAlignment w:val="baseline"/>
        <w:rPr>
          <w:color w:val="000000"/>
          <w:szCs w:val="24"/>
        </w:rPr>
      </w:pPr>
      <w:r w:rsidRPr="00C64059">
        <w:rPr>
          <w:color w:val="000000"/>
          <w:szCs w:val="24"/>
        </w:rPr>
        <w:t>Evan Gilbert</w:t>
      </w:r>
    </w:p>
    <w:p w14:paraId="0F6C3799" w14:textId="77777777" w:rsidR="00C833C2" w:rsidRDefault="00C833C2" w:rsidP="00C833C2">
      <w:pPr>
        <w:textAlignment w:val="baseline"/>
        <w:rPr>
          <w:color w:val="000000"/>
          <w:szCs w:val="24"/>
        </w:rPr>
      </w:pPr>
    </w:p>
    <w:p w14:paraId="79D14728" w14:textId="77777777" w:rsidR="00BA5524" w:rsidRPr="00BA5524" w:rsidRDefault="00BA5524" w:rsidP="00BA5524">
      <w:pPr>
        <w:textAlignment w:val="baseline"/>
        <w:rPr>
          <w:color w:val="000000"/>
          <w:szCs w:val="24"/>
        </w:rPr>
      </w:pPr>
      <w:r w:rsidRPr="00BA5524">
        <w:rPr>
          <w:color w:val="000000"/>
          <w:szCs w:val="24"/>
          <w:u w:val="single"/>
        </w:rPr>
        <w:t>Week of 11-2-2015</w:t>
      </w:r>
    </w:p>
    <w:p w14:paraId="6CA3CB14" w14:textId="77777777" w:rsidR="00BA5524" w:rsidRPr="00BA5524" w:rsidRDefault="00BA5524" w:rsidP="00BA5524">
      <w:pPr>
        <w:textAlignment w:val="baseline"/>
        <w:rPr>
          <w:color w:val="000000"/>
          <w:szCs w:val="24"/>
        </w:rPr>
      </w:pPr>
      <w:r w:rsidRPr="00BA5524">
        <w:rPr>
          <w:color w:val="000000"/>
          <w:szCs w:val="24"/>
        </w:rPr>
        <w:t xml:space="preserve">1. Wear eye protection while prepping the v-rail aluminum extrusion. </w:t>
      </w:r>
    </w:p>
    <w:p w14:paraId="62B2C0B7" w14:textId="77777777" w:rsidR="00BA5524" w:rsidRPr="00BA5524" w:rsidRDefault="00BA5524" w:rsidP="00BA5524">
      <w:pPr>
        <w:textAlignment w:val="baseline"/>
        <w:rPr>
          <w:color w:val="000000"/>
          <w:szCs w:val="24"/>
        </w:rPr>
      </w:pPr>
      <w:r w:rsidRPr="00BA5524">
        <w:rPr>
          <w:color w:val="000000"/>
          <w:szCs w:val="24"/>
        </w:rPr>
        <w:t>2. Test v-rail to determine if section is square.</w:t>
      </w:r>
    </w:p>
    <w:p w14:paraId="7E980F75" w14:textId="77777777" w:rsidR="00BA5524" w:rsidRPr="00BA5524" w:rsidRDefault="00BA5524" w:rsidP="00BA5524">
      <w:pPr>
        <w:textAlignment w:val="baseline"/>
        <w:rPr>
          <w:color w:val="000000"/>
          <w:szCs w:val="24"/>
        </w:rPr>
      </w:pPr>
      <w:r w:rsidRPr="00BA5524">
        <w:rPr>
          <w:color w:val="000000"/>
          <w:szCs w:val="24"/>
        </w:rPr>
        <w:t xml:space="preserve">3. Cut v-rail to desired length. </w:t>
      </w:r>
    </w:p>
    <w:p w14:paraId="2A95F9AF" w14:textId="77777777" w:rsidR="00BA5524" w:rsidRPr="00BA5524" w:rsidRDefault="00BA5524" w:rsidP="00BA5524">
      <w:pPr>
        <w:textAlignment w:val="baseline"/>
        <w:rPr>
          <w:color w:val="000000"/>
          <w:szCs w:val="24"/>
        </w:rPr>
      </w:pPr>
      <w:r w:rsidRPr="00BA5524">
        <w:rPr>
          <w:color w:val="000000"/>
          <w:szCs w:val="24"/>
        </w:rPr>
        <w:t>4. Remove metal artifacts with a compressor and a deburring tool.  Sand or file metal edges if</w:t>
      </w:r>
    </w:p>
    <w:p w14:paraId="569883EB" w14:textId="77777777" w:rsidR="00BA5524" w:rsidRPr="00BA5524" w:rsidRDefault="00BA5524" w:rsidP="00BA5524">
      <w:pPr>
        <w:textAlignment w:val="baseline"/>
        <w:rPr>
          <w:color w:val="000000"/>
          <w:szCs w:val="24"/>
        </w:rPr>
      </w:pPr>
      <w:r w:rsidRPr="00BA5524">
        <w:rPr>
          <w:color w:val="000000"/>
          <w:szCs w:val="24"/>
        </w:rPr>
        <w:t xml:space="preserve">    necessary.</w:t>
      </w:r>
    </w:p>
    <w:p w14:paraId="3409A3F1" w14:textId="77777777" w:rsidR="00BA5524" w:rsidRPr="00BA5524" w:rsidRDefault="00BA5524" w:rsidP="00BA5524">
      <w:pPr>
        <w:textAlignment w:val="baseline"/>
        <w:rPr>
          <w:color w:val="000000"/>
          <w:szCs w:val="24"/>
        </w:rPr>
      </w:pPr>
      <w:r w:rsidRPr="00BA5524">
        <w:rPr>
          <w:color w:val="000000"/>
          <w:szCs w:val="24"/>
        </w:rPr>
        <w:t>5. Apply a light stream of cutting fluid across the tap site, and tap v-rail ends with a driver that</w:t>
      </w:r>
      <w:r w:rsidRPr="00BA5524">
        <w:rPr>
          <w:color w:val="000000"/>
          <w:szCs w:val="24"/>
        </w:rPr>
        <w:tab/>
      </w:r>
    </w:p>
    <w:p w14:paraId="70E318A8" w14:textId="77777777" w:rsidR="00BA5524" w:rsidRPr="00BA5524" w:rsidRDefault="00BA5524" w:rsidP="00BA5524">
      <w:pPr>
        <w:textAlignment w:val="baseline"/>
        <w:rPr>
          <w:color w:val="000000"/>
          <w:szCs w:val="24"/>
        </w:rPr>
      </w:pPr>
      <w:r w:rsidRPr="00BA5524">
        <w:rPr>
          <w:color w:val="000000"/>
          <w:szCs w:val="24"/>
        </w:rPr>
        <w:t xml:space="preserve">    matches the desired hardware. </w:t>
      </w:r>
    </w:p>
    <w:p w14:paraId="5335E981" w14:textId="77777777" w:rsidR="00BA5524" w:rsidRPr="00BA5524" w:rsidRDefault="00BA5524" w:rsidP="00BA5524">
      <w:pPr>
        <w:textAlignment w:val="baseline"/>
        <w:rPr>
          <w:color w:val="000000"/>
          <w:szCs w:val="24"/>
        </w:rPr>
      </w:pPr>
      <w:r w:rsidRPr="00BA5524">
        <w:rPr>
          <w:color w:val="000000"/>
          <w:szCs w:val="24"/>
        </w:rPr>
        <w:t>6. Remove any excess cutting fluid from the cut section of v-rail using a rag and/or a</w:t>
      </w:r>
    </w:p>
    <w:p w14:paraId="564BD919" w14:textId="77777777" w:rsidR="00BA5524" w:rsidRPr="00BA5524" w:rsidRDefault="00BA5524" w:rsidP="00BA5524">
      <w:pPr>
        <w:textAlignment w:val="baseline"/>
        <w:rPr>
          <w:color w:val="000000"/>
          <w:szCs w:val="24"/>
        </w:rPr>
      </w:pPr>
      <w:r w:rsidRPr="00BA5524">
        <w:rPr>
          <w:color w:val="000000"/>
          <w:szCs w:val="24"/>
        </w:rPr>
        <w:t xml:space="preserve">    compressor.  Wipe dry with a non-fibrous cloth or implement. </w:t>
      </w:r>
    </w:p>
    <w:p w14:paraId="36D468C0" w14:textId="77777777" w:rsidR="00BA5524" w:rsidRPr="00BA5524" w:rsidRDefault="00BA5524" w:rsidP="00BA5524">
      <w:pPr>
        <w:textAlignment w:val="baseline"/>
        <w:rPr>
          <w:color w:val="000000"/>
          <w:szCs w:val="24"/>
        </w:rPr>
      </w:pPr>
      <w:r w:rsidRPr="00BA5524">
        <w:rPr>
          <w:color w:val="000000"/>
          <w:szCs w:val="24"/>
        </w:rPr>
        <w:t>7. Screw printed plastic end caps on v-rail ends.  (The minimal loss to the traveling distance of</w:t>
      </w:r>
    </w:p>
    <w:p w14:paraId="0DC37155" w14:textId="77777777" w:rsidR="00BA5524" w:rsidRPr="00BA5524" w:rsidRDefault="00BA5524" w:rsidP="00BA5524">
      <w:pPr>
        <w:textAlignment w:val="baseline"/>
        <w:rPr>
          <w:color w:val="000000"/>
          <w:szCs w:val="24"/>
        </w:rPr>
      </w:pPr>
      <w:r w:rsidRPr="00BA5524">
        <w:rPr>
          <w:color w:val="000000"/>
          <w:szCs w:val="24"/>
        </w:rPr>
        <w:t xml:space="preserve">    the gantry carriage is somewhat illusory as the placement of the gantry limit switches can be</w:t>
      </w:r>
    </w:p>
    <w:p w14:paraId="1DDF8CB8" w14:textId="77777777" w:rsidR="00BA5524" w:rsidRPr="00BA5524" w:rsidRDefault="00BA5524" w:rsidP="00BA5524">
      <w:pPr>
        <w:textAlignment w:val="baseline"/>
        <w:rPr>
          <w:color w:val="000000"/>
          <w:szCs w:val="24"/>
        </w:rPr>
      </w:pPr>
      <w:r w:rsidRPr="00BA5524">
        <w:rPr>
          <w:color w:val="000000"/>
          <w:szCs w:val="24"/>
        </w:rPr>
        <w:t xml:space="preserve">    offset.  The point of covering the metal ends is to reduce the possibility of collision hang-ups,</w:t>
      </w:r>
    </w:p>
    <w:p w14:paraId="24262338" w14:textId="77777777" w:rsidR="00BA5524" w:rsidRPr="00BA5524" w:rsidRDefault="00BA5524" w:rsidP="00BA5524">
      <w:pPr>
        <w:textAlignment w:val="baseline"/>
        <w:rPr>
          <w:color w:val="000000"/>
          <w:szCs w:val="24"/>
        </w:rPr>
      </w:pPr>
      <w:r w:rsidRPr="00BA5524">
        <w:rPr>
          <w:color w:val="000000"/>
          <w:szCs w:val="24"/>
        </w:rPr>
        <w:t xml:space="preserve">    while also indirectly protecting the robot against a hypothetical that involves damage to the</w:t>
      </w:r>
    </w:p>
    <w:p w14:paraId="6621F3E8" w14:textId="77777777" w:rsidR="00BA5524" w:rsidRPr="00BA5524" w:rsidRDefault="00BA5524" w:rsidP="00BA5524">
      <w:pPr>
        <w:textAlignment w:val="baseline"/>
        <w:rPr>
          <w:color w:val="000000"/>
          <w:szCs w:val="24"/>
        </w:rPr>
      </w:pPr>
      <w:r w:rsidRPr="00BA5524">
        <w:rPr>
          <w:color w:val="000000"/>
          <w:szCs w:val="24"/>
        </w:rPr>
        <w:t xml:space="preserve">    robot followed some human injury.) </w:t>
      </w:r>
    </w:p>
    <w:p w14:paraId="3F96FFF2" w14:textId="77777777" w:rsidR="00BA5524" w:rsidRPr="00BA5524" w:rsidRDefault="00BA5524" w:rsidP="00BA5524">
      <w:pPr>
        <w:textAlignment w:val="baseline"/>
        <w:rPr>
          <w:color w:val="000000"/>
          <w:szCs w:val="24"/>
        </w:rPr>
      </w:pPr>
      <w:r w:rsidRPr="00BA5524">
        <w:rPr>
          <w:color w:val="000000"/>
          <w:szCs w:val="24"/>
        </w:rPr>
        <w:t>8. Assemble the gantry wheels, followed by the gantry carriage plates.  Attach wheels to plates.</w:t>
      </w:r>
    </w:p>
    <w:p w14:paraId="1EE5B9A3" w14:textId="77777777" w:rsidR="00BA5524" w:rsidRPr="00BA5524" w:rsidRDefault="00BA5524" w:rsidP="00BA5524">
      <w:pPr>
        <w:textAlignment w:val="baseline"/>
        <w:rPr>
          <w:color w:val="000000"/>
          <w:szCs w:val="24"/>
        </w:rPr>
      </w:pPr>
      <w:r w:rsidRPr="00BA5524">
        <w:rPr>
          <w:color w:val="000000"/>
          <w:szCs w:val="24"/>
        </w:rPr>
        <w:t>9. Attach the gantry carriage to the v-rail and calibrate the wheel hardware until a fluid motion is</w:t>
      </w:r>
    </w:p>
    <w:p w14:paraId="6E0F6A12" w14:textId="77777777" w:rsidR="00BA5524" w:rsidRPr="00BA5524" w:rsidRDefault="00BA5524" w:rsidP="00BA5524">
      <w:pPr>
        <w:textAlignment w:val="baseline"/>
        <w:rPr>
          <w:color w:val="000000"/>
          <w:szCs w:val="24"/>
        </w:rPr>
      </w:pPr>
      <w:r w:rsidRPr="00BA5524">
        <w:rPr>
          <w:color w:val="000000"/>
          <w:szCs w:val="24"/>
        </w:rPr>
        <w:t xml:space="preserve">    achieved.  Sticking and knocking wheels indicate further calibration is needed.</w:t>
      </w:r>
    </w:p>
    <w:p w14:paraId="606515CB" w14:textId="77777777" w:rsidR="00BA5524" w:rsidRPr="00BA5524" w:rsidRDefault="00BA5524" w:rsidP="00BA5524">
      <w:pPr>
        <w:textAlignment w:val="baseline"/>
        <w:rPr>
          <w:color w:val="000000"/>
          <w:szCs w:val="24"/>
        </w:rPr>
      </w:pPr>
    </w:p>
    <w:p w14:paraId="21020442" w14:textId="77777777" w:rsidR="00BA5524" w:rsidRPr="00BA5524" w:rsidRDefault="00BA5524" w:rsidP="00BA5524">
      <w:pPr>
        <w:textAlignment w:val="baseline"/>
        <w:rPr>
          <w:color w:val="000000"/>
          <w:szCs w:val="24"/>
        </w:rPr>
      </w:pPr>
    </w:p>
    <w:p w14:paraId="656A26F3" w14:textId="77777777" w:rsidR="00BA5524" w:rsidRPr="00BA5524" w:rsidRDefault="00BA5524" w:rsidP="00BA5524">
      <w:pPr>
        <w:textAlignment w:val="baseline"/>
        <w:rPr>
          <w:color w:val="000000"/>
          <w:szCs w:val="24"/>
        </w:rPr>
      </w:pPr>
    </w:p>
    <w:p w14:paraId="3465235A" w14:textId="77777777" w:rsidR="00BA5524" w:rsidRPr="00BA5524" w:rsidRDefault="00BA5524" w:rsidP="00BA5524">
      <w:pPr>
        <w:textAlignment w:val="baseline"/>
        <w:rPr>
          <w:color w:val="000000"/>
          <w:szCs w:val="24"/>
        </w:rPr>
      </w:pPr>
      <w:r w:rsidRPr="00BA5524">
        <w:rPr>
          <w:color w:val="000000"/>
          <w:szCs w:val="24"/>
          <w:u w:val="single"/>
        </w:rPr>
        <w:t>Week of 11-9-2015</w:t>
      </w:r>
    </w:p>
    <w:p w14:paraId="2709FCD4" w14:textId="77777777" w:rsidR="00BA5524" w:rsidRPr="00BA5524" w:rsidRDefault="00BA5524" w:rsidP="00BA5524">
      <w:pPr>
        <w:textAlignment w:val="baseline"/>
        <w:rPr>
          <w:color w:val="000000"/>
          <w:szCs w:val="24"/>
        </w:rPr>
      </w:pPr>
      <w:r w:rsidRPr="00BA5524">
        <w:rPr>
          <w:color w:val="000000"/>
          <w:szCs w:val="24"/>
        </w:rPr>
        <w:t>10. Test the stepper motor using a dev board, a controller, and a dedicated power source that can</w:t>
      </w:r>
    </w:p>
    <w:p w14:paraId="45350F48" w14:textId="77777777" w:rsidR="00BA5524" w:rsidRPr="00BA5524" w:rsidRDefault="00BA5524" w:rsidP="00BA5524">
      <w:pPr>
        <w:textAlignment w:val="baseline"/>
        <w:rPr>
          <w:color w:val="000000"/>
          <w:szCs w:val="24"/>
        </w:rPr>
      </w:pPr>
      <w:r w:rsidRPr="00BA5524">
        <w:rPr>
          <w:color w:val="000000"/>
          <w:szCs w:val="24"/>
        </w:rPr>
        <w:t xml:space="preserve">      be operated via a safety toggle switch.</w:t>
      </w:r>
    </w:p>
    <w:p w14:paraId="1F9814D3" w14:textId="77777777" w:rsidR="00BA5524" w:rsidRPr="00BA5524" w:rsidRDefault="00BA5524" w:rsidP="00BA5524">
      <w:pPr>
        <w:textAlignment w:val="baseline"/>
        <w:rPr>
          <w:color w:val="000000"/>
          <w:szCs w:val="24"/>
        </w:rPr>
      </w:pPr>
      <w:r w:rsidRPr="00BA5524">
        <w:rPr>
          <w:color w:val="000000"/>
          <w:szCs w:val="24"/>
        </w:rPr>
        <w:t>11. Add limit switches to the motor controller circuitry and retest the system.</w:t>
      </w:r>
    </w:p>
    <w:p w14:paraId="2863AA10" w14:textId="77777777" w:rsidR="00BA5524" w:rsidRPr="00BA5524" w:rsidRDefault="00BA5524" w:rsidP="00BA5524">
      <w:pPr>
        <w:textAlignment w:val="baseline"/>
        <w:rPr>
          <w:color w:val="000000"/>
          <w:szCs w:val="24"/>
        </w:rPr>
      </w:pPr>
      <w:r w:rsidRPr="00BA5524">
        <w:rPr>
          <w:color w:val="000000"/>
          <w:szCs w:val="24"/>
        </w:rPr>
        <w:t>12. Remove stepper motor from the controller circuit.</w:t>
      </w:r>
    </w:p>
    <w:p w14:paraId="127FDF43" w14:textId="77777777" w:rsidR="00BA5524" w:rsidRPr="00BA5524" w:rsidRDefault="00BA5524" w:rsidP="00BA5524">
      <w:pPr>
        <w:textAlignment w:val="baseline"/>
        <w:rPr>
          <w:color w:val="000000"/>
          <w:szCs w:val="24"/>
        </w:rPr>
      </w:pPr>
      <w:r w:rsidRPr="00BA5524">
        <w:rPr>
          <w:color w:val="000000"/>
          <w:szCs w:val="24"/>
        </w:rPr>
        <w:t>13. Remove the gantry carriage from the v-rail and attach the stepper motor to its mount.</w:t>
      </w:r>
    </w:p>
    <w:p w14:paraId="4EA4D0B3" w14:textId="77777777" w:rsidR="00BA5524" w:rsidRPr="00BA5524" w:rsidRDefault="00BA5524" w:rsidP="00BA5524">
      <w:pPr>
        <w:textAlignment w:val="baseline"/>
        <w:rPr>
          <w:color w:val="000000"/>
          <w:szCs w:val="24"/>
        </w:rPr>
      </w:pPr>
      <w:r w:rsidRPr="00BA5524">
        <w:rPr>
          <w:color w:val="000000"/>
          <w:szCs w:val="24"/>
        </w:rPr>
        <w:t>14. Attach the v-rail to the chassis, or a standalone mockup of sorts, and determine if the</w:t>
      </w:r>
    </w:p>
    <w:p w14:paraId="23E7482F" w14:textId="77777777" w:rsidR="00BA5524" w:rsidRPr="00BA5524" w:rsidRDefault="00BA5524" w:rsidP="00BA5524">
      <w:pPr>
        <w:textAlignment w:val="baseline"/>
        <w:rPr>
          <w:color w:val="000000"/>
          <w:szCs w:val="24"/>
        </w:rPr>
      </w:pPr>
      <w:r w:rsidRPr="00BA5524">
        <w:rPr>
          <w:color w:val="000000"/>
          <w:szCs w:val="24"/>
        </w:rPr>
        <w:t xml:space="preserve">      placement is level.   </w:t>
      </w:r>
    </w:p>
    <w:p w14:paraId="7AC8EECA" w14:textId="77777777" w:rsidR="00BA5524" w:rsidRPr="00BA5524" w:rsidRDefault="00BA5524" w:rsidP="00BA5524">
      <w:pPr>
        <w:textAlignment w:val="baseline"/>
        <w:rPr>
          <w:color w:val="000000"/>
          <w:szCs w:val="24"/>
        </w:rPr>
      </w:pPr>
      <w:r w:rsidRPr="00BA5524">
        <w:rPr>
          <w:color w:val="000000"/>
          <w:szCs w:val="24"/>
        </w:rPr>
        <w:t>15. Attach the gantry carriage and a timing belt to the v-rail.</w:t>
      </w:r>
    </w:p>
    <w:p w14:paraId="097DB2AC" w14:textId="77777777" w:rsidR="00BA5524" w:rsidRPr="00BA5524" w:rsidRDefault="00BA5524" w:rsidP="00BA5524">
      <w:pPr>
        <w:textAlignment w:val="baseline"/>
        <w:rPr>
          <w:color w:val="000000"/>
          <w:szCs w:val="24"/>
        </w:rPr>
      </w:pPr>
      <w:r w:rsidRPr="00BA5524">
        <w:rPr>
          <w:color w:val="000000"/>
          <w:szCs w:val="24"/>
        </w:rPr>
        <w:t>16. Using enough wire slack to prevent fatiguing component leads, wire the motor controller</w:t>
      </w:r>
    </w:p>
    <w:p w14:paraId="363C2A8E" w14:textId="77777777" w:rsidR="00BA5524" w:rsidRPr="00BA5524" w:rsidRDefault="00BA5524" w:rsidP="00BA5524">
      <w:pPr>
        <w:textAlignment w:val="baseline"/>
        <w:rPr>
          <w:color w:val="000000"/>
          <w:szCs w:val="24"/>
        </w:rPr>
      </w:pPr>
      <w:r w:rsidRPr="00BA5524">
        <w:rPr>
          <w:color w:val="000000"/>
          <w:szCs w:val="24"/>
        </w:rPr>
        <w:t xml:space="preserve">      circuitry, minus the limit switches.</w:t>
      </w:r>
    </w:p>
    <w:p w14:paraId="3D395AA9" w14:textId="77777777" w:rsidR="00BA5524" w:rsidRPr="00BA5524" w:rsidRDefault="00BA5524" w:rsidP="00BA5524">
      <w:pPr>
        <w:textAlignment w:val="baseline"/>
        <w:rPr>
          <w:color w:val="000000"/>
          <w:szCs w:val="24"/>
        </w:rPr>
      </w:pPr>
      <w:r w:rsidRPr="00BA5524">
        <w:rPr>
          <w:color w:val="000000"/>
          <w:szCs w:val="24"/>
        </w:rPr>
        <w:t>17. Energize the gantry and test operation of for instability factors.  Turn off when done.</w:t>
      </w:r>
    </w:p>
    <w:p w14:paraId="5C57CD66" w14:textId="77777777" w:rsidR="00BA5524" w:rsidRPr="00BA5524" w:rsidRDefault="00BA5524" w:rsidP="00BA5524">
      <w:pPr>
        <w:textAlignment w:val="baseline"/>
        <w:rPr>
          <w:color w:val="000000"/>
          <w:szCs w:val="24"/>
        </w:rPr>
      </w:pPr>
      <w:r w:rsidRPr="00BA5524">
        <w:rPr>
          <w:color w:val="000000"/>
          <w:szCs w:val="24"/>
        </w:rPr>
        <w:t>18. Attach the limit switches to the v-rail polar ends.  Energize and retest the system.</w:t>
      </w:r>
    </w:p>
    <w:p w14:paraId="2F6FB140" w14:textId="77777777" w:rsidR="00BA5524" w:rsidRPr="00BA5524" w:rsidRDefault="00BA5524" w:rsidP="00BA5524">
      <w:pPr>
        <w:textAlignment w:val="baseline"/>
        <w:rPr>
          <w:color w:val="000000"/>
          <w:szCs w:val="24"/>
        </w:rPr>
      </w:pPr>
      <w:r w:rsidRPr="00BA5524">
        <w:rPr>
          <w:color w:val="000000"/>
          <w:szCs w:val="24"/>
        </w:rPr>
        <w:t>19. Test the servos using an appropriate controller, dev board, and power source.  Additional</w:t>
      </w:r>
    </w:p>
    <w:p w14:paraId="6AEFAD01" w14:textId="77777777" w:rsidR="00BA5524" w:rsidRPr="00BA5524" w:rsidRDefault="00BA5524" w:rsidP="00BA5524">
      <w:pPr>
        <w:textAlignment w:val="baseline"/>
        <w:rPr>
          <w:color w:val="000000"/>
          <w:szCs w:val="24"/>
        </w:rPr>
      </w:pPr>
      <w:r w:rsidRPr="00BA5524">
        <w:rPr>
          <w:color w:val="000000"/>
          <w:szCs w:val="24"/>
        </w:rPr>
        <w:t xml:space="preserve">      testing may be conducted by programmatically tweaking the servo parameters.</w:t>
      </w:r>
    </w:p>
    <w:p w14:paraId="07CCE784" w14:textId="77777777" w:rsidR="00BA5524" w:rsidRPr="00BA5524" w:rsidRDefault="00BA5524" w:rsidP="00BA5524">
      <w:pPr>
        <w:textAlignment w:val="baseline"/>
        <w:rPr>
          <w:color w:val="000000"/>
          <w:szCs w:val="24"/>
        </w:rPr>
      </w:pPr>
    </w:p>
    <w:p w14:paraId="5ADA7903" w14:textId="77777777" w:rsidR="00BA5524" w:rsidRPr="00BA5524" w:rsidRDefault="00BA5524" w:rsidP="00BA5524">
      <w:pPr>
        <w:textAlignment w:val="baseline"/>
        <w:rPr>
          <w:color w:val="000000"/>
          <w:szCs w:val="24"/>
        </w:rPr>
      </w:pPr>
      <w:r w:rsidRPr="00BA5524">
        <w:rPr>
          <w:color w:val="000000"/>
          <w:szCs w:val="24"/>
          <w:u w:val="single"/>
        </w:rPr>
        <w:t>Week of 11-16-2015</w:t>
      </w:r>
    </w:p>
    <w:p w14:paraId="0A613B90" w14:textId="77777777" w:rsidR="00BA5524" w:rsidRPr="00BA5524" w:rsidRDefault="00BA5524" w:rsidP="00BA5524">
      <w:pPr>
        <w:textAlignment w:val="baseline"/>
        <w:rPr>
          <w:color w:val="000000"/>
          <w:szCs w:val="24"/>
        </w:rPr>
      </w:pPr>
      <w:r w:rsidRPr="00BA5524">
        <w:rPr>
          <w:color w:val="000000"/>
          <w:szCs w:val="24"/>
        </w:rPr>
        <w:t>20. Stress test multiple copies of parts printed to interface with the gantry.  Discard tested parts.</w:t>
      </w:r>
    </w:p>
    <w:p w14:paraId="4F36C420" w14:textId="77777777" w:rsidR="00BA5524" w:rsidRPr="00BA5524" w:rsidRDefault="00BA5524" w:rsidP="00BA5524">
      <w:pPr>
        <w:textAlignment w:val="baseline"/>
        <w:rPr>
          <w:color w:val="000000"/>
          <w:szCs w:val="24"/>
        </w:rPr>
      </w:pPr>
    </w:p>
    <w:p w14:paraId="030EDE0A" w14:textId="77777777" w:rsidR="00BA5524" w:rsidRPr="00BA5524" w:rsidRDefault="00BA5524" w:rsidP="00BA5524">
      <w:pPr>
        <w:textAlignment w:val="baseline"/>
        <w:rPr>
          <w:color w:val="000000"/>
          <w:szCs w:val="24"/>
        </w:rPr>
      </w:pPr>
      <w:r w:rsidRPr="00BA5524">
        <w:rPr>
          <w:color w:val="000000"/>
          <w:szCs w:val="24"/>
          <w:u w:val="single"/>
        </w:rPr>
        <w:t>Week of 11-23-2015</w:t>
      </w:r>
    </w:p>
    <w:p w14:paraId="6C68D403" w14:textId="77777777" w:rsidR="00BA5524" w:rsidRPr="00BA5524" w:rsidRDefault="00BA5524" w:rsidP="00BA5524">
      <w:pPr>
        <w:textAlignment w:val="baseline"/>
        <w:rPr>
          <w:color w:val="000000"/>
          <w:szCs w:val="24"/>
        </w:rPr>
      </w:pPr>
      <w:r w:rsidRPr="00BA5524">
        <w:rPr>
          <w:color w:val="000000"/>
          <w:szCs w:val="24"/>
        </w:rPr>
        <w:t>21. Remove gantry carriage and attach the shoulder components.  (Because the gantry assembly</w:t>
      </w:r>
    </w:p>
    <w:p w14:paraId="0C9A61A5" w14:textId="77777777" w:rsidR="00BA5524" w:rsidRPr="00BA5524" w:rsidRDefault="00BA5524" w:rsidP="00BA5524">
      <w:pPr>
        <w:textAlignment w:val="baseline"/>
        <w:rPr>
          <w:color w:val="000000"/>
          <w:szCs w:val="24"/>
        </w:rPr>
      </w:pPr>
      <w:r w:rsidRPr="00BA5524">
        <w:rPr>
          <w:color w:val="000000"/>
          <w:szCs w:val="24"/>
        </w:rPr>
        <w:t xml:space="preserve">      is pieced together in a unique manner, combining mechanical retention with strict clearances,</w:t>
      </w:r>
    </w:p>
    <w:p w14:paraId="19A0A660" w14:textId="77777777" w:rsidR="00BA5524" w:rsidRPr="00BA5524" w:rsidRDefault="00BA5524" w:rsidP="00BA5524">
      <w:pPr>
        <w:textAlignment w:val="baseline"/>
        <w:rPr>
          <w:color w:val="000000"/>
          <w:szCs w:val="24"/>
        </w:rPr>
      </w:pPr>
      <w:r w:rsidRPr="00BA5524">
        <w:rPr>
          <w:color w:val="000000"/>
          <w:szCs w:val="24"/>
        </w:rPr>
        <w:t xml:space="preserve">      and much of the generic (non-designed) parts had to be modeled alongside the custom parts,</w:t>
      </w:r>
    </w:p>
    <w:p w14:paraId="431B6387" w14:textId="77777777" w:rsidR="00BA5524" w:rsidRPr="00BA5524" w:rsidRDefault="00BA5524" w:rsidP="00BA5524">
      <w:pPr>
        <w:textAlignment w:val="baseline"/>
        <w:rPr>
          <w:color w:val="000000"/>
          <w:szCs w:val="24"/>
        </w:rPr>
      </w:pPr>
      <w:r w:rsidRPr="00BA5524">
        <w:rPr>
          <w:color w:val="000000"/>
          <w:szCs w:val="24"/>
        </w:rPr>
        <w:t xml:space="preserve">      it is my intention to eventually supply cartoon assembly instructions à la</w:t>
      </w:r>
      <w:r w:rsidRPr="00BA5524">
        <w:rPr>
          <w:i/>
          <w:color w:val="000000"/>
          <w:szCs w:val="24"/>
        </w:rPr>
        <w:t xml:space="preserve"> </w:t>
      </w:r>
      <w:r w:rsidRPr="00BA5524">
        <w:rPr>
          <w:color w:val="000000"/>
          <w:szCs w:val="24"/>
        </w:rPr>
        <w:t>Ikea.)</w:t>
      </w:r>
    </w:p>
    <w:p w14:paraId="0CC603CB" w14:textId="77777777" w:rsidR="00BA5524" w:rsidRPr="00BA5524" w:rsidRDefault="00BA5524" w:rsidP="00BA5524">
      <w:pPr>
        <w:textAlignment w:val="baseline"/>
        <w:rPr>
          <w:color w:val="000000"/>
          <w:szCs w:val="24"/>
        </w:rPr>
      </w:pPr>
      <w:r w:rsidRPr="00BA5524">
        <w:rPr>
          <w:color w:val="000000"/>
          <w:szCs w:val="24"/>
        </w:rPr>
        <w:t>22. Reattach gantry carriage with shoulder to the v-rail section.</w:t>
      </w:r>
    </w:p>
    <w:p w14:paraId="238C3CBE" w14:textId="77777777" w:rsidR="00BA5524" w:rsidRPr="00BA5524" w:rsidRDefault="00BA5524" w:rsidP="00BA5524">
      <w:pPr>
        <w:textAlignment w:val="baseline"/>
        <w:rPr>
          <w:color w:val="000000"/>
          <w:szCs w:val="24"/>
        </w:rPr>
      </w:pPr>
      <w:r w:rsidRPr="00BA5524">
        <w:rPr>
          <w:color w:val="000000"/>
          <w:szCs w:val="24"/>
        </w:rPr>
        <w:t>23. Connect servo controller to dev board circuitry.</w:t>
      </w:r>
    </w:p>
    <w:p w14:paraId="56030F20" w14:textId="77777777" w:rsidR="00BA5524" w:rsidRPr="00BA5524" w:rsidRDefault="00BA5524" w:rsidP="00BA5524">
      <w:pPr>
        <w:textAlignment w:val="baseline"/>
        <w:rPr>
          <w:color w:val="000000"/>
          <w:szCs w:val="24"/>
        </w:rPr>
      </w:pPr>
      <w:r w:rsidRPr="00BA5524">
        <w:rPr>
          <w:color w:val="000000"/>
          <w:szCs w:val="24"/>
        </w:rPr>
        <w:t>24. Piece together the arm actuators and linkages, in sequence from shoulder to hand, testing</w:t>
      </w:r>
    </w:p>
    <w:p w14:paraId="4E68311D" w14:textId="77777777" w:rsidR="00BA5524" w:rsidRPr="00BA5524" w:rsidRDefault="00BA5524" w:rsidP="00BA5524">
      <w:pPr>
        <w:textAlignment w:val="baseline"/>
        <w:rPr>
          <w:color w:val="000000"/>
          <w:szCs w:val="24"/>
        </w:rPr>
      </w:pPr>
      <w:r w:rsidRPr="00BA5524">
        <w:rPr>
          <w:color w:val="000000"/>
          <w:szCs w:val="24"/>
        </w:rPr>
        <w:t xml:space="preserve">      between each addition.</w:t>
      </w:r>
    </w:p>
    <w:p w14:paraId="0E31145C" w14:textId="77777777" w:rsidR="00BA5524" w:rsidRPr="00BA5524" w:rsidRDefault="00BA5524" w:rsidP="00BA5524">
      <w:pPr>
        <w:textAlignment w:val="baseline"/>
        <w:rPr>
          <w:color w:val="000000"/>
          <w:szCs w:val="24"/>
        </w:rPr>
      </w:pPr>
    </w:p>
    <w:p w14:paraId="0BE6B357" w14:textId="77777777" w:rsidR="00BA5524" w:rsidRPr="00BA5524" w:rsidRDefault="00BA5524" w:rsidP="00BA5524">
      <w:pPr>
        <w:textAlignment w:val="baseline"/>
        <w:rPr>
          <w:color w:val="000000"/>
          <w:szCs w:val="24"/>
        </w:rPr>
      </w:pPr>
      <w:r w:rsidRPr="00BA5524">
        <w:rPr>
          <w:color w:val="000000"/>
          <w:szCs w:val="24"/>
          <w:u w:val="single"/>
        </w:rPr>
        <w:t>Week of 11-30-2015</w:t>
      </w:r>
    </w:p>
    <w:p w14:paraId="2C7AC0A3" w14:textId="77777777" w:rsidR="00BA5524" w:rsidRPr="00BA5524" w:rsidRDefault="00BA5524" w:rsidP="00BA5524">
      <w:pPr>
        <w:textAlignment w:val="baseline"/>
        <w:rPr>
          <w:color w:val="000000"/>
          <w:szCs w:val="24"/>
        </w:rPr>
      </w:pPr>
      <w:r w:rsidRPr="00BA5524">
        <w:rPr>
          <w:color w:val="000000"/>
          <w:szCs w:val="24"/>
        </w:rPr>
        <w:t>25. Test setup by operating the gantry while digitally posing the arm.</w:t>
      </w:r>
    </w:p>
    <w:p w14:paraId="7C3CF13F" w14:textId="7C1A80B2" w:rsidR="00BA5524" w:rsidRPr="00BA5524" w:rsidRDefault="00BA5524" w:rsidP="00BA5524">
      <w:pPr>
        <w:textAlignment w:val="baseline"/>
        <w:rPr>
          <w:color w:val="000000"/>
          <w:szCs w:val="24"/>
        </w:rPr>
      </w:pPr>
      <w:r w:rsidRPr="00BA5524">
        <w:rPr>
          <w:color w:val="000000"/>
          <w:szCs w:val="24"/>
        </w:rPr>
        <w:t xml:space="preserve">26. Implement a cable management solution and test said solution against the stepper </w:t>
      </w:r>
      <w:r w:rsidR="000C26FC" w:rsidRPr="00BA5524">
        <w:rPr>
          <w:color w:val="000000"/>
          <w:szCs w:val="24"/>
        </w:rPr>
        <w:t>tool path</w:t>
      </w:r>
      <w:r w:rsidRPr="00BA5524">
        <w:rPr>
          <w:color w:val="000000"/>
          <w:szCs w:val="24"/>
        </w:rPr>
        <w:t>.</w:t>
      </w:r>
    </w:p>
    <w:p w14:paraId="48FFFB64" w14:textId="77777777" w:rsidR="00BA5524" w:rsidRPr="00BA5524" w:rsidRDefault="00BA5524" w:rsidP="00BA5524">
      <w:pPr>
        <w:textAlignment w:val="baseline"/>
        <w:rPr>
          <w:color w:val="000000"/>
          <w:szCs w:val="24"/>
        </w:rPr>
      </w:pPr>
      <w:r w:rsidRPr="00BA5524">
        <w:rPr>
          <w:color w:val="000000"/>
          <w:szCs w:val="24"/>
        </w:rPr>
        <w:t xml:space="preserve">      Because several cables will be made from spliced unions, buffered by heat shrink tubing, and</w:t>
      </w:r>
    </w:p>
    <w:p w14:paraId="1F5C0EC3" w14:textId="77777777" w:rsidR="00BA5524" w:rsidRPr="00BA5524" w:rsidRDefault="00BA5524" w:rsidP="00BA5524">
      <w:pPr>
        <w:textAlignment w:val="baseline"/>
        <w:rPr>
          <w:color w:val="000000"/>
          <w:szCs w:val="24"/>
        </w:rPr>
      </w:pPr>
      <w:r w:rsidRPr="00BA5524">
        <w:rPr>
          <w:color w:val="000000"/>
          <w:szCs w:val="24"/>
        </w:rPr>
        <w:t xml:space="preserve">      the vehicle build will likely experience one or more teardowns, it would be beneficial at this  </w:t>
      </w:r>
    </w:p>
    <w:p w14:paraId="29AF03BE" w14:textId="77777777" w:rsidR="00BA5524" w:rsidRPr="00BA5524" w:rsidRDefault="00BA5524" w:rsidP="00BA5524">
      <w:pPr>
        <w:textAlignment w:val="baseline"/>
        <w:rPr>
          <w:color w:val="000000"/>
          <w:szCs w:val="24"/>
        </w:rPr>
      </w:pPr>
      <w:r w:rsidRPr="00BA5524">
        <w:rPr>
          <w:color w:val="000000"/>
          <w:szCs w:val="24"/>
        </w:rPr>
        <w:t xml:space="preserve">      point to clearly identify bundled wires by means of some sorting scheme.  In this way, simple </w:t>
      </w:r>
    </w:p>
    <w:p w14:paraId="3A2F4CA4" w14:textId="77777777" w:rsidR="00BA5524" w:rsidRPr="00BA5524" w:rsidRDefault="00BA5524" w:rsidP="00BA5524">
      <w:pPr>
        <w:textAlignment w:val="baseline"/>
        <w:rPr>
          <w:color w:val="000000"/>
          <w:szCs w:val="24"/>
        </w:rPr>
      </w:pPr>
      <w:r w:rsidRPr="00BA5524">
        <w:rPr>
          <w:color w:val="000000"/>
          <w:szCs w:val="24"/>
        </w:rPr>
        <w:t xml:space="preserve">      debugging practices won’t become a chore when dealing with common issues such as shorts </w:t>
      </w:r>
    </w:p>
    <w:p w14:paraId="439C0765" w14:textId="77777777" w:rsidR="00BA5524" w:rsidRPr="00BA5524" w:rsidRDefault="00BA5524" w:rsidP="00BA5524">
      <w:pPr>
        <w:textAlignment w:val="baseline"/>
        <w:rPr>
          <w:color w:val="000000"/>
          <w:szCs w:val="24"/>
        </w:rPr>
      </w:pPr>
      <w:r w:rsidRPr="00BA5524">
        <w:rPr>
          <w:color w:val="000000"/>
          <w:szCs w:val="24"/>
        </w:rPr>
        <w:t xml:space="preserve">      and weak solder joints.  </w:t>
      </w:r>
    </w:p>
    <w:p w14:paraId="53D48309" w14:textId="77777777" w:rsidR="00BA5524" w:rsidRPr="00BA5524" w:rsidRDefault="00BA5524" w:rsidP="00BA5524">
      <w:pPr>
        <w:textAlignment w:val="baseline"/>
        <w:rPr>
          <w:color w:val="000000"/>
          <w:szCs w:val="24"/>
        </w:rPr>
      </w:pPr>
      <w:r w:rsidRPr="00BA5524">
        <w:rPr>
          <w:color w:val="000000"/>
          <w:szCs w:val="24"/>
        </w:rPr>
        <w:t>27. Construct the end effector and test using the circuit used to test the other servos.</w:t>
      </w:r>
    </w:p>
    <w:p w14:paraId="1AB3C5D7" w14:textId="77777777" w:rsidR="00BA5524" w:rsidRPr="00BA5524" w:rsidRDefault="00BA5524" w:rsidP="00BA5524">
      <w:pPr>
        <w:textAlignment w:val="baseline"/>
        <w:rPr>
          <w:color w:val="000000"/>
          <w:szCs w:val="24"/>
        </w:rPr>
      </w:pPr>
      <w:r w:rsidRPr="00BA5524">
        <w:rPr>
          <w:color w:val="000000"/>
          <w:szCs w:val="24"/>
        </w:rPr>
        <w:t>28. Test the functionality of the image processing module using computational means, to be</w:t>
      </w:r>
    </w:p>
    <w:p w14:paraId="7DB98D36" w14:textId="77777777" w:rsidR="00BA5524" w:rsidRPr="00BA5524" w:rsidRDefault="00BA5524" w:rsidP="00BA5524">
      <w:pPr>
        <w:textAlignment w:val="baseline"/>
        <w:rPr>
          <w:color w:val="000000"/>
          <w:szCs w:val="24"/>
        </w:rPr>
      </w:pPr>
      <w:r w:rsidRPr="00BA5524">
        <w:rPr>
          <w:color w:val="000000"/>
          <w:szCs w:val="24"/>
        </w:rPr>
        <w:t xml:space="preserve">      compared with results obtained while the camera is mounted to the arm.</w:t>
      </w:r>
    </w:p>
    <w:p w14:paraId="526B5517" w14:textId="77777777" w:rsidR="00BA5524" w:rsidRPr="00BA5524" w:rsidRDefault="00BA5524" w:rsidP="00BA5524">
      <w:pPr>
        <w:textAlignment w:val="baseline"/>
        <w:rPr>
          <w:color w:val="000000"/>
          <w:szCs w:val="24"/>
        </w:rPr>
      </w:pPr>
      <w:r w:rsidRPr="00BA5524">
        <w:rPr>
          <w:color w:val="000000"/>
          <w:szCs w:val="24"/>
        </w:rPr>
        <w:t>29. Disable the stepper motor.</w:t>
      </w:r>
    </w:p>
    <w:p w14:paraId="7AAC3296" w14:textId="77777777" w:rsidR="00BA5524" w:rsidRPr="00BA5524" w:rsidRDefault="00BA5524" w:rsidP="00BA5524">
      <w:pPr>
        <w:textAlignment w:val="baseline"/>
        <w:rPr>
          <w:color w:val="000000"/>
          <w:szCs w:val="24"/>
        </w:rPr>
      </w:pPr>
    </w:p>
    <w:p w14:paraId="3B1D9F86" w14:textId="77777777" w:rsidR="00BA5524" w:rsidRPr="00BA5524" w:rsidRDefault="00BA5524" w:rsidP="00BA5524">
      <w:pPr>
        <w:textAlignment w:val="baseline"/>
        <w:rPr>
          <w:color w:val="000000"/>
          <w:szCs w:val="24"/>
        </w:rPr>
      </w:pPr>
    </w:p>
    <w:p w14:paraId="7A7DBB68" w14:textId="77777777" w:rsidR="00BA5524" w:rsidRPr="00BA5524" w:rsidRDefault="00BA5524" w:rsidP="00BA5524">
      <w:pPr>
        <w:textAlignment w:val="baseline"/>
        <w:rPr>
          <w:color w:val="000000"/>
          <w:szCs w:val="24"/>
        </w:rPr>
      </w:pPr>
      <w:r w:rsidRPr="00BA5524">
        <w:rPr>
          <w:color w:val="000000"/>
          <w:szCs w:val="24"/>
          <w:u w:val="single"/>
        </w:rPr>
        <w:t>Week of 12-7-2015</w:t>
      </w:r>
    </w:p>
    <w:p w14:paraId="448B7BEB" w14:textId="77777777" w:rsidR="00BA5524" w:rsidRPr="00BA5524" w:rsidRDefault="00BA5524" w:rsidP="00BA5524">
      <w:pPr>
        <w:textAlignment w:val="baseline"/>
        <w:rPr>
          <w:color w:val="000000"/>
          <w:szCs w:val="24"/>
        </w:rPr>
      </w:pPr>
      <w:r w:rsidRPr="00BA5524">
        <w:rPr>
          <w:color w:val="000000"/>
          <w:szCs w:val="24"/>
        </w:rPr>
        <w:t>30. Use the smart servo SDK to record the numerical markers generated by the desired arm</w:t>
      </w:r>
    </w:p>
    <w:p w14:paraId="361DB905" w14:textId="77777777" w:rsidR="00BA5524" w:rsidRPr="00BA5524" w:rsidRDefault="00BA5524" w:rsidP="00BA5524">
      <w:pPr>
        <w:textAlignment w:val="baseline"/>
        <w:rPr>
          <w:color w:val="000000"/>
          <w:szCs w:val="24"/>
        </w:rPr>
      </w:pPr>
      <w:r w:rsidRPr="00BA5524">
        <w:rPr>
          <w:color w:val="000000"/>
          <w:szCs w:val="24"/>
        </w:rPr>
        <w:t xml:space="preserve">      gestures.  Test the arm by feeding it the recorded numerical markers.</w:t>
      </w:r>
    </w:p>
    <w:p w14:paraId="2D4FB5B5" w14:textId="77777777" w:rsidR="00BA5524" w:rsidRPr="00BA5524" w:rsidRDefault="00BA5524" w:rsidP="00BA5524">
      <w:pPr>
        <w:textAlignment w:val="baseline"/>
        <w:rPr>
          <w:color w:val="000000"/>
          <w:szCs w:val="24"/>
        </w:rPr>
      </w:pPr>
      <w:r w:rsidRPr="00BA5524">
        <w:rPr>
          <w:color w:val="000000"/>
          <w:szCs w:val="24"/>
        </w:rPr>
        <w:t>31. Secure the controller boards to the chassis.  Experiment with printed housing if necessary.</w:t>
      </w:r>
    </w:p>
    <w:p w14:paraId="65FA9FC4" w14:textId="77777777" w:rsidR="00BA5524" w:rsidRPr="00BA5524" w:rsidRDefault="00BA5524" w:rsidP="00BA5524">
      <w:pPr>
        <w:textAlignment w:val="baseline"/>
        <w:rPr>
          <w:color w:val="000000"/>
          <w:szCs w:val="24"/>
        </w:rPr>
      </w:pPr>
      <w:r w:rsidRPr="00BA5524">
        <w:rPr>
          <w:color w:val="000000"/>
          <w:szCs w:val="24"/>
        </w:rPr>
        <w:t>32. Attach the camera mount and camera to the arm.  Add the camera cable to the cable</w:t>
      </w:r>
    </w:p>
    <w:p w14:paraId="5AD01930" w14:textId="77777777" w:rsidR="00BA5524" w:rsidRPr="00BA5524" w:rsidRDefault="00BA5524" w:rsidP="00BA5524">
      <w:pPr>
        <w:textAlignment w:val="baseline"/>
        <w:rPr>
          <w:color w:val="000000"/>
          <w:szCs w:val="24"/>
        </w:rPr>
      </w:pPr>
      <w:r w:rsidRPr="00BA5524">
        <w:rPr>
          <w:color w:val="000000"/>
          <w:szCs w:val="24"/>
        </w:rPr>
        <w:t xml:space="preserve">      management solution</w:t>
      </w:r>
    </w:p>
    <w:p w14:paraId="7C63315B" w14:textId="77777777" w:rsidR="00BA5524" w:rsidRPr="00BA5524" w:rsidRDefault="00BA5524" w:rsidP="00BA5524">
      <w:pPr>
        <w:textAlignment w:val="baseline"/>
        <w:rPr>
          <w:color w:val="000000"/>
          <w:szCs w:val="24"/>
        </w:rPr>
      </w:pPr>
      <w:r w:rsidRPr="00BA5524">
        <w:rPr>
          <w:color w:val="000000"/>
          <w:szCs w:val="24"/>
        </w:rPr>
        <w:t xml:space="preserve">33. Test the arm movements for gestures that might impinge the operation and/or structural   </w:t>
      </w:r>
    </w:p>
    <w:p w14:paraId="046977FC" w14:textId="77777777" w:rsidR="00BA5524" w:rsidRPr="00BA5524" w:rsidRDefault="00BA5524" w:rsidP="00BA5524">
      <w:pPr>
        <w:textAlignment w:val="baseline"/>
        <w:rPr>
          <w:color w:val="000000"/>
          <w:szCs w:val="24"/>
        </w:rPr>
      </w:pPr>
      <w:r w:rsidRPr="00BA5524">
        <w:rPr>
          <w:color w:val="000000"/>
          <w:szCs w:val="24"/>
        </w:rPr>
        <w:t xml:space="preserve">      integrity of the image processing module.</w:t>
      </w:r>
    </w:p>
    <w:p w14:paraId="5D2C9ED7" w14:textId="77777777" w:rsidR="00BA5524" w:rsidRPr="00BA5524" w:rsidRDefault="00BA5524" w:rsidP="00BA5524">
      <w:pPr>
        <w:textAlignment w:val="baseline"/>
        <w:rPr>
          <w:color w:val="000000"/>
          <w:szCs w:val="24"/>
        </w:rPr>
      </w:pPr>
      <w:r w:rsidRPr="00BA5524">
        <w:rPr>
          <w:color w:val="000000"/>
          <w:szCs w:val="24"/>
        </w:rPr>
        <w:t>34. Test inputs bussed from the image processing module to the master controller, from where</w:t>
      </w:r>
    </w:p>
    <w:p w14:paraId="13D682F6" w14:textId="77777777" w:rsidR="00BA5524" w:rsidRPr="00BA5524" w:rsidRDefault="00BA5524" w:rsidP="00BA5524">
      <w:pPr>
        <w:textAlignment w:val="baseline"/>
        <w:rPr>
          <w:color w:val="000000"/>
          <w:szCs w:val="24"/>
        </w:rPr>
      </w:pPr>
      <w:r w:rsidRPr="00BA5524">
        <w:rPr>
          <w:color w:val="000000"/>
          <w:szCs w:val="24"/>
        </w:rPr>
        <w:t xml:space="preserve">      they are relayed to the smart servos.  Do processed image results translate into desirable arm</w:t>
      </w:r>
    </w:p>
    <w:p w14:paraId="276ADD94" w14:textId="77777777" w:rsidR="00BA5524" w:rsidRPr="00BA5524" w:rsidRDefault="00BA5524" w:rsidP="00BA5524">
      <w:pPr>
        <w:textAlignment w:val="baseline"/>
        <w:rPr>
          <w:color w:val="000000"/>
          <w:szCs w:val="24"/>
        </w:rPr>
      </w:pPr>
      <w:r w:rsidRPr="00BA5524">
        <w:rPr>
          <w:color w:val="000000"/>
          <w:szCs w:val="24"/>
        </w:rPr>
        <w:t xml:space="preserve">      gestures?  Take the time to calibrate this interface, using a range of end effector substitutions</w:t>
      </w:r>
    </w:p>
    <w:p w14:paraId="49C331CF" w14:textId="77777777" w:rsidR="00BA5524" w:rsidRPr="00BA5524" w:rsidRDefault="00BA5524" w:rsidP="00BA5524">
      <w:pPr>
        <w:textAlignment w:val="baseline"/>
        <w:rPr>
          <w:color w:val="000000"/>
          <w:szCs w:val="24"/>
        </w:rPr>
      </w:pPr>
      <w:r w:rsidRPr="00BA5524">
        <w:rPr>
          <w:color w:val="000000"/>
          <w:szCs w:val="24"/>
        </w:rPr>
        <w:t xml:space="preserve">      if helpful.    </w:t>
      </w:r>
    </w:p>
    <w:p w14:paraId="605AB122" w14:textId="77777777" w:rsidR="00BA5524" w:rsidRPr="00BA5524" w:rsidRDefault="00BA5524" w:rsidP="00BA5524">
      <w:pPr>
        <w:textAlignment w:val="baseline"/>
        <w:rPr>
          <w:color w:val="000000"/>
          <w:szCs w:val="24"/>
        </w:rPr>
      </w:pPr>
      <w:r w:rsidRPr="00BA5524">
        <w:rPr>
          <w:color w:val="000000"/>
          <w:szCs w:val="24"/>
        </w:rPr>
        <w:t>35. Attach primary end effector to arm and run more image processing tests that relate to fine</w:t>
      </w:r>
    </w:p>
    <w:p w14:paraId="124A4483" w14:textId="77777777" w:rsidR="00BA5524" w:rsidRPr="00BA5524" w:rsidRDefault="00BA5524" w:rsidP="00BA5524">
      <w:pPr>
        <w:textAlignment w:val="baseline"/>
        <w:rPr>
          <w:color w:val="000000"/>
          <w:szCs w:val="24"/>
        </w:rPr>
      </w:pPr>
      <w:r w:rsidRPr="00BA5524">
        <w:rPr>
          <w:color w:val="000000"/>
          <w:szCs w:val="24"/>
        </w:rPr>
        <w:t xml:space="preserve">      motor control.  Determine which arm gestures work best with the camera, and also adjust the</w:t>
      </w:r>
    </w:p>
    <w:p w14:paraId="4633234A" w14:textId="77777777" w:rsidR="00BA5524" w:rsidRPr="00BA5524" w:rsidRDefault="00BA5524" w:rsidP="00BA5524">
      <w:pPr>
        <w:textAlignment w:val="baseline"/>
        <w:rPr>
          <w:color w:val="000000"/>
          <w:szCs w:val="24"/>
        </w:rPr>
      </w:pPr>
      <w:r w:rsidRPr="00BA5524">
        <w:rPr>
          <w:color w:val="000000"/>
          <w:szCs w:val="24"/>
        </w:rPr>
        <w:t xml:space="preserve">      camera mount angle during these trials.</w:t>
      </w:r>
    </w:p>
    <w:p w14:paraId="32DDB596" w14:textId="77777777" w:rsidR="00BA5524" w:rsidRPr="00BA5524" w:rsidRDefault="00BA5524" w:rsidP="00BA5524">
      <w:pPr>
        <w:textAlignment w:val="baseline"/>
        <w:rPr>
          <w:color w:val="000000"/>
          <w:szCs w:val="24"/>
        </w:rPr>
      </w:pPr>
    </w:p>
    <w:p w14:paraId="7E8BFDF3" w14:textId="77777777" w:rsidR="00BA5524" w:rsidRPr="00BA5524" w:rsidRDefault="00BA5524" w:rsidP="00BA5524">
      <w:pPr>
        <w:textAlignment w:val="baseline"/>
        <w:rPr>
          <w:color w:val="000000"/>
          <w:szCs w:val="24"/>
        </w:rPr>
      </w:pPr>
      <w:r w:rsidRPr="00BA5524">
        <w:rPr>
          <w:color w:val="000000"/>
          <w:szCs w:val="24"/>
          <w:u w:val="single"/>
        </w:rPr>
        <w:t>Week of 12-14-2015</w:t>
      </w:r>
    </w:p>
    <w:p w14:paraId="5B9A57E6" w14:textId="77777777" w:rsidR="00BA5524" w:rsidRPr="00BA5524" w:rsidRDefault="00BA5524" w:rsidP="00BA5524">
      <w:pPr>
        <w:textAlignment w:val="baseline"/>
        <w:rPr>
          <w:color w:val="000000"/>
          <w:szCs w:val="24"/>
        </w:rPr>
      </w:pPr>
      <w:r w:rsidRPr="00BA5524">
        <w:rPr>
          <w:color w:val="000000"/>
          <w:szCs w:val="24"/>
        </w:rPr>
        <w:t>36. Programmatically train the arm to match gestures that correspond with the necessary</w:t>
      </w:r>
    </w:p>
    <w:p w14:paraId="4B2AFFE0" w14:textId="77777777" w:rsidR="00BA5524" w:rsidRPr="00BA5524" w:rsidRDefault="00BA5524" w:rsidP="00BA5524">
      <w:pPr>
        <w:textAlignment w:val="baseline"/>
        <w:rPr>
          <w:color w:val="000000"/>
          <w:szCs w:val="24"/>
        </w:rPr>
      </w:pPr>
      <w:r w:rsidRPr="00BA5524">
        <w:rPr>
          <w:color w:val="000000"/>
          <w:szCs w:val="24"/>
        </w:rPr>
        <w:t xml:space="preserve">      actionable events required to reach and manipulate blocks at varying heights.  Test build to</w:t>
      </w:r>
    </w:p>
    <w:p w14:paraId="4BA70EBD" w14:textId="77777777" w:rsidR="00BA5524" w:rsidRPr="00BA5524" w:rsidRDefault="00BA5524" w:rsidP="00BA5524">
      <w:pPr>
        <w:textAlignment w:val="baseline"/>
        <w:rPr>
          <w:color w:val="000000"/>
          <w:szCs w:val="24"/>
        </w:rPr>
      </w:pPr>
      <w:r w:rsidRPr="00BA5524">
        <w:rPr>
          <w:color w:val="000000"/>
          <w:szCs w:val="24"/>
        </w:rPr>
        <w:t xml:space="preserve">      dial in a sweet spot that balances speed and precision of execution.   </w:t>
      </w:r>
    </w:p>
    <w:p w14:paraId="62ED44BF" w14:textId="77777777" w:rsidR="00BA5524" w:rsidRPr="00BA5524" w:rsidRDefault="00BA5524" w:rsidP="00BA5524">
      <w:pPr>
        <w:textAlignment w:val="baseline"/>
        <w:rPr>
          <w:color w:val="000000"/>
          <w:szCs w:val="24"/>
        </w:rPr>
      </w:pPr>
      <w:r w:rsidRPr="00BA5524">
        <w:rPr>
          <w:color w:val="000000"/>
          <w:szCs w:val="24"/>
        </w:rPr>
        <w:t>37. Test the validity of response to illegal block configurations.  Run drills that deal with</w:t>
      </w:r>
    </w:p>
    <w:p w14:paraId="4373364B" w14:textId="77777777" w:rsidR="00BA5524" w:rsidRPr="00BA5524" w:rsidRDefault="00BA5524" w:rsidP="00BA5524">
      <w:pPr>
        <w:textAlignment w:val="baseline"/>
        <w:rPr>
          <w:color w:val="000000"/>
          <w:szCs w:val="24"/>
        </w:rPr>
      </w:pPr>
      <w:r w:rsidRPr="00BA5524">
        <w:rPr>
          <w:color w:val="000000"/>
          <w:szCs w:val="24"/>
        </w:rPr>
        <w:t xml:space="preserve">      compromised scenarios, as means of assessing the robustness of the system.  </w:t>
      </w:r>
    </w:p>
    <w:p w14:paraId="35F6AC18" w14:textId="77777777" w:rsidR="00BA5524" w:rsidRPr="00BA5524" w:rsidRDefault="00BA5524" w:rsidP="00BA5524">
      <w:pPr>
        <w:textAlignment w:val="baseline"/>
        <w:rPr>
          <w:color w:val="000000"/>
          <w:szCs w:val="24"/>
        </w:rPr>
      </w:pPr>
      <w:r w:rsidRPr="00BA5524">
        <w:rPr>
          <w:color w:val="000000"/>
          <w:szCs w:val="24"/>
        </w:rPr>
        <w:t>38. Run tests to determine how best to actuate the delivery mechanisms built into the</w:t>
      </w:r>
    </w:p>
    <w:p w14:paraId="5334EE2F" w14:textId="77777777" w:rsidR="00BA5524" w:rsidRPr="00BA5524" w:rsidRDefault="00BA5524" w:rsidP="00BA5524">
      <w:pPr>
        <w:textAlignment w:val="baseline"/>
        <w:rPr>
          <w:color w:val="000000"/>
          <w:szCs w:val="24"/>
        </w:rPr>
      </w:pPr>
      <w:r w:rsidRPr="00BA5524">
        <w:rPr>
          <w:color w:val="000000"/>
          <w:szCs w:val="24"/>
        </w:rPr>
        <w:t xml:space="preserve">      elevator car.</w:t>
      </w:r>
    </w:p>
    <w:p w14:paraId="30A25645" w14:textId="77777777" w:rsidR="00BA5524" w:rsidRPr="00BA5524" w:rsidRDefault="00BA5524" w:rsidP="00BA5524">
      <w:pPr>
        <w:textAlignment w:val="baseline"/>
        <w:rPr>
          <w:color w:val="000000"/>
          <w:szCs w:val="24"/>
        </w:rPr>
      </w:pPr>
    </w:p>
    <w:p w14:paraId="5ED45CB2" w14:textId="77777777" w:rsidR="00BA5524" w:rsidRPr="00BA5524" w:rsidRDefault="00BA5524" w:rsidP="00BA5524">
      <w:pPr>
        <w:textAlignment w:val="baseline"/>
        <w:rPr>
          <w:color w:val="000000"/>
          <w:szCs w:val="24"/>
        </w:rPr>
      </w:pPr>
      <w:r w:rsidRPr="00BA5524">
        <w:rPr>
          <w:color w:val="000000"/>
          <w:szCs w:val="24"/>
          <w:u w:val="single"/>
        </w:rPr>
        <w:t>Week of 12-21-2015</w:t>
      </w:r>
    </w:p>
    <w:p w14:paraId="13F50B62" w14:textId="77777777" w:rsidR="00BA5524" w:rsidRPr="00BA5524" w:rsidRDefault="00BA5524" w:rsidP="00BA5524">
      <w:pPr>
        <w:textAlignment w:val="baseline"/>
        <w:rPr>
          <w:color w:val="000000"/>
          <w:szCs w:val="24"/>
        </w:rPr>
      </w:pPr>
      <w:r w:rsidRPr="00BA5524">
        <w:rPr>
          <w:color w:val="000000"/>
          <w:szCs w:val="24"/>
        </w:rPr>
        <w:t>39. Program the arm to assist the camera with long range shots, such as knowing how and when</w:t>
      </w:r>
    </w:p>
    <w:p w14:paraId="3AC26599" w14:textId="77777777" w:rsidR="00BA5524" w:rsidRPr="00BA5524" w:rsidRDefault="00BA5524" w:rsidP="00BA5524">
      <w:pPr>
        <w:textAlignment w:val="baseline"/>
        <w:rPr>
          <w:color w:val="000000"/>
          <w:szCs w:val="24"/>
        </w:rPr>
      </w:pPr>
      <w:r w:rsidRPr="00BA5524">
        <w:rPr>
          <w:color w:val="000000"/>
          <w:szCs w:val="24"/>
        </w:rPr>
        <w:t xml:space="preserve">      to capture the color-coded order of the RAIL bins.</w:t>
      </w:r>
    </w:p>
    <w:p w14:paraId="4EC084DC" w14:textId="77777777" w:rsidR="00BA5524" w:rsidRPr="00BA5524" w:rsidRDefault="00BA5524" w:rsidP="00BA5524">
      <w:pPr>
        <w:textAlignment w:val="baseline"/>
        <w:rPr>
          <w:color w:val="000000"/>
          <w:szCs w:val="24"/>
        </w:rPr>
      </w:pPr>
      <w:r w:rsidRPr="00BA5524">
        <w:rPr>
          <w:color w:val="000000"/>
          <w:szCs w:val="24"/>
        </w:rPr>
        <w:t>40. Evaluate which servo-related positional instructions yield consistently satisfactory results.</w:t>
      </w:r>
    </w:p>
    <w:p w14:paraId="4AB5C370" w14:textId="77777777" w:rsidR="00BA5524" w:rsidRPr="00BA5524" w:rsidRDefault="00BA5524" w:rsidP="00BA5524">
      <w:pPr>
        <w:textAlignment w:val="baseline"/>
        <w:rPr>
          <w:color w:val="000000"/>
          <w:szCs w:val="24"/>
        </w:rPr>
      </w:pPr>
      <w:r w:rsidRPr="00BA5524">
        <w:rPr>
          <w:color w:val="000000"/>
          <w:szCs w:val="24"/>
        </w:rPr>
        <w:t>41. Calibrate the arm such that it can fluidly transition between the desired range of gestural</w:t>
      </w:r>
    </w:p>
    <w:p w14:paraId="3A177F85" w14:textId="77777777" w:rsidR="00BA5524" w:rsidRPr="00BA5524" w:rsidRDefault="00BA5524" w:rsidP="00BA5524">
      <w:pPr>
        <w:textAlignment w:val="baseline"/>
        <w:rPr>
          <w:color w:val="000000"/>
          <w:szCs w:val="24"/>
        </w:rPr>
      </w:pPr>
      <w:r w:rsidRPr="00BA5524">
        <w:rPr>
          <w:color w:val="000000"/>
          <w:szCs w:val="24"/>
        </w:rPr>
        <w:t xml:space="preserve">      presets that have been calculated from the arm test data.  </w:t>
      </w:r>
    </w:p>
    <w:p w14:paraId="3283F75F" w14:textId="77777777" w:rsidR="00BA5524" w:rsidRPr="00BA5524" w:rsidRDefault="00BA5524" w:rsidP="00BA5524">
      <w:pPr>
        <w:textAlignment w:val="baseline"/>
        <w:rPr>
          <w:color w:val="000000"/>
          <w:szCs w:val="24"/>
        </w:rPr>
      </w:pPr>
    </w:p>
    <w:p w14:paraId="0BB5BA20" w14:textId="77777777" w:rsidR="00BA5524" w:rsidRPr="00BA5524" w:rsidRDefault="00BA5524" w:rsidP="00BA5524">
      <w:pPr>
        <w:textAlignment w:val="baseline"/>
        <w:rPr>
          <w:color w:val="000000"/>
          <w:szCs w:val="24"/>
        </w:rPr>
      </w:pPr>
      <w:r w:rsidRPr="00BA5524">
        <w:rPr>
          <w:color w:val="000000"/>
          <w:szCs w:val="24"/>
          <w:u w:val="single"/>
        </w:rPr>
        <w:t>Week of 12-30-2015</w:t>
      </w:r>
    </w:p>
    <w:p w14:paraId="55B22375" w14:textId="77777777" w:rsidR="00BA5524" w:rsidRPr="00BA5524" w:rsidRDefault="00BA5524" w:rsidP="00BA5524">
      <w:pPr>
        <w:textAlignment w:val="baseline"/>
        <w:rPr>
          <w:color w:val="000000"/>
          <w:szCs w:val="24"/>
        </w:rPr>
      </w:pPr>
      <w:r w:rsidRPr="00BA5524">
        <w:rPr>
          <w:color w:val="000000"/>
          <w:szCs w:val="24"/>
        </w:rPr>
        <w:t>42. Program emergency gestures that account for unexpected gantry movements, and attempt to</w:t>
      </w:r>
    </w:p>
    <w:p w14:paraId="2E07246F" w14:textId="77777777" w:rsidR="00BA5524" w:rsidRPr="00BA5524" w:rsidRDefault="00BA5524" w:rsidP="00BA5524">
      <w:pPr>
        <w:textAlignment w:val="baseline"/>
        <w:rPr>
          <w:color w:val="000000"/>
          <w:szCs w:val="24"/>
        </w:rPr>
      </w:pPr>
      <w:r w:rsidRPr="00BA5524">
        <w:rPr>
          <w:color w:val="000000"/>
          <w:szCs w:val="24"/>
        </w:rPr>
        <w:t xml:space="preserve">      compensate for a non-responsive servo by geometrically moving around it where possible.</w:t>
      </w:r>
    </w:p>
    <w:p w14:paraId="630D8380" w14:textId="77777777" w:rsidR="00BA5524" w:rsidRPr="00BA5524" w:rsidRDefault="00BA5524" w:rsidP="00BA5524">
      <w:pPr>
        <w:textAlignment w:val="baseline"/>
        <w:rPr>
          <w:color w:val="000000"/>
          <w:szCs w:val="24"/>
        </w:rPr>
      </w:pPr>
      <w:r w:rsidRPr="00BA5524">
        <w:rPr>
          <w:color w:val="000000"/>
          <w:szCs w:val="24"/>
        </w:rPr>
        <w:t>43. Lubricate the v-rail and begin running speed trials.</w:t>
      </w:r>
    </w:p>
    <w:p w14:paraId="187AA2CA" w14:textId="77777777" w:rsidR="00BA5524" w:rsidRPr="00BA5524" w:rsidRDefault="00BA5524" w:rsidP="00BA5524">
      <w:pPr>
        <w:textAlignment w:val="baseline"/>
        <w:rPr>
          <w:color w:val="000000"/>
          <w:szCs w:val="24"/>
        </w:rPr>
      </w:pPr>
      <w:r w:rsidRPr="00BA5524">
        <w:rPr>
          <w:color w:val="000000"/>
          <w:szCs w:val="24"/>
        </w:rPr>
        <w:t xml:space="preserve">44. Keep all software and firmware updated, unless said update is released so close to a race date  </w:t>
      </w:r>
    </w:p>
    <w:p w14:paraId="33C3D854" w14:textId="59D91B93" w:rsidR="00BA5524" w:rsidRPr="00BA5524" w:rsidRDefault="00BA5524" w:rsidP="00BA5524">
      <w:pPr>
        <w:textAlignment w:val="baseline"/>
        <w:rPr>
          <w:color w:val="000000"/>
          <w:szCs w:val="24"/>
        </w:rPr>
      </w:pPr>
      <w:r w:rsidRPr="00BA5524">
        <w:rPr>
          <w:color w:val="000000"/>
          <w:szCs w:val="24"/>
        </w:rPr>
        <w:t xml:space="preserve">      that it could result in a </w:t>
      </w:r>
      <w:r w:rsidR="000C26FC" w:rsidRPr="00BA5524">
        <w:rPr>
          <w:color w:val="000000"/>
          <w:szCs w:val="24"/>
        </w:rPr>
        <w:t>barked</w:t>
      </w:r>
      <w:r w:rsidRPr="00BA5524">
        <w:rPr>
          <w:color w:val="000000"/>
          <w:szCs w:val="24"/>
        </w:rPr>
        <w:t xml:space="preserve"> software solution with no time to debug the mess.</w:t>
      </w:r>
    </w:p>
    <w:p w14:paraId="7B4EEA26" w14:textId="77777777" w:rsidR="00BA5524" w:rsidRPr="00BA5524" w:rsidRDefault="00BA5524" w:rsidP="00BA5524">
      <w:pPr>
        <w:textAlignment w:val="baseline"/>
        <w:rPr>
          <w:color w:val="000000"/>
          <w:szCs w:val="24"/>
        </w:rPr>
      </w:pPr>
      <w:r w:rsidRPr="00BA5524">
        <w:rPr>
          <w:color w:val="000000"/>
          <w:szCs w:val="24"/>
        </w:rPr>
        <w:t xml:space="preserve">45. Routinely inspect the build for signs of fatigue. </w:t>
      </w:r>
    </w:p>
    <w:p w14:paraId="16C4B1DE" w14:textId="77777777" w:rsidR="00BA5524" w:rsidRDefault="00BA5524" w:rsidP="00C833C2">
      <w:pPr>
        <w:textAlignment w:val="baseline"/>
        <w:rPr>
          <w:color w:val="000000"/>
          <w:szCs w:val="24"/>
        </w:rPr>
      </w:pPr>
    </w:p>
    <w:p w14:paraId="054B3A0A" w14:textId="77777777" w:rsidR="00BA5524" w:rsidRDefault="00BA5524">
      <w:pPr>
        <w:jc w:val="left"/>
        <w:rPr>
          <w:b/>
          <w:color w:val="000000"/>
          <w:sz w:val="32"/>
          <w:szCs w:val="24"/>
        </w:rPr>
      </w:pPr>
      <w:r>
        <w:rPr>
          <w:color w:val="000000"/>
          <w:szCs w:val="24"/>
        </w:rPr>
        <w:br w:type="page"/>
      </w:r>
    </w:p>
    <w:p w14:paraId="00FE5629" w14:textId="77777777" w:rsidR="00C833C2" w:rsidRDefault="00C833C2">
      <w:pPr>
        <w:pStyle w:val="Heading2"/>
      </w:pPr>
      <w:bookmarkStart w:id="438" w:name="_Toc434185774"/>
      <w:bookmarkStart w:id="439" w:name="_Toc434186883"/>
      <w:bookmarkStart w:id="440" w:name="_Toc434187083"/>
      <w:bookmarkStart w:id="441" w:name="_Toc434233412"/>
      <w:bookmarkEnd w:id="438"/>
      <w:bookmarkEnd w:id="439"/>
      <w:bookmarkEnd w:id="440"/>
      <w:r>
        <w:t>Image Processing &amp; Lighting</w:t>
      </w:r>
      <w:bookmarkEnd w:id="441"/>
      <w:r>
        <w:t xml:space="preserve"> </w:t>
      </w:r>
    </w:p>
    <w:p w14:paraId="383C2056" w14:textId="77777777" w:rsidR="00C833C2" w:rsidRDefault="00C833C2" w:rsidP="00C833C2">
      <w:pPr>
        <w:textAlignment w:val="baseline"/>
        <w:rPr>
          <w:color w:val="000000"/>
          <w:szCs w:val="24"/>
        </w:rPr>
      </w:pPr>
      <w:r w:rsidRPr="00C64059">
        <w:rPr>
          <w:color w:val="000000"/>
          <w:szCs w:val="24"/>
        </w:rPr>
        <w:t>Aaron McDaniel</w:t>
      </w:r>
    </w:p>
    <w:p w14:paraId="75B15AFB" w14:textId="77777777" w:rsidR="00C833C2" w:rsidRDefault="00C833C2" w:rsidP="00C833C2">
      <w:pPr>
        <w:textAlignment w:val="baseline"/>
        <w:rPr>
          <w:color w:val="000000"/>
          <w:szCs w:val="24"/>
        </w:rPr>
      </w:pPr>
    </w:p>
    <w:p w14:paraId="4BA39C57" w14:textId="765CCFB7" w:rsidR="00BA5524" w:rsidRPr="00BA5524" w:rsidRDefault="00BA5524">
      <w:pPr>
        <w:pStyle w:val="Heading3"/>
      </w:pPr>
      <w:bookmarkStart w:id="442" w:name="_Toc434233413"/>
      <w:r w:rsidRPr="00BA5524">
        <w:t>Software Coding</w:t>
      </w:r>
      <w:bookmarkEnd w:id="442"/>
    </w:p>
    <w:p w14:paraId="5EB19909" w14:textId="3EF63850" w:rsidR="00BA5524" w:rsidRPr="00BA5524" w:rsidRDefault="00BA5524" w:rsidP="00BA5524">
      <w:pPr>
        <w:textAlignment w:val="baseline"/>
        <w:rPr>
          <w:color w:val="000000"/>
          <w:szCs w:val="24"/>
        </w:rPr>
      </w:pPr>
      <w:r w:rsidRPr="00BA5524">
        <w:rPr>
          <w:color w:val="000000"/>
          <w:szCs w:val="24"/>
        </w:rPr>
        <w:t xml:space="preserve">The image processing design will be implemented on the front end by using a command line, ffmpeg command. This will capture the image from the webcam onto the BeagleBone. Once this is complete, the software design should be in a hustle to finish as it gives information to the arm on how to react. The next step would be testing. Several tests will be done as the software is written, but will undergo several tests while just taking pictures when called from the logistics system. Once the communication between the logistics system and the image processing is complete, testing of the camera mounted on the arm should occur. This testing process will allow for an understanding of the arms interpretation of the color, size, QR code, shape, and position of the block in space. </w:t>
      </w:r>
    </w:p>
    <w:p w14:paraId="5E48C988" w14:textId="77777777" w:rsidR="00BA5524" w:rsidRPr="00BA5524" w:rsidRDefault="00BA5524" w:rsidP="00BA5524">
      <w:pPr>
        <w:textAlignment w:val="baseline"/>
        <w:rPr>
          <w:color w:val="000000"/>
          <w:szCs w:val="24"/>
        </w:rPr>
      </w:pPr>
    </w:p>
    <w:p w14:paraId="29684963" w14:textId="61998708" w:rsidR="00BA5524" w:rsidRPr="00BA5524" w:rsidRDefault="00BA5524">
      <w:pPr>
        <w:pStyle w:val="Heading3"/>
      </w:pPr>
      <w:bookmarkStart w:id="443" w:name="_Toc434233414"/>
      <w:r w:rsidRPr="00BA5524">
        <w:t>Hardware</w:t>
      </w:r>
      <w:bookmarkEnd w:id="443"/>
    </w:p>
    <w:p w14:paraId="20D432C8" w14:textId="77777777" w:rsidR="00BA5524" w:rsidRPr="00BA5524" w:rsidRDefault="00BA5524" w:rsidP="00BA5524">
      <w:pPr>
        <w:textAlignment w:val="baseline"/>
        <w:rPr>
          <w:color w:val="000000"/>
          <w:szCs w:val="24"/>
        </w:rPr>
      </w:pPr>
      <w:r w:rsidRPr="00BA5524">
        <w:rPr>
          <w:color w:val="000000"/>
          <w:szCs w:val="24"/>
        </w:rPr>
        <w:t>The electronic transistor switch should be built in parallel of the software development so the switch is ready for implementation when the initial software is complete.</w:t>
      </w:r>
    </w:p>
    <w:p w14:paraId="07ACF801" w14:textId="77777777" w:rsidR="00BA5524" w:rsidRPr="00BA5524" w:rsidRDefault="00BA5524" w:rsidP="00BA5524">
      <w:pPr>
        <w:textAlignment w:val="baseline"/>
        <w:rPr>
          <w:color w:val="000000"/>
          <w:szCs w:val="24"/>
        </w:rPr>
      </w:pPr>
    </w:p>
    <w:p w14:paraId="11B2ED92" w14:textId="59DE18F1" w:rsidR="00BA5524" w:rsidRPr="00BA5524" w:rsidRDefault="00BA5524">
      <w:pPr>
        <w:pStyle w:val="Heading3"/>
      </w:pPr>
      <w:bookmarkStart w:id="444" w:name="_Toc434233415"/>
      <w:r w:rsidRPr="00BA5524">
        <w:t>Wiring</w:t>
      </w:r>
      <w:bookmarkEnd w:id="444"/>
    </w:p>
    <w:p w14:paraId="1850BE27" w14:textId="77777777" w:rsidR="00BA5524" w:rsidRPr="00BA5524" w:rsidRDefault="00BA5524" w:rsidP="00BA5524">
      <w:pPr>
        <w:textAlignment w:val="baseline"/>
        <w:rPr>
          <w:color w:val="000000"/>
          <w:szCs w:val="24"/>
        </w:rPr>
      </w:pPr>
      <w:r w:rsidRPr="00BA5524">
        <w:rPr>
          <w:color w:val="000000"/>
          <w:szCs w:val="24"/>
        </w:rPr>
        <w:t>The wiring from the camera will implement via USB. The light source will be connected to the G-9612 bus bar via an electronic switch for state purposes.</w:t>
      </w:r>
    </w:p>
    <w:p w14:paraId="6C9B95EA" w14:textId="77777777" w:rsidR="00BA5524" w:rsidRPr="00BA5524" w:rsidRDefault="00BA5524" w:rsidP="00BA5524">
      <w:pPr>
        <w:textAlignment w:val="baseline"/>
        <w:rPr>
          <w:color w:val="000000"/>
          <w:szCs w:val="24"/>
        </w:rPr>
      </w:pPr>
    </w:p>
    <w:p w14:paraId="27D3113E" w14:textId="386FC9FD" w:rsidR="00BA5524" w:rsidRPr="00BA5524" w:rsidRDefault="00BA5524">
      <w:pPr>
        <w:pStyle w:val="Heading3"/>
      </w:pPr>
      <w:bookmarkStart w:id="445" w:name="_Toc434233416"/>
      <w:r w:rsidRPr="00BA5524">
        <w:t>Mounting</w:t>
      </w:r>
      <w:bookmarkEnd w:id="445"/>
    </w:p>
    <w:p w14:paraId="67494C44" w14:textId="77777777" w:rsidR="00BA5524" w:rsidRPr="00BA5524" w:rsidRDefault="00BA5524" w:rsidP="00BA5524">
      <w:pPr>
        <w:textAlignment w:val="baseline"/>
        <w:rPr>
          <w:color w:val="000000"/>
          <w:szCs w:val="24"/>
        </w:rPr>
      </w:pPr>
      <w:r w:rsidRPr="00BA5524">
        <w:rPr>
          <w:color w:val="000000"/>
          <w:szCs w:val="24"/>
        </w:rPr>
        <w:t>Next, the camera and the light source will be mounted on the arm.</w:t>
      </w:r>
    </w:p>
    <w:p w14:paraId="01FFB741" w14:textId="77777777" w:rsidR="00BA5524" w:rsidRPr="00BA5524" w:rsidRDefault="00BA5524" w:rsidP="00BA5524">
      <w:pPr>
        <w:textAlignment w:val="baseline"/>
        <w:rPr>
          <w:color w:val="000000"/>
          <w:szCs w:val="24"/>
        </w:rPr>
      </w:pPr>
    </w:p>
    <w:p w14:paraId="4A25F754" w14:textId="33A4D317" w:rsidR="00BA5524" w:rsidRPr="00BA5524" w:rsidRDefault="00BA5524">
      <w:pPr>
        <w:pStyle w:val="Heading3"/>
      </w:pPr>
      <w:bookmarkStart w:id="446" w:name="_Toc434233417"/>
      <w:r w:rsidRPr="00BA5524">
        <w:t>Software Loading</w:t>
      </w:r>
      <w:bookmarkEnd w:id="446"/>
    </w:p>
    <w:p w14:paraId="2D8E2CA2" w14:textId="21558C5F" w:rsidR="00BA5524" w:rsidRPr="00BA5524" w:rsidRDefault="00BA5524" w:rsidP="00BA5524">
      <w:pPr>
        <w:textAlignment w:val="baseline"/>
        <w:rPr>
          <w:color w:val="000000"/>
          <w:szCs w:val="24"/>
        </w:rPr>
      </w:pPr>
      <w:r w:rsidRPr="00BA5524">
        <w:rPr>
          <w:color w:val="000000"/>
          <w:szCs w:val="24"/>
        </w:rPr>
        <w:t xml:space="preserve">The coded software will be loaded onto the BeagleBone black used in the autonomous robot. Several rounds of software testing will take place. </w:t>
      </w:r>
    </w:p>
    <w:p w14:paraId="74E6FDA0" w14:textId="77777777" w:rsidR="00BA5524" w:rsidRDefault="00BA5524" w:rsidP="00C833C2">
      <w:pPr>
        <w:textAlignment w:val="baseline"/>
        <w:rPr>
          <w:color w:val="000000"/>
          <w:szCs w:val="24"/>
        </w:rPr>
      </w:pPr>
    </w:p>
    <w:p w14:paraId="1EE2E547" w14:textId="77777777" w:rsidR="00BA5524" w:rsidRDefault="00BA5524">
      <w:pPr>
        <w:jc w:val="left"/>
        <w:rPr>
          <w:b/>
          <w:color w:val="000000"/>
          <w:sz w:val="32"/>
          <w:szCs w:val="24"/>
        </w:rPr>
      </w:pPr>
      <w:r>
        <w:rPr>
          <w:color w:val="000000"/>
          <w:szCs w:val="24"/>
        </w:rPr>
        <w:br w:type="page"/>
      </w:r>
    </w:p>
    <w:p w14:paraId="7D7E5AB5" w14:textId="77777777" w:rsidR="00C833C2" w:rsidRDefault="00C833C2">
      <w:pPr>
        <w:pStyle w:val="Heading2"/>
      </w:pPr>
      <w:bookmarkStart w:id="447" w:name="_Toc434185781"/>
      <w:bookmarkStart w:id="448" w:name="_Toc434186890"/>
      <w:bookmarkStart w:id="449" w:name="_Toc434187090"/>
      <w:bookmarkStart w:id="450" w:name="_Toc434233418"/>
      <w:bookmarkEnd w:id="447"/>
      <w:bookmarkEnd w:id="448"/>
      <w:bookmarkEnd w:id="449"/>
      <w:r>
        <w:t>Propulsion</w:t>
      </w:r>
      <w:bookmarkEnd w:id="450"/>
      <w:r>
        <w:t xml:space="preserve"> </w:t>
      </w:r>
    </w:p>
    <w:p w14:paraId="736AD879" w14:textId="77777777" w:rsidR="00C833C2" w:rsidRDefault="00C833C2" w:rsidP="00C833C2">
      <w:pPr>
        <w:textAlignment w:val="baseline"/>
        <w:rPr>
          <w:color w:val="000000"/>
          <w:szCs w:val="24"/>
        </w:rPr>
      </w:pPr>
      <w:r w:rsidRPr="00C64059">
        <w:rPr>
          <w:color w:val="000000"/>
          <w:szCs w:val="24"/>
        </w:rPr>
        <w:t>Kevin Houston</w:t>
      </w:r>
    </w:p>
    <w:p w14:paraId="64FF8A93" w14:textId="77777777" w:rsidR="00C833C2" w:rsidRDefault="00C833C2" w:rsidP="00C833C2">
      <w:pPr>
        <w:textAlignment w:val="baseline"/>
        <w:rPr>
          <w:color w:val="000000"/>
          <w:szCs w:val="24"/>
        </w:rPr>
      </w:pPr>
    </w:p>
    <w:p w14:paraId="4F0B1128" w14:textId="77777777" w:rsidR="00BA5524" w:rsidRDefault="00BA5524" w:rsidP="00BA5524">
      <w:r>
        <w:t>The robot will be best built from the ground up. Once the bottom level of the chassis has been built. The motors will need to be mounted with the correct measurements taken to verify that the robot does not go outside of the 12x12x12 constraint.</w:t>
      </w:r>
    </w:p>
    <w:p w14:paraId="769E0764" w14:textId="77777777" w:rsidR="00BA5524" w:rsidRDefault="00BA5524" w:rsidP="00BA5524">
      <w:pPr>
        <w:numPr>
          <w:ilvl w:val="0"/>
          <w:numId w:val="64"/>
        </w:numPr>
        <w:ind w:hanging="360"/>
        <w:contextualSpacing/>
      </w:pPr>
      <w:r>
        <w:t>The blocks for the back wheels will need to be mounted in the selected space.</w:t>
      </w:r>
    </w:p>
    <w:p w14:paraId="278E7BB2" w14:textId="77777777" w:rsidR="00BA5524" w:rsidRDefault="00BA5524" w:rsidP="00BA5524">
      <w:pPr>
        <w:numPr>
          <w:ilvl w:val="0"/>
          <w:numId w:val="64"/>
        </w:numPr>
        <w:ind w:hanging="360"/>
        <w:contextualSpacing/>
      </w:pPr>
      <w:r>
        <w:t>The motor mount will be attached to the top of the specified blocks.</w:t>
      </w:r>
    </w:p>
    <w:p w14:paraId="202C1297" w14:textId="77777777" w:rsidR="00BA5524" w:rsidRDefault="00BA5524" w:rsidP="00BA5524">
      <w:pPr>
        <w:numPr>
          <w:ilvl w:val="0"/>
          <w:numId w:val="64"/>
        </w:numPr>
        <w:ind w:hanging="360"/>
        <w:contextualSpacing/>
      </w:pPr>
      <w:r>
        <w:t>The motors will be tested to make sure they are functioning correctly.</w:t>
      </w:r>
    </w:p>
    <w:p w14:paraId="55D1E3CD" w14:textId="77777777" w:rsidR="00BA5524" w:rsidRDefault="00BA5524" w:rsidP="00BA5524">
      <w:pPr>
        <w:numPr>
          <w:ilvl w:val="1"/>
          <w:numId w:val="64"/>
        </w:numPr>
        <w:ind w:hanging="360"/>
        <w:contextualSpacing/>
      </w:pPr>
      <w:r>
        <w:t xml:space="preserve">Voltage tests </w:t>
      </w:r>
    </w:p>
    <w:p w14:paraId="701D0B1B" w14:textId="77777777" w:rsidR="00BA5524" w:rsidRDefault="00BA5524" w:rsidP="00BA5524">
      <w:pPr>
        <w:numPr>
          <w:ilvl w:val="1"/>
          <w:numId w:val="64"/>
        </w:numPr>
        <w:ind w:hanging="360"/>
        <w:contextualSpacing/>
      </w:pPr>
      <w:r>
        <w:t>Torque/weight cases.</w:t>
      </w:r>
    </w:p>
    <w:p w14:paraId="254010A2" w14:textId="77777777" w:rsidR="00BA5524" w:rsidRDefault="00BA5524" w:rsidP="00BA5524">
      <w:pPr>
        <w:numPr>
          <w:ilvl w:val="0"/>
          <w:numId w:val="64"/>
        </w:numPr>
        <w:ind w:hanging="360"/>
        <w:contextualSpacing/>
      </w:pPr>
      <w:r>
        <w:t>The motors shall be mounted onto the selected mounts.</w:t>
      </w:r>
    </w:p>
    <w:p w14:paraId="25CADA37" w14:textId="77777777" w:rsidR="00BA5524" w:rsidRDefault="00BA5524" w:rsidP="00BA5524">
      <w:pPr>
        <w:numPr>
          <w:ilvl w:val="0"/>
          <w:numId w:val="64"/>
        </w:numPr>
        <w:ind w:hanging="360"/>
        <w:contextualSpacing/>
      </w:pPr>
      <w:r>
        <w:t xml:space="preserve">The hubs/wheels/sprocket sets will be created. </w:t>
      </w:r>
    </w:p>
    <w:p w14:paraId="72222EC5" w14:textId="77777777" w:rsidR="00BA5524" w:rsidRDefault="00BA5524" w:rsidP="00BA5524">
      <w:pPr>
        <w:numPr>
          <w:ilvl w:val="1"/>
          <w:numId w:val="64"/>
        </w:numPr>
        <w:ind w:hanging="360"/>
        <w:contextualSpacing/>
      </w:pPr>
      <w:r>
        <w:t>The universal wheel hubs will be screwed to the wheels facing the center of the robot.</w:t>
      </w:r>
    </w:p>
    <w:p w14:paraId="24691DA6" w14:textId="77777777" w:rsidR="00BA5524" w:rsidRDefault="00BA5524" w:rsidP="00BA5524">
      <w:pPr>
        <w:numPr>
          <w:ilvl w:val="1"/>
          <w:numId w:val="64"/>
        </w:numPr>
        <w:ind w:hanging="360"/>
        <w:contextualSpacing/>
      </w:pPr>
      <w:r>
        <w:t>The back sprockets will be screwed to the outside of the wheels.</w:t>
      </w:r>
    </w:p>
    <w:p w14:paraId="6FA33A4D" w14:textId="77777777" w:rsidR="00BA5524" w:rsidRDefault="00BA5524" w:rsidP="00BA5524">
      <w:pPr>
        <w:numPr>
          <w:ilvl w:val="0"/>
          <w:numId w:val="64"/>
        </w:numPr>
        <w:ind w:hanging="360"/>
        <w:contextualSpacing/>
      </w:pPr>
      <w:r>
        <w:t xml:space="preserve">The specified back two hub/wheel/sprocket sets will be mounted to the two back motors by screwing the hubs using the necessary hex screwed to the D shaped shafts of the motors. </w:t>
      </w:r>
    </w:p>
    <w:p w14:paraId="6400835F" w14:textId="77777777" w:rsidR="00BA5524" w:rsidRDefault="00BA5524" w:rsidP="00BA5524">
      <w:pPr>
        <w:numPr>
          <w:ilvl w:val="0"/>
          <w:numId w:val="64"/>
        </w:numPr>
        <w:ind w:hanging="360"/>
        <w:contextualSpacing/>
      </w:pPr>
      <w:r>
        <w:t>The blocks for the axle/wheel mount of the front wheels will be placed in the measured place, allowing space for the storage area as well as the wheel sets to fit correctly.</w:t>
      </w:r>
    </w:p>
    <w:p w14:paraId="02BCC6D5" w14:textId="77777777" w:rsidR="00BA5524" w:rsidRDefault="00BA5524" w:rsidP="00BA5524">
      <w:pPr>
        <w:numPr>
          <w:ilvl w:val="0"/>
          <w:numId w:val="64"/>
        </w:numPr>
        <w:ind w:hanging="360"/>
        <w:contextualSpacing/>
      </w:pPr>
      <w:r>
        <w:t>Motor mounts/axle mounts will be placed on top of the blocks.</w:t>
      </w:r>
    </w:p>
    <w:p w14:paraId="1F247B66" w14:textId="77777777" w:rsidR="00BA5524" w:rsidRDefault="00BA5524" w:rsidP="00BA5524">
      <w:pPr>
        <w:numPr>
          <w:ilvl w:val="0"/>
          <w:numId w:val="64"/>
        </w:numPr>
        <w:ind w:hanging="360"/>
        <w:contextualSpacing/>
      </w:pPr>
      <w:r>
        <w:t>The axles will be placed into the motor mounts acting as shafts for the wheels to mount on.</w:t>
      </w:r>
    </w:p>
    <w:p w14:paraId="559EBD5D" w14:textId="77777777" w:rsidR="00BA5524" w:rsidRDefault="00BA5524" w:rsidP="00BA5524">
      <w:pPr>
        <w:numPr>
          <w:ilvl w:val="0"/>
          <w:numId w:val="64"/>
        </w:numPr>
        <w:ind w:hanging="360"/>
        <w:contextualSpacing/>
      </w:pPr>
      <w:r>
        <w:t>The axles will be screwed into place using locknuts.</w:t>
      </w:r>
    </w:p>
    <w:p w14:paraId="45D38A4D" w14:textId="77777777" w:rsidR="00BA5524" w:rsidRDefault="00BA5524" w:rsidP="00BA5524">
      <w:pPr>
        <w:numPr>
          <w:ilvl w:val="0"/>
          <w:numId w:val="64"/>
        </w:numPr>
        <w:ind w:hanging="360"/>
        <w:contextualSpacing/>
      </w:pPr>
      <w:r>
        <w:t>5mm washers will be placed onto each axle before the wheel sets to prevent damage to the hub.</w:t>
      </w:r>
    </w:p>
    <w:p w14:paraId="5F6D8CEE" w14:textId="77777777" w:rsidR="00BA5524" w:rsidRDefault="00BA5524" w:rsidP="00BA5524">
      <w:pPr>
        <w:numPr>
          <w:ilvl w:val="0"/>
          <w:numId w:val="64"/>
        </w:numPr>
        <w:ind w:hanging="360"/>
        <w:contextualSpacing/>
      </w:pPr>
      <w:r>
        <w:t>The chains for each side of the robot will be placed on the back sprockets and the front wheel sets, then the wheel sets will be placed on their respective axles.</w:t>
      </w:r>
    </w:p>
    <w:p w14:paraId="08C461F4" w14:textId="77777777" w:rsidR="00BA5524" w:rsidRDefault="00BA5524" w:rsidP="00BA5524">
      <w:pPr>
        <w:numPr>
          <w:ilvl w:val="0"/>
          <w:numId w:val="64"/>
        </w:numPr>
        <w:ind w:hanging="360"/>
        <w:contextualSpacing/>
      </w:pPr>
      <w:r>
        <w:t>Another washer will be placed on the outside of the wheels to prevent damage from rubbing against the wheel collars that will secure the wheels in place.</w:t>
      </w:r>
    </w:p>
    <w:p w14:paraId="70EE78CC" w14:textId="1F059B42" w:rsidR="00BA5524" w:rsidRDefault="00BA5524" w:rsidP="00BA5524">
      <w:pPr>
        <w:numPr>
          <w:ilvl w:val="0"/>
          <w:numId w:val="64"/>
        </w:numPr>
        <w:ind w:hanging="360"/>
        <w:contextualSpacing/>
      </w:pPr>
      <w:r>
        <w:t xml:space="preserve">Connect the motor controller to the </w:t>
      </w:r>
      <w:r w:rsidR="000C26FC">
        <w:t>BeagleBone</w:t>
      </w:r>
      <w:r>
        <w:t xml:space="preserve"> Black</w:t>
      </w:r>
    </w:p>
    <w:p w14:paraId="079D1BEE" w14:textId="77777777" w:rsidR="00BA5524" w:rsidRDefault="00BA5524" w:rsidP="00BA5524">
      <w:pPr>
        <w:numPr>
          <w:ilvl w:val="0"/>
          <w:numId w:val="64"/>
        </w:numPr>
        <w:ind w:hanging="360"/>
        <w:contextualSpacing/>
      </w:pPr>
      <w:r>
        <w:t>Verify the connection, then connect the RioRand to the specified motors.</w:t>
      </w:r>
    </w:p>
    <w:p w14:paraId="314529A4" w14:textId="77777777" w:rsidR="00BA5524" w:rsidRDefault="00BA5524" w:rsidP="00BA5524">
      <w:pPr>
        <w:numPr>
          <w:ilvl w:val="0"/>
          <w:numId w:val="64"/>
        </w:numPr>
        <w:ind w:hanging="360"/>
        <w:contextualSpacing/>
      </w:pPr>
      <w:r>
        <w:t xml:space="preserve">Connect the RioRand to the power source/battery </w:t>
      </w:r>
    </w:p>
    <w:p w14:paraId="455B4A8D" w14:textId="2C56FF6E" w:rsidR="00BA5524" w:rsidRDefault="00BA5524" w:rsidP="00BA5524">
      <w:pPr>
        <w:numPr>
          <w:ilvl w:val="0"/>
          <w:numId w:val="64"/>
        </w:numPr>
        <w:ind w:hanging="360"/>
        <w:contextualSpacing/>
      </w:pPr>
      <w:r>
        <w:t xml:space="preserve">Gather the data output from the </w:t>
      </w:r>
      <w:r w:rsidR="000C26FC">
        <w:t>BeagleBone</w:t>
      </w:r>
      <w:r>
        <w:t xml:space="preserve"> black to test and verify the capabilities of the </w:t>
      </w:r>
      <w:proofErr w:type="spellStart"/>
      <w:r w:rsidR="00810DD1">
        <w:t>Pololu</w:t>
      </w:r>
      <w:proofErr w:type="spellEnd"/>
      <w:r>
        <w:t xml:space="preserve"> motors and to match against theoretical calculations.</w:t>
      </w:r>
    </w:p>
    <w:p w14:paraId="43F8F85F" w14:textId="77777777" w:rsidR="00BA5524" w:rsidRDefault="00BA5524" w:rsidP="00C833C2">
      <w:pPr>
        <w:textAlignment w:val="baseline"/>
        <w:rPr>
          <w:color w:val="000000"/>
          <w:szCs w:val="24"/>
        </w:rPr>
      </w:pPr>
    </w:p>
    <w:p w14:paraId="3D573D01" w14:textId="77777777" w:rsidR="00BA5524" w:rsidRDefault="00BA5524">
      <w:pPr>
        <w:jc w:val="left"/>
        <w:rPr>
          <w:b/>
          <w:color w:val="000000"/>
          <w:sz w:val="32"/>
          <w:szCs w:val="24"/>
        </w:rPr>
      </w:pPr>
      <w:r>
        <w:rPr>
          <w:color w:val="000000"/>
          <w:szCs w:val="24"/>
        </w:rPr>
        <w:br w:type="page"/>
      </w:r>
    </w:p>
    <w:p w14:paraId="0FB8B2AE" w14:textId="77777777" w:rsidR="006660BB" w:rsidRDefault="006660BB">
      <w:pPr>
        <w:pStyle w:val="Heading2"/>
      </w:pPr>
      <w:bookmarkStart w:id="451" w:name="_Toc434185783"/>
      <w:bookmarkStart w:id="452" w:name="_Toc434186892"/>
      <w:bookmarkStart w:id="453" w:name="_Toc434187092"/>
      <w:bookmarkStart w:id="454" w:name="_Toc434233419"/>
      <w:bookmarkEnd w:id="451"/>
      <w:bookmarkEnd w:id="452"/>
      <w:bookmarkEnd w:id="453"/>
      <w:r>
        <w:t>Navigation</w:t>
      </w:r>
      <w:bookmarkEnd w:id="454"/>
      <w:r>
        <w:t xml:space="preserve"> </w:t>
      </w:r>
    </w:p>
    <w:p w14:paraId="72FBBFA1" w14:textId="086EA3DE" w:rsidR="00BA5524" w:rsidRDefault="00BA5524" w:rsidP="006660BB">
      <w:pPr>
        <w:textAlignment w:val="baseline"/>
        <w:rPr>
          <w:color w:val="000000"/>
        </w:rPr>
      </w:pPr>
    </w:p>
    <w:p w14:paraId="53F1EF21" w14:textId="32F8336D" w:rsidR="00BA5524" w:rsidRPr="00BA5524" w:rsidRDefault="00BA5524" w:rsidP="00BA5524">
      <w:pPr>
        <w:numPr>
          <w:ilvl w:val="0"/>
          <w:numId w:val="65"/>
        </w:numPr>
        <w:textAlignment w:val="baseline"/>
        <w:rPr>
          <w:color w:val="000000"/>
        </w:rPr>
      </w:pPr>
      <w:r w:rsidRPr="00BA5524">
        <w:rPr>
          <w:color w:val="000000"/>
        </w:rPr>
        <w:t xml:space="preserve">Test the connectivity to the </w:t>
      </w:r>
      <w:r w:rsidR="000C26FC" w:rsidRPr="00BA5524">
        <w:rPr>
          <w:color w:val="000000"/>
        </w:rPr>
        <w:t>BeagleBone</w:t>
      </w:r>
      <w:r w:rsidRPr="00BA5524">
        <w:rPr>
          <w:color w:val="000000"/>
        </w:rPr>
        <w:t xml:space="preserve"> Black through the powered USB hub. Raw data should be able to be viewed through the serial connection. This has been tested and proved to work in a Debian environment but not on the actual BBB.</w:t>
      </w:r>
    </w:p>
    <w:p w14:paraId="036F9BC2" w14:textId="2091DF2D" w:rsidR="00BA5524" w:rsidRPr="00BA5524" w:rsidRDefault="00BA5524" w:rsidP="00BA5524">
      <w:pPr>
        <w:numPr>
          <w:ilvl w:val="0"/>
          <w:numId w:val="65"/>
        </w:numPr>
        <w:textAlignment w:val="baseline"/>
        <w:rPr>
          <w:color w:val="000000"/>
        </w:rPr>
      </w:pPr>
      <w:r w:rsidRPr="00BA5524">
        <w:rPr>
          <w:color w:val="000000"/>
        </w:rPr>
        <w:t xml:space="preserve">Obtain distance data through BBB. This requires converting the raw data that is usable. </w:t>
      </w:r>
    </w:p>
    <w:p w14:paraId="6BB721FD" w14:textId="77777777" w:rsidR="00BA5524" w:rsidRPr="00BA5524" w:rsidRDefault="00BA5524" w:rsidP="00BA5524">
      <w:pPr>
        <w:numPr>
          <w:ilvl w:val="0"/>
          <w:numId w:val="65"/>
        </w:numPr>
        <w:textAlignment w:val="baseline"/>
        <w:rPr>
          <w:color w:val="000000"/>
        </w:rPr>
      </w:pPr>
      <w:r w:rsidRPr="00BA5524">
        <w:rPr>
          <w:color w:val="000000"/>
        </w:rPr>
        <w:t>Complete the algorithm needed to determine position (See document in Appendix).</w:t>
      </w:r>
    </w:p>
    <w:p w14:paraId="6B9FCFCF" w14:textId="77777777" w:rsidR="00BA5524" w:rsidRPr="00BA5524" w:rsidRDefault="00BA5524" w:rsidP="00BA5524">
      <w:pPr>
        <w:numPr>
          <w:ilvl w:val="0"/>
          <w:numId w:val="65"/>
        </w:numPr>
        <w:textAlignment w:val="baseline"/>
        <w:rPr>
          <w:color w:val="000000"/>
        </w:rPr>
      </w:pPr>
      <w:r w:rsidRPr="00BA5524">
        <w:rPr>
          <w:color w:val="000000"/>
        </w:rPr>
        <w:t>Obtain desired position results independent of the robot with proper testing.</w:t>
      </w:r>
    </w:p>
    <w:p w14:paraId="6CF41D6D" w14:textId="77777777" w:rsidR="00BA5524" w:rsidRPr="00BA5524" w:rsidRDefault="00BA5524" w:rsidP="00BA5524">
      <w:pPr>
        <w:numPr>
          <w:ilvl w:val="0"/>
          <w:numId w:val="65"/>
        </w:numPr>
        <w:textAlignment w:val="baseline"/>
        <w:rPr>
          <w:color w:val="000000"/>
        </w:rPr>
      </w:pPr>
      <w:r w:rsidRPr="00BA5524">
        <w:rPr>
          <w:color w:val="000000"/>
        </w:rPr>
        <w:t>Place the LIDAR unit on the robot.</w:t>
      </w:r>
    </w:p>
    <w:p w14:paraId="6C19C7B8" w14:textId="77777777" w:rsidR="00BA5524" w:rsidRPr="00BA5524" w:rsidRDefault="00BA5524" w:rsidP="00BA5524">
      <w:pPr>
        <w:numPr>
          <w:ilvl w:val="0"/>
          <w:numId w:val="65"/>
        </w:numPr>
        <w:textAlignment w:val="baseline"/>
        <w:rPr>
          <w:color w:val="000000"/>
        </w:rPr>
      </w:pPr>
      <w:r w:rsidRPr="00BA5524">
        <w:rPr>
          <w:color w:val="000000"/>
        </w:rPr>
        <w:t>Modify the code to meet logistics’/controller’s requirements</w:t>
      </w:r>
    </w:p>
    <w:p w14:paraId="340FD80E" w14:textId="77777777" w:rsidR="00BA5524" w:rsidRPr="00BA5524" w:rsidRDefault="00BA5524" w:rsidP="00BA5524">
      <w:pPr>
        <w:numPr>
          <w:ilvl w:val="0"/>
          <w:numId w:val="65"/>
        </w:numPr>
        <w:textAlignment w:val="baseline"/>
        <w:rPr>
          <w:color w:val="000000"/>
        </w:rPr>
      </w:pPr>
      <w:r w:rsidRPr="00BA5524">
        <w:rPr>
          <w:color w:val="000000"/>
        </w:rPr>
        <w:t>Test navigation with the robot until desired results are achieved.</w:t>
      </w:r>
    </w:p>
    <w:p w14:paraId="3B7BD68C" w14:textId="77777777" w:rsidR="00BA5524" w:rsidRDefault="00BA5524" w:rsidP="006660BB">
      <w:pPr>
        <w:textAlignment w:val="baseline"/>
        <w:rPr>
          <w:color w:val="000000"/>
        </w:rPr>
      </w:pPr>
    </w:p>
    <w:p w14:paraId="0848A252" w14:textId="77777777" w:rsidR="00BA5524" w:rsidRDefault="00BA5524" w:rsidP="006660BB">
      <w:pPr>
        <w:textAlignment w:val="baseline"/>
        <w:rPr>
          <w:color w:val="000000"/>
        </w:rPr>
      </w:pPr>
    </w:p>
    <w:p w14:paraId="5424EB86" w14:textId="77777777" w:rsidR="00BA5524" w:rsidRDefault="00BA5524" w:rsidP="006660BB">
      <w:pPr>
        <w:textAlignment w:val="baseline"/>
        <w:rPr>
          <w:color w:val="000000"/>
          <w:szCs w:val="24"/>
        </w:rPr>
      </w:pPr>
    </w:p>
    <w:p w14:paraId="0821635A" w14:textId="77777777" w:rsidR="00BA5524" w:rsidRDefault="00BA5524">
      <w:pPr>
        <w:jc w:val="left"/>
        <w:rPr>
          <w:b/>
          <w:sz w:val="32"/>
          <w:szCs w:val="28"/>
        </w:rPr>
      </w:pPr>
      <w:r>
        <w:br w:type="page"/>
      </w:r>
    </w:p>
    <w:p w14:paraId="779C43CA" w14:textId="5CE995B7" w:rsidR="00C833C2" w:rsidRDefault="00C833C2">
      <w:pPr>
        <w:pStyle w:val="Heading2"/>
      </w:pPr>
      <w:bookmarkStart w:id="455" w:name="_Toc434233420"/>
      <w:r w:rsidRPr="00C64059">
        <w:t>Microcontroller</w:t>
      </w:r>
      <w:r>
        <w:t xml:space="preserve"> &amp; Logistics</w:t>
      </w:r>
      <w:bookmarkEnd w:id="455"/>
      <w:r>
        <w:t xml:space="preserve"> </w:t>
      </w:r>
    </w:p>
    <w:p w14:paraId="40E18907" w14:textId="77777777" w:rsidR="00C833C2" w:rsidRDefault="00C833C2" w:rsidP="00C833C2">
      <w:pPr>
        <w:textAlignment w:val="baseline"/>
        <w:rPr>
          <w:color w:val="000000"/>
          <w:szCs w:val="24"/>
        </w:rPr>
      </w:pPr>
      <w:r w:rsidRPr="00C64059">
        <w:rPr>
          <w:color w:val="000000"/>
          <w:szCs w:val="24"/>
        </w:rPr>
        <w:t>Peter Corcoran</w:t>
      </w:r>
    </w:p>
    <w:p w14:paraId="23A60FE5" w14:textId="6889CDBC" w:rsidR="005C57A0" w:rsidRDefault="005C57A0" w:rsidP="00C833C2">
      <w:pPr>
        <w:textAlignment w:val="baseline"/>
        <w:rPr>
          <w:color w:val="000000"/>
          <w:szCs w:val="24"/>
        </w:rPr>
      </w:pPr>
    </w:p>
    <w:p w14:paraId="10CE34EE" w14:textId="45EE00CE" w:rsidR="00546168" w:rsidRDefault="00546168">
      <w:pPr>
        <w:pStyle w:val="Heading3"/>
      </w:pPr>
      <w:r>
        <w:t xml:space="preserve"> </w:t>
      </w:r>
      <w:bookmarkStart w:id="456" w:name="_Toc434233421"/>
      <w:r>
        <w:t>Software Coding</w:t>
      </w:r>
      <w:bookmarkEnd w:id="456"/>
    </w:p>
    <w:p w14:paraId="56A1C7F6" w14:textId="40FEA7B0" w:rsidR="00546168" w:rsidRPr="00AA2EB1" w:rsidRDefault="00546168" w:rsidP="00AA2EB1">
      <w:pPr>
        <w:ind w:left="288"/>
      </w:pPr>
      <w:r>
        <w:t xml:space="preserve">The BLAZE software system needs to be completed because it exposes system functions that will be used during system testing.  BLAZE has a command mode that allows user entry of specific command that will allow the robot to perform certain system functions. </w:t>
      </w:r>
    </w:p>
    <w:p w14:paraId="0CBF8167" w14:textId="5BD39BA0" w:rsidR="005C57A0" w:rsidRDefault="005C57A0">
      <w:pPr>
        <w:pStyle w:val="Heading3"/>
      </w:pPr>
      <w:bookmarkStart w:id="457" w:name="_Toc434233422"/>
      <w:r>
        <w:t>Execute Test Plan</w:t>
      </w:r>
      <w:bookmarkEnd w:id="457"/>
    </w:p>
    <w:p w14:paraId="6D2010B4" w14:textId="0378812B" w:rsidR="005C57A0" w:rsidRDefault="005C57A0" w:rsidP="00AA2EB1">
      <w:pPr>
        <w:ind w:firstLine="432"/>
      </w:pPr>
      <w:r>
        <w:t>The</w:t>
      </w:r>
      <w:r w:rsidR="00546168">
        <w:t xml:space="preserve"> nex</w:t>
      </w:r>
      <w:r>
        <w:t>t step in the implementation plan for the microcontroller will be to execute each step item in the Test plan in relationship to the Microcontroller and Logistics system</w:t>
      </w:r>
      <w:r w:rsidR="00546168">
        <w:t>.  Multiple rounds of testing may be executed to ensure the configuration of the BBB is correct.</w:t>
      </w:r>
    </w:p>
    <w:p w14:paraId="5C982778" w14:textId="77777777" w:rsidR="005C57A0" w:rsidRDefault="005C57A0" w:rsidP="00AA2EB1"/>
    <w:p w14:paraId="732F0595" w14:textId="47C58213" w:rsidR="005C57A0" w:rsidRDefault="005C57A0">
      <w:pPr>
        <w:pStyle w:val="Heading3"/>
      </w:pPr>
      <w:bookmarkStart w:id="458" w:name="_Toc434233423"/>
      <w:r>
        <w:t>Chassis Mounting</w:t>
      </w:r>
      <w:bookmarkEnd w:id="458"/>
    </w:p>
    <w:p w14:paraId="31C1D5E4" w14:textId="14903397" w:rsidR="005C57A0" w:rsidRDefault="005C57A0" w:rsidP="00AA2EB1">
      <w:pPr>
        <w:ind w:left="288"/>
      </w:pPr>
      <w:r>
        <w:t xml:space="preserve">Next the BBB and related hardware will be mounted on the Chassis system. </w:t>
      </w:r>
    </w:p>
    <w:p w14:paraId="7B17E31F" w14:textId="7E25910C" w:rsidR="005C57A0" w:rsidRDefault="005C57A0" w:rsidP="00AA2EB1">
      <w:pPr>
        <w:ind w:left="288"/>
      </w:pPr>
    </w:p>
    <w:p w14:paraId="023A77C4" w14:textId="18F43A4C" w:rsidR="005C57A0" w:rsidRDefault="005C57A0">
      <w:pPr>
        <w:pStyle w:val="Heading3"/>
      </w:pPr>
      <w:bookmarkStart w:id="459" w:name="_Toc434233424"/>
      <w:r>
        <w:t>Wiring</w:t>
      </w:r>
      <w:bookmarkEnd w:id="459"/>
      <w:r>
        <w:t xml:space="preserve"> </w:t>
      </w:r>
    </w:p>
    <w:p w14:paraId="6C6D434F" w14:textId="02B8B640" w:rsidR="005C57A0" w:rsidRDefault="005C57A0" w:rsidP="00AA2EB1">
      <w:pPr>
        <w:ind w:left="288"/>
      </w:pPr>
      <w:r>
        <w:t>Next, the system will be</w:t>
      </w:r>
      <w:r w:rsidR="00546168">
        <w:t xml:space="preserve"> wired to each other sub-system once the sub systems are added to the Chassis </w:t>
      </w:r>
    </w:p>
    <w:p w14:paraId="48A620C3" w14:textId="2C6FF85A" w:rsidR="005C57A0" w:rsidRDefault="005C57A0" w:rsidP="00AA2EB1">
      <w:pPr>
        <w:ind w:left="288"/>
      </w:pPr>
    </w:p>
    <w:p w14:paraId="3772B923" w14:textId="250E2EDA" w:rsidR="005C57A0" w:rsidRDefault="005C57A0">
      <w:pPr>
        <w:pStyle w:val="Heading3"/>
      </w:pPr>
      <w:bookmarkStart w:id="460" w:name="_Toc434233425"/>
      <w:r>
        <w:t>Software Loading</w:t>
      </w:r>
      <w:bookmarkEnd w:id="460"/>
      <w:r>
        <w:t xml:space="preserve"> </w:t>
      </w:r>
    </w:p>
    <w:p w14:paraId="2C281B57" w14:textId="3E403293" w:rsidR="00546168" w:rsidRDefault="00546168" w:rsidP="00AA2EB1">
      <w:pPr>
        <w:ind w:left="288"/>
      </w:pPr>
      <w:r>
        <w:t xml:space="preserve">Multiple rounds of software testing and debugging will be executed to tune the robot.  Each route needs to be planned out and loaded via settings file.  Debugging the routes will occur over time and the BBB USB connector will need to be exposed to access the board. </w:t>
      </w:r>
    </w:p>
    <w:p w14:paraId="3FE1077F" w14:textId="77777777" w:rsidR="00546168" w:rsidRPr="00AA2EB1" w:rsidRDefault="00546168" w:rsidP="00AA2EB1">
      <w:pPr>
        <w:ind w:left="288"/>
      </w:pPr>
    </w:p>
    <w:p w14:paraId="0EC0C66A" w14:textId="77777777" w:rsidR="005C57A0" w:rsidRDefault="005C57A0" w:rsidP="00C833C2">
      <w:pPr>
        <w:textAlignment w:val="baseline"/>
        <w:rPr>
          <w:color w:val="000000"/>
          <w:szCs w:val="24"/>
        </w:rPr>
      </w:pPr>
    </w:p>
    <w:p w14:paraId="5DE20211" w14:textId="77777777" w:rsidR="00A84225" w:rsidRDefault="00A84225">
      <w:pPr>
        <w:jc w:val="left"/>
        <w:rPr>
          <w:b/>
          <w:sz w:val="32"/>
          <w:szCs w:val="28"/>
        </w:rPr>
      </w:pPr>
      <w:bookmarkStart w:id="461" w:name="_Toc433571739"/>
      <w:bookmarkStart w:id="462" w:name="_Toc433572079"/>
      <w:bookmarkStart w:id="463" w:name="_Toc433573153"/>
      <w:bookmarkStart w:id="464" w:name="_Toc433573670"/>
      <w:bookmarkEnd w:id="461"/>
      <w:bookmarkEnd w:id="462"/>
      <w:bookmarkEnd w:id="463"/>
      <w:bookmarkEnd w:id="464"/>
      <w:r>
        <w:br w:type="page"/>
      </w:r>
    </w:p>
    <w:p w14:paraId="744B8963" w14:textId="49EE8145" w:rsidR="00C833C2" w:rsidRDefault="00C833C2">
      <w:pPr>
        <w:pStyle w:val="Heading2"/>
      </w:pPr>
      <w:bookmarkStart w:id="465" w:name="_Toc434233426"/>
      <w:r>
        <w:t xml:space="preserve">Power &amp; </w:t>
      </w:r>
      <w:r w:rsidRPr="00C64059">
        <w:t>Chassis</w:t>
      </w:r>
      <w:bookmarkEnd w:id="465"/>
      <w:r w:rsidRPr="00C64059">
        <w:t xml:space="preserve"> </w:t>
      </w:r>
    </w:p>
    <w:p w14:paraId="10E28C42" w14:textId="77777777" w:rsidR="00C833C2" w:rsidRDefault="00C833C2" w:rsidP="00C833C2">
      <w:pPr>
        <w:textAlignment w:val="baseline"/>
        <w:rPr>
          <w:color w:val="000000"/>
          <w:szCs w:val="24"/>
        </w:rPr>
      </w:pPr>
      <w:r w:rsidRPr="00C64059">
        <w:rPr>
          <w:color w:val="000000"/>
          <w:szCs w:val="24"/>
        </w:rPr>
        <w:t>Ben Henson</w:t>
      </w:r>
    </w:p>
    <w:p w14:paraId="5E2B8C07" w14:textId="77777777" w:rsidR="00C833C2" w:rsidRDefault="00C833C2" w:rsidP="00C833C2"/>
    <w:p w14:paraId="16FF3BC6" w14:textId="77777777" w:rsidR="00A84225" w:rsidRPr="00A84225" w:rsidRDefault="00A84225">
      <w:pPr>
        <w:pStyle w:val="Heading3"/>
      </w:pPr>
      <w:bookmarkStart w:id="466" w:name="_Toc434233427"/>
      <w:r w:rsidRPr="00A84225">
        <w:t>First Floor</w:t>
      </w:r>
      <w:bookmarkEnd w:id="466"/>
      <w:r w:rsidRPr="00A84225">
        <w:t xml:space="preserve"> </w:t>
      </w:r>
    </w:p>
    <w:p w14:paraId="58A4D60C" w14:textId="77777777" w:rsidR="00A84225" w:rsidRPr="00A84225" w:rsidRDefault="00A84225" w:rsidP="00A84225">
      <w:r w:rsidRPr="00A84225">
        <w:t xml:space="preserve">The power and chassis implementation plan will follow a ground up approach. The first floor and all its components will first be implemented. The motor mount blocks will be attached to the chassis. Next, the motors will be fixed to the motor mount blocks. The blocks associated with the passive wheel blocks will then be fixed to the first floor. Then, the wheels, sprockets and chains will be assembled. The Delivery and Storage linear actuator used in delivery method two will be fixed to the surface of floor 1. The associated rake will then be attached the linear actuator. The threaded rod will then be placed. The passive v-rail rail will also be fixed to the floor at this time. The power distribution circuit will also be placed on this floor.  </w:t>
      </w:r>
    </w:p>
    <w:p w14:paraId="46B47043" w14:textId="77777777" w:rsidR="00A84225" w:rsidRPr="00A84225" w:rsidRDefault="00A84225" w:rsidP="00A84225"/>
    <w:p w14:paraId="13439561" w14:textId="77777777" w:rsidR="00A84225" w:rsidRPr="00A84225" w:rsidRDefault="00A84225">
      <w:pPr>
        <w:pStyle w:val="Heading3"/>
      </w:pPr>
      <w:bookmarkStart w:id="467" w:name="h.gpw5jbuohbhp" w:colFirst="0" w:colLast="0"/>
      <w:bookmarkStart w:id="468" w:name="_Toc434233428"/>
      <w:bookmarkEnd w:id="467"/>
      <w:r w:rsidRPr="00A84225">
        <w:t>Second Floor</w:t>
      </w:r>
      <w:bookmarkEnd w:id="468"/>
      <w:r w:rsidRPr="00A84225">
        <w:t xml:space="preserve"> </w:t>
      </w:r>
    </w:p>
    <w:p w14:paraId="22C67851" w14:textId="77777777" w:rsidR="00A84225" w:rsidRDefault="00A84225" w:rsidP="00A84225">
      <w:r w:rsidRPr="00A84225">
        <w:t xml:space="preserve">Floor two will now be created. The second floor will be aligned with the threaded rod and passive rail and fixed at the correct height. The passive rail will be attached to the second floor.  The LIDAR box will then be placed in its slot and some adhesive will be used to ensure it does not slip. </w:t>
      </w:r>
    </w:p>
    <w:p w14:paraId="23C8C2FE" w14:textId="77777777" w:rsidR="00A84225" w:rsidRPr="00A84225" w:rsidRDefault="00A84225" w:rsidP="00A84225"/>
    <w:p w14:paraId="3302793E" w14:textId="77777777" w:rsidR="00A84225" w:rsidRPr="00A84225" w:rsidRDefault="00A84225">
      <w:pPr>
        <w:pStyle w:val="Heading3"/>
      </w:pPr>
      <w:bookmarkStart w:id="469" w:name="h.iq2uwur26sq0" w:colFirst="0" w:colLast="0"/>
      <w:bookmarkStart w:id="470" w:name="_Toc434233429"/>
      <w:bookmarkEnd w:id="469"/>
      <w:r w:rsidRPr="00A84225">
        <w:t>Third Floor</w:t>
      </w:r>
      <w:bookmarkEnd w:id="470"/>
      <w:r w:rsidRPr="00A84225">
        <w:t xml:space="preserve"> </w:t>
      </w:r>
    </w:p>
    <w:p w14:paraId="00F213BF" w14:textId="77777777" w:rsidR="00A84225" w:rsidRPr="00A84225" w:rsidRDefault="00A84225" w:rsidP="00A84225">
      <w:r w:rsidRPr="00A84225">
        <w:t xml:space="preserve">Floor three will now be created. The third floor will be aligned with the threaded rod and the passive rail and fixed at the correct height. The passive rail will be attached to the third floor. </w:t>
      </w:r>
    </w:p>
    <w:p w14:paraId="61EC4028" w14:textId="77777777" w:rsidR="00A84225" w:rsidRPr="00A84225" w:rsidRDefault="00A84225" w:rsidP="00A84225"/>
    <w:p w14:paraId="3F661A18" w14:textId="77777777" w:rsidR="00A84225" w:rsidRPr="00A84225" w:rsidRDefault="00A84225">
      <w:pPr>
        <w:pStyle w:val="Heading3"/>
      </w:pPr>
      <w:bookmarkStart w:id="471" w:name="h.p9jsqf3164dw" w:colFirst="0" w:colLast="0"/>
      <w:bookmarkStart w:id="472" w:name="_Toc434233430"/>
      <w:bookmarkEnd w:id="471"/>
      <w:r w:rsidRPr="00A84225">
        <w:t>Fourth Floor</w:t>
      </w:r>
      <w:bookmarkEnd w:id="472"/>
      <w:r w:rsidRPr="00A84225">
        <w:t xml:space="preserve"> </w:t>
      </w:r>
    </w:p>
    <w:p w14:paraId="4B03EEAC" w14:textId="77777777" w:rsidR="00A84225" w:rsidRPr="00A84225" w:rsidRDefault="00A84225" w:rsidP="00A84225">
      <w:r w:rsidRPr="00A84225">
        <w:t xml:space="preserve">Floor four will now be created. Again the floor will be aligned and fix in place. The passive rail will be attached to the fourth floor. The gantry system will then be attached to this floor. With the completion of the fourth floor the necessary negative space has been created for the elevator. The linear actuator will then be attached within the negative space. Next, the elevator “taco” will be placed in the negative space and will be fixed to the linear actuator. </w:t>
      </w:r>
    </w:p>
    <w:p w14:paraId="0881B520" w14:textId="77777777" w:rsidR="00A84225" w:rsidRDefault="00A84225" w:rsidP="00C833C2"/>
    <w:p w14:paraId="142D6CEB" w14:textId="77777777" w:rsidR="00A84225" w:rsidRDefault="00A84225" w:rsidP="00C833C2"/>
    <w:p w14:paraId="47A7D065" w14:textId="67E2716E" w:rsidR="00C833C2" w:rsidRDefault="00C833C2" w:rsidP="00C833C2">
      <w:pPr>
        <w:textAlignment w:val="baseline"/>
        <w:rPr>
          <w:color w:val="000000"/>
          <w:szCs w:val="24"/>
        </w:rPr>
      </w:pPr>
    </w:p>
    <w:p w14:paraId="0BF28318" w14:textId="77777777" w:rsidR="003A3148" w:rsidRDefault="003A3148" w:rsidP="00C833C2">
      <w:pPr>
        <w:textAlignment w:val="baseline"/>
        <w:sectPr w:rsidR="003A3148" w:rsidSect="007751D3">
          <w:footerReference w:type="default" r:id="rId90"/>
          <w:pgSz w:w="12240" w:h="15840" w:code="1"/>
          <w:pgMar w:top="1440" w:right="1440" w:bottom="1440" w:left="1440" w:header="720" w:footer="720" w:gutter="0"/>
          <w:pgNumType w:start="1" w:chapStyle="1"/>
          <w:cols w:space="720" w:equalWidth="0">
            <w:col w:w="9000" w:space="720"/>
          </w:cols>
        </w:sectPr>
      </w:pPr>
    </w:p>
    <w:bookmarkStart w:id="473" w:name="_Toc434233431" w:displacedByCustomXml="next"/>
    <w:sdt>
      <w:sdtPr>
        <w:id w:val="-1080058714"/>
        <w:placeholder>
          <w:docPart w:val="DefaultPlaceholder_1081868574"/>
        </w:placeholder>
      </w:sdtPr>
      <w:sdtContent>
        <w:p w14:paraId="243CC0C9" w14:textId="3CB62141" w:rsidR="00DF6EF9" w:rsidRDefault="00DF6EF9">
          <w:pPr>
            <w:pStyle w:val="Heading1"/>
          </w:pPr>
          <w:r>
            <w:t>Testing Plan</w:t>
          </w:r>
        </w:p>
      </w:sdtContent>
    </w:sdt>
    <w:bookmarkStart w:id="474" w:name="_Toc434187106" w:displacedByCustomXml="prev"/>
    <w:bookmarkEnd w:id="474" w:displacedByCustomXml="prev"/>
    <w:bookmarkStart w:id="475" w:name="_Toc434186906" w:displacedByCustomXml="prev"/>
    <w:bookmarkEnd w:id="475" w:displacedByCustomXml="prev"/>
    <w:bookmarkStart w:id="476" w:name="_Toc434185797" w:displacedByCustomXml="prev"/>
    <w:bookmarkEnd w:id="476" w:displacedByCustomXml="prev"/>
    <w:bookmarkEnd w:id="473" w:displacedByCustomXml="prev"/>
    <w:p w14:paraId="49BCA11B" w14:textId="77777777" w:rsidR="00C833C2" w:rsidRDefault="00C833C2">
      <w:pPr>
        <w:pStyle w:val="Heading2"/>
      </w:pPr>
      <w:bookmarkStart w:id="477" w:name="_Toc434233432"/>
      <w:r>
        <w:t>Delivery &amp; Storage</w:t>
      </w:r>
      <w:bookmarkEnd w:id="477"/>
      <w:r w:rsidRPr="00C64059">
        <w:t xml:space="preserve"> </w:t>
      </w:r>
    </w:p>
    <w:p w14:paraId="647D6A97" w14:textId="77777777" w:rsidR="00C833C2" w:rsidRDefault="00C833C2" w:rsidP="00C833C2">
      <w:pPr>
        <w:textAlignment w:val="baseline"/>
        <w:rPr>
          <w:color w:val="000000"/>
          <w:szCs w:val="24"/>
        </w:rPr>
      </w:pPr>
      <w:r w:rsidRPr="00C64059">
        <w:rPr>
          <w:color w:val="000000"/>
          <w:szCs w:val="24"/>
        </w:rPr>
        <w:t>Leah Watkins</w:t>
      </w:r>
    </w:p>
    <w:p w14:paraId="3A6EFE45" w14:textId="77777777" w:rsidR="00C833C2" w:rsidRDefault="00C833C2" w:rsidP="00C833C2"/>
    <w:tbl>
      <w:tblPr>
        <w:tblW w:w="12487" w:type="dxa"/>
        <w:tblInd w:w="-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47"/>
        <w:gridCol w:w="1409"/>
        <w:gridCol w:w="14"/>
        <w:gridCol w:w="3365"/>
        <w:gridCol w:w="14"/>
        <w:gridCol w:w="3211"/>
        <w:gridCol w:w="20"/>
        <w:gridCol w:w="7"/>
      </w:tblGrid>
      <w:tr w:rsidR="007B0B7A" w:rsidRPr="007B0B7A" w14:paraId="2141EF7F" w14:textId="77777777" w:rsidTr="0016123D">
        <w:trPr>
          <w:trHeight w:val="51"/>
        </w:trPr>
        <w:tc>
          <w:tcPr>
            <w:tcW w:w="4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B7BFA" w14:textId="77777777" w:rsidR="007B0B7A" w:rsidRPr="007B0B7A" w:rsidRDefault="007B0B7A" w:rsidP="007B0B7A">
            <w:r w:rsidRPr="007B0B7A">
              <w:rPr>
                <w:b/>
              </w:rPr>
              <w:t>Test Case ID / Name</w:t>
            </w:r>
          </w:p>
        </w:tc>
        <w:tc>
          <w:tcPr>
            <w:tcW w:w="8040" w:type="dxa"/>
            <w:gridSpan w:val="7"/>
            <w:tcBorders>
              <w:top w:val="single" w:sz="8" w:space="0" w:color="000000"/>
              <w:bottom w:val="single" w:sz="8" w:space="0" w:color="000000"/>
              <w:right w:val="single" w:sz="8" w:space="0" w:color="000000"/>
            </w:tcBorders>
            <w:tcMar>
              <w:top w:w="100" w:type="dxa"/>
              <w:left w:w="100" w:type="dxa"/>
              <w:bottom w:w="100" w:type="dxa"/>
              <w:right w:w="100" w:type="dxa"/>
            </w:tcMar>
          </w:tcPr>
          <w:p w14:paraId="12A00DE6" w14:textId="77777777" w:rsidR="007B0B7A" w:rsidRPr="007B0B7A" w:rsidRDefault="007B0B7A" w:rsidP="007B0B7A">
            <w:bookmarkStart w:id="478" w:name="h.ptbmgjvru4" w:colFirst="0" w:colLast="0"/>
            <w:bookmarkEnd w:id="478"/>
            <w:r w:rsidRPr="007B0B7A">
              <w:t>Delivery Method 1 (without arm)</w:t>
            </w:r>
          </w:p>
        </w:tc>
      </w:tr>
      <w:tr w:rsidR="007B0B7A" w:rsidRPr="007B0B7A" w14:paraId="41D0DEEE" w14:textId="77777777" w:rsidTr="007B0B7A">
        <w:trPr>
          <w:trHeight w:val="263"/>
        </w:trPr>
        <w:tc>
          <w:tcPr>
            <w:tcW w:w="444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8DA4CA" w14:textId="77777777" w:rsidR="007B0B7A" w:rsidRPr="007B0B7A" w:rsidRDefault="007B0B7A" w:rsidP="007B0B7A">
            <w:r w:rsidRPr="007B0B7A">
              <w:rPr>
                <w:b/>
              </w:rPr>
              <w:t>Date Created</w:t>
            </w:r>
          </w:p>
        </w:tc>
        <w:tc>
          <w:tcPr>
            <w:tcW w:w="8040" w:type="dxa"/>
            <w:gridSpan w:val="7"/>
            <w:tcBorders>
              <w:bottom w:val="single" w:sz="8" w:space="0" w:color="000000"/>
              <w:right w:val="single" w:sz="8" w:space="0" w:color="000000"/>
            </w:tcBorders>
            <w:tcMar>
              <w:top w:w="100" w:type="dxa"/>
              <w:left w:w="100" w:type="dxa"/>
              <w:bottom w:w="100" w:type="dxa"/>
              <w:right w:w="100" w:type="dxa"/>
            </w:tcMar>
          </w:tcPr>
          <w:p w14:paraId="49F7C86D" w14:textId="77777777" w:rsidR="007B0B7A" w:rsidRPr="007B0B7A" w:rsidRDefault="007B0B7A" w:rsidP="007B0B7A">
            <w:r w:rsidRPr="007B0B7A">
              <w:t>10/30/15</w:t>
            </w:r>
          </w:p>
        </w:tc>
      </w:tr>
      <w:tr w:rsidR="007B0B7A" w:rsidRPr="007B0B7A" w14:paraId="62B04510" w14:textId="77777777" w:rsidTr="007B0B7A">
        <w:trPr>
          <w:trHeight w:val="263"/>
        </w:trPr>
        <w:tc>
          <w:tcPr>
            <w:tcW w:w="444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505286E" w14:textId="77777777" w:rsidR="007B0B7A" w:rsidRPr="007B0B7A" w:rsidRDefault="007B0B7A" w:rsidP="007B0B7A">
            <w:r w:rsidRPr="007B0B7A">
              <w:rPr>
                <w:b/>
              </w:rPr>
              <w:t>Created By</w:t>
            </w:r>
          </w:p>
        </w:tc>
        <w:tc>
          <w:tcPr>
            <w:tcW w:w="8040" w:type="dxa"/>
            <w:gridSpan w:val="7"/>
            <w:tcBorders>
              <w:bottom w:val="single" w:sz="8" w:space="0" w:color="000000"/>
              <w:right w:val="single" w:sz="8" w:space="0" w:color="000000"/>
            </w:tcBorders>
            <w:tcMar>
              <w:top w:w="100" w:type="dxa"/>
              <w:left w:w="100" w:type="dxa"/>
              <w:bottom w:w="100" w:type="dxa"/>
              <w:right w:w="100" w:type="dxa"/>
            </w:tcMar>
          </w:tcPr>
          <w:p w14:paraId="31ECC0E1" w14:textId="77777777" w:rsidR="007B0B7A" w:rsidRPr="007B0B7A" w:rsidRDefault="007B0B7A" w:rsidP="007B0B7A">
            <w:r w:rsidRPr="007B0B7A">
              <w:t>Leah Watkins</w:t>
            </w:r>
          </w:p>
        </w:tc>
      </w:tr>
      <w:tr w:rsidR="007B0B7A" w:rsidRPr="007B0B7A" w14:paraId="098E21A2" w14:textId="77777777" w:rsidTr="007B0B7A">
        <w:trPr>
          <w:trHeight w:val="263"/>
        </w:trPr>
        <w:tc>
          <w:tcPr>
            <w:tcW w:w="444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56620A" w14:textId="77777777" w:rsidR="007B0B7A" w:rsidRPr="007B0B7A" w:rsidRDefault="007B0B7A" w:rsidP="007B0B7A">
            <w:r w:rsidRPr="007B0B7A">
              <w:rPr>
                <w:b/>
              </w:rPr>
              <w:t>Tester ID / Name</w:t>
            </w:r>
          </w:p>
        </w:tc>
        <w:tc>
          <w:tcPr>
            <w:tcW w:w="8040" w:type="dxa"/>
            <w:gridSpan w:val="7"/>
            <w:tcBorders>
              <w:bottom w:val="single" w:sz="8" w:space="0" w:color="000000"/>
              <w:right w:val="single" w:sz="8" w:space="0" w:color="000000"/>
            </w:tcBorders>
            <w:tcMar>
              <w:top w:w="100" w:type="dxa"/>
              <w:left w:w="100" w:type="dxa"/>
              <w:bottom w:w="100" w:type="dxa"/>
              <w:right w:w="100" w:type="dxa"/>
            </w:tcMar>
          </w:tcPr>
          <w:p w14:paraId="4FFBCA56" w14:textId="77777777" w:rsidR="007B0B7A" w:rsidRPr="007B0B7A" w:rsidRDefault="007B0B7A" w:rsidP="007B0B7A">
            <w:r w:rsidRPr="007B0B7A">
              <w:t xml:space="preserve"> </w:t>
            </w:r>
          </w:p>
        </w:tc>
      </w:tr>
      <w:tr w:rsidR="007B0B7A" w:rsidRPr="007B0B7A" w14:paraId="18ADE5E8" w14:textId="77777777" w:rsidTr="007B0B7A">
        <w:trPr>
          <w:trHeight w:val="246"/>
        </w:trPr>
        <w:tc>
          <w:tcPr>
            <w:tcW w:w="444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ACF5E8" w14:textId="77777777" w:rsidR="007B0B7A" w:rsidRPr="007B0B7A" w:rsidRDefault="007B0B7A" w:rsidP="007B0B7A">
            <w:r w:rsidRPr="007B0B7A">
              <w:rPr>
                <w:b/>
              </w:rPr>
              <w:t>Test Date</w:t>
            </w:r>
          </w:p>
        </w:tc>
        <w:tc>
          <w:tcPr>
            <w:tcW w:w="8040" w:type="dxa"/>
            <w:gridSpan w:val="7"/>
            <w:tcBorders>
              <w:bottom w:val="single" w:sz="8" w:space="0" w:color="000000"/>
              <w:right w:val="single" w:sz="8" w:space="0" w:color="000000"/>
            </w:tcBorders>
            <w:tcMar>
              <w:top w:w="100" w:type="dxa"/>
              <w:left w:w="100" w:type="dxa"/>
              <w:bottom w:w="100" w:type="dxa"/>
              <w:right w:w="100" w:type="dxa"/>
            </w:tcMar>
          </w:tcPr>
          <w:p w14:paraId="026285A6" w14:textId="77777777" w:rsidR="007B0B7A" w:rsidRPr="007B0B7A" w:rsidRDefault="007B0B7A" w:rsidP="007B0B7A">
            <w:r w:rsidRPr="007B0B7A">
              <w:t>TBD</w:t>
            </w:r>
          </w:p>
        </w:tc>
      </w:tr>
      <w:tr w:rsidR="007B0B7A" w:rsidRPr="007B0B7A" w14:paraId="52121ED8" w14:textId="77777777" w:rsidTr="0016123D">
        <w:trPr>
          <w:trHeight w:val="25"/>
        </w:trPr>
        <w:tc>
          <w:tcPr>
            <w:tcW w:w="444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259BC64" w14:textId="77777777" w:rsidR="007B0B7A" w:rsidRPr="007B0B7A" w:rsidRDefault="007B0B7A" w:rsidP="007B0B7A">
            <w:r w:rsidRPr="007B0B7A">
              <w:rPr>
                <w:b/>
              </w:rPr>
              <w:t>Special Prerequisites</w:t>
            </w:r>
          </w:p>
        </w:tc>
        <w:tc>
          <w:tcPr>
            <w:tcW w:w="8040" w:type="dxa"/>
            <w:gridSpan w:val="7"/>
            <w:tcBorders>
              <w:bottom w:val="single" w:sz="8" w:space="0" w:color="000000"/>
              <w:right w:val="single" w:sz="8" w:space="0" w:color="000000"/>
            </w:tcBorders>
            <w:tcMar>
              <w:top w:w="100" w:type="dxa"/>
              <w:left w:w="100" w:type="dxa"/>
              <w:bottom w:w="100" w:type="dxa"/>
              <w:right w:w="100" w:type="dxa"/>
            </w:tcMar>
          </w:tcPr>
          <w:p w14:paraId="279D2145" w14:textId="77777777" w:rsidR="007B0B7A" w:rsidRPr="007B0B7A" w:rsidRDefault="007B0B7A" w:rsidP="007B0B7A">
            <w:r w:rsidRPr="007B0B7A">
              <w:t>Taco must be built</w:t>
            </w:r>
          </w:p>
        </w:tc>
      </w:tr>
      <w:tr w:rsidR="007B0B7A" w:rsidRPr="007B0B7A" w14:paraId="4EECF5F7" w14:textId="77777777" w:rsidTr="0016123D">
        <w:trPr>
          <w:gridAfter w:val="1"/>
          <w:wAfter w:w="7" w:type="dxa"/>
          <w:trHeight w:val="218"/>
        </w:trPr>
        <w:tc>
          <w:tcPr>
            <w:tcW w:w="5870" w:type="dxa"/>
            <w:gridSpan w:val="3"/>
            <w:tcBorders>
              <w:left w:val="single" w:sz="8" w:space="0" w:color="000000"/>
              <w:bottom w:val="single" w:sz="8" w:space="0" w:color="000000"/>
              <w:right w:val="single" w:sz="8" w:space="0" w:color="000000"/>
            </w:tcBorders>
            <w:tcMar>
              <w:top w:w="100" w:type="dxa"/>
              <w:left w:w="100" w:type="dxa"/>
              <w:bottom w:w="100" w:type="dxa"/>
              <w:right w:w="100" w:type="dxa"/>
            </w:tcMar>
          </w:tcPr>
          <w:p w14:paraId="1C3628F3" w14:textId="77777777" w:rsidR="007B0B7A" w:rsidRPr="007B0B7A" w:rsidRDefault="007B0B7A" w:rsidP="007B0B7A">
            <w:r w:rsidRPr="007B0B7A">
              <w:rPr>
                <w:b/>
              </w:rPr>
              <w:t xml:space="preserve"> </w:t>
            </w:r>
          </w:p>
          <w:p w14:paraId="64CDBC01" w14:textId="77777777" w:rsidR="007B0B7A" w:rsidRPr="007B0B7A" w:rsidRDefault="007B0B7A" w:rsidP="007B0B7A">
            <w:r w:rsidRPr="007B0B7A">
              <w:rPr>
                <w:b/>
              </w:rPr>
              <w:t>Step # / Action</w:t>
            </w:r>
          </w:p>
          <w:p w14:paraId="43B26860" w14:textId="77777777" w:rsidR="007B0B7A" w:rsidRPr="007B0B7A" w:rsidRDefault="007B0B7A" w:rsidP="007B0B7A">
            <w:r w:rsidRPr="007B0B7A">
              <w:rPr>
                <w:b/>
              </w:rPr>
              <w:t xml:space="preserve"> </w:t>
            </w:r>
          </w:p>
        </w:tc>
        <w:tc>
          <w:tcPr>
            <w:tcW w:w="3379" w:type="dxa"/>
            <w:gridSpan w:val="2"/>
            <w:tcBorders>
              <w:bottom w:val="single" w:sz="8" w:space="0" w:color="000000"/>
              <w:right w:val="single" w:sz="8" w:space="0" w:color="000000"/>
            </w:tcBorders>
            <w:tcMar>
              <w:top w:w="100" w:type="dxa"/>
              <w:left w:w="100" w:type="dxa"/>
              <w:bottom w:w="100" w:type="dxa"/>
              <w:right w:w="100" w:type="dxa"/>
            </w:tcMar>
          </w:tcPr>
          <w:p w14:paraId="2E5B07F0" w14:textId="77777777" w:rsidR="007B0B7A" w:rsidRPr="007B0B7A" w:rsidRDefault="007B0B7A" w:rsidP="007B0B7A">
            <w:r w:rsidRPr="007B0B7A">
              <w:rPr>
                <w:b/>
              </w:rPr>
              <w:t xml:space="preserve"> </w:t>
            </w:r>
          </w:p>
          <w:p w14:paraId="754C4C97" w14:textId="77777777" w:rsidR="007B0B7A" w:rsidRPr="007B0B7A" w:rsidRDefault="007B0B7A" w:rsidP="007B0B7A">
            <w:r w:rsidRPr="007B0B7A">
              <w:rPr>
                <w:b/>
              </w:rPr>
              <w:t>Expected Result</w:t>
            </w:r>
          </w:p>
        </w:tc>
        <w:tc>
          <w:tcPr>
            <w:tcW w:w="3231" w:type="dxa"/>
            <w:gridSpan w:val="2"/>
            <w:tcBorders>
              <w:bottom w:val="single" w:sz="8" w:space="0" w:color="000000"/>
              <w:right w:val="single" w:sz="8" w:space="0" w:color="000000"/>
            </w:tcBorders>
            <w:tcMar>
              <w:top w:w="100" w:type="dxa"/>
              <w:left w:w="100" w:type="dxa"/>
              <w:bottom w:w="100" w:type="dxa"/>
              <w:right w:w="100" w:type="dxa"/>
            </w:tcMar>
          </w:tcPr>
          <w:p w14:paraId="0B2324DC" w14:textId="77777777" w:rsidR="007B0B7A" w:rsidRPr="007B0B7A" w:rsidRDefault="007B0B7A" w:rsidP="007B0B7A">
            <w:r w:rsidRPr="007B0B7A">
              <w:rPr>
                <w:b/>
              </w:rPr>
              <w:t xml:space="preserve"> </w:t>
            </w:r>
          </w:p>
          <w:p w14:paraId="5E49C3E4" w14:textId="77777777" w:rsidR="007B0B7A" w:rsidRPr="007B0B7A" w:rsidRDefault="007B0B7A" w:rsidP="007B0B7A">
            <w:r w:rsidRPr="007B0B7A">
              <w:rPr>
                <w:b/>
              </w:rPr>
              <w:t>Actual Result</w:t>
            </w:r>
          </w:p>
        </w:tc>
      </w:tr>
      <w:tr w:rsidR="007B0B7A" w:rsidRPr="007B0B7A" w14:paraId="457CBCD2" w14:textId="77777777" w:rsidTr="007B0B7A">
        <w:trPr>
          <w:gridAfter w:val="1"/>
          <w:wAfter w:w="7" w:type="dxa"/>
          <w:trHeight w:val="527"/>
        </w:trPr>
        <w:tc>
          <w:tcPr>
            <w:tcW w:w="5870" w:type="dxa"/>
            <w:gridSpan w:val="3"/>
            <w:tcBorders>
              <w:left w:val="single" w:sz="8" w:space="0" w:color="000000"/>
              <w:bottom w:val="single" w:sz="8" w:space="0" w:color="000000"/>
              <w:right w:val="single" w:sz="8" w:space="0" w:color="000000"/>
            </w:tcBorders>
            <w:tcMar>
              <w:top w:w="100" w:type="dxa"/>
              <w:left w:w="100" w:type="dxa"/>
              <w:bottom w:w="100" w:type="dxa"/>
              <w:right w:w="100" w:type="dxa"/>
            </w:tcMar>
          </w:tcPr>
          <w:p w14:paraId="73A4F366" w14:textId="0CD875EE" w:rsidR="007B0B7A" w:rsidRPr="007B0B7A" w:rsidRDefault="007B0B7A" w:rsidP="007B0B7A">
            <w:r w:rsidRPr="007B0B7A">
              <w:t xml:space="preserve">Loop will be pulled to expel blocks mechanically </w:t>
            </w:r>
            <w:r w:rsidR="00810DD1" w:rsidRPr="007B0B7A">
              <w:t>using</w:t>
            </w:r>
            <w:r w:rsidRPr="007B0B7A">
              <w:t xml:space="preserve"> false-bottom</w:t>
            </w:r>
          </w:p>
        </w:tc>
        <w:tc>
          <w:tcPr>
            <w:tcW w:w="3379" w:type="dxa"/>
            <w:gridSpan w:val="2"/>
            <w:tcBorders>
              <w:bottom w:val="single" w:sz="8" w:space="0" w:color="000000"/>
              <w:right w:val="single" w:sz="8" w:space="0" w:color="000000"/>
            </w:tcBorders>
            <w:tcMar>
              <w:top w:w="100" w:type="dxa"/>
              <w:left w:w="100" w:type="dxa"/>
              <w:bottom w:w="100" w:type="dxa"/>
              <w:right w:w="100" w:type="dxa"/>
            </w:tcMar>
          </w:tcPr>
          <w:p w14:paraId="1A1A74C3" w14:textId="77777777" w:rsidR="007B0B7A" w:rsidRPr="007B0B7A" w:rsidRDefault="007B0B7A" w:rsidP="007B0B7A">
            <w:r w:rsidRPr="007B0B7A">
              <w:t>Block will fall from taco</w:t>
            </w:r>
          </w:p>
        </w:tc>
        <w:tc>
          <w:tcPr>
            <w:tcW w:w="3231" w:type="dxa"/>
            <w:gridSpan w:val="2"/>
            <w:tcBorders>
              <w:bottom w:val="single" w:sz="8" w:space="0" w:color="000000"/>
              <w:right w:val="single" w:sz="8" w:space="0" w:color="000000"/>
            </w:tcBorders>
            <w:tcMar>
              <w:top w:w="100" w:type="dxa"/>
              <w:left w:w="100" w:type="dxa"/>
              <w:bottom w:w="100" w:type="dxa"/>
              <w:right w:w="100" w:type="dxa"/>
            </w:tcMar>
          </w:tcPr>
          <w:p w14:paraId="03FE151D" w14:textId="77777777" w:rsidR="007B0B7A" w:rsidRPr="007B0B7A" w:rsidRDefault="007B0B7A" w:rsidP="007B0B7A">
            <w:r w:rsidRPr="007B0B7A">
              <w:t>TBD</w:t>
            </w:r>
          </w:p>
        </w:tc>
      </w:tr>
      <w:tr w:rsidR="007B0B7A" w:rsidRPr="007B0B7A" w14:paraId="482C59E9" w14:textId="77777777" w:rsidTr="007B0B7A">
        <w:trPr>
          <w:trHeight w:val="545"/>
        </w:trPr>
        <w:tc>
          <w:tcPr>
            <w:tcW w:w="5870" w:type="dxa"/>
            <w:gridSpan w:val="3"/>
            <w:tcBorders>
              <w:left w:val="single" w:sz="8" w:space="0" w:color="000000"/>
              <w:bottom w:val="single" w:sz="8" w:space="0" w:color="000000"/>
              <w:right w:val="single" w:sz="8" w:space="0" w:color="000000"/>
            </w:tcBorders>
            <w:tcMar>
              <w:top w:w="100" w:type="dxa"/>
              <w:left w:w="100" w:type="dxa"/>
              <w:bottom w:w="100" w:type="dxa"/>
              <w:right w:w="100" w:type="dxa"/>
            </w:tcMar>
          </w:tcPr>
          <w:p w14:paraId="5D64A279" w14:textId="77777777" w:rsidR="007B0B7A" w:rsidRPr="007B0B7A" w:rsidRDefault="007B0B7A" w:rsidP="007B0B7A">
            <w:r w:rsidRPr="007B0B7A">
              <w:t xml:space="preserve"> </w:t>
            </w:r>
          </w:p>
          <w:p w14:paraId="78B9E228" w14:textId="77777777" w:rsidR="007B0B7A" w:rsidRPr="007B0B7A" w:rsidRDefault="007B0B7A" w:rsidP="007B0B7A">
            <w:r w:rsidRPr="007B0B7A">
              <w:rPr>
                <w:b/>
              </w:rPr>
              <w:t>Test Case Passed Yes</w:t>
            </w:r>
          </w:p>
        </w:tc>
        <w:tc>
          <w:tcPr>
            <w:tcW w:w="6617" w:type="dxa"/>
            <w:gridSpan w:val="5"/>
            <w:tcBorders>
              <w:bottom w:val="single" w:sz="8" w:space="0" w:color="000000"/>
              <w:right w:val="single" w:sz="8" w:space="0" w:color="000000"/>
            </w:tcBorders>
            <w:tcMar>
              <w:top w:w="100" w:type="dxa"/>
              <w:left w:w="100" w:type="dxa"/>
              <w:bottom w:w="100" w:type="dxa"/>
              <w:right w:w="100" w:type="dxa"/>
            </w:tcMar>
          </w:tcPr>
          <w:p w14:paraId="0E260F72" w14:textId="77777777" w:rsidR="007B0B7A" w:rsidRPr="007B0B7A" w:rsidRDefault="007B0B7A" w:rsidP="007B0B7A">
            <w:r w:rsidRPr="007B0B7A">
              <w:t xml:space="preserve"> </w:t>
            </w:r>
          </w:p>
          <w:p w14:paraId="652B4614" w14:textId="77777777" w:rsidR="007B0B7A" w:rsidRPr="007B0B7A" w:rsidRDefault="007B0B7A" w:rsidP="007B0B7A">
            <w:r w:rsidRPr="007B0B7A">
              <w:rPr>
                <w:b/>
              </w:rPr>
              <w:t>Test Case Failed</w:t>
            </w:r>
          </w:p>
        </w:tc>
      </w:tr>
      <w:tr w:rsidR="007B0B7A" w:rsidRPr="007B0B7A" w14:paraId="5E2F36AA" w14:textId="77777777" w:rsidTr="007B0B7A">
        <w:trPr>
          <w:trHeight w:val="825"/>
        </w:trPr>
        <w:tc>
          <w:tcPr>
            <w:tcW w:w="444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8822804" w14:textId="77777777" w:rsidR="007B0B7A" w:rsidRPr="007B0B7A" w:rsidRDefault="007B0B7A" w:rsidP="007B0B7A">
            <w:r w:rsidRPr="007B0B7A">
              <w:t xml:space="preserve"> </w:t>
            </w:r>
          </w:p>
          <w:p w14:paraId="644622A1" w14:textId="77777777" w:rsidR="007B0B7A" w:rsidRPr="007B0B7A" w:rsidRDefault="007B0B7A" w:rsidP="007B0B7A">
            <w:r w:rsidRPr="007B0B7A">
              <w:rPr>
                <w:b/>
              </w:rPr>
              <w:t>Comments:</w:t>
            </w:r>
          </w:p>
          <w:p w14:paraId="71AB5A05" w14:textId="77777777" w:rsidR="007B0B7A" w:rsidRPr="007B0B7A" w:rsidRDefault="007B0B7A" w:rsidP="007B0B7A">
            <w:r w:rsidRPr="007B0B7A">
              <w:t xml:space="preserve"> </w:t>
            </w:r>
          </w:p>
        </w:tc>
        <w:tc>
          <w:tcPr>
            <w:tcW w:w="8040" w:type="dxa"/>
            <w:gridSpan w:val="7"/>
            <w:tcBorders>
              <w:bottom w:val="single" w:sz="8" w:space="0" w:color="000000"/>
              <w:right w:val="single" w:sz="8" w:space="0" w:color="000000"/>
            </w:tcBorders>
            <w:tcMar>
              <w:top w:w="100" w:type="dxa"/>
              <w:left w:w="100" w:type="dxa"/>
              <w:bottom w:w="100" w:type="dxa"/>
              <w:right w:w="100" w:type="dxa"/>
            </w:tcMar>
          </w:tcPr>
          <w:p w14:paraId="55A9625C" w14:textId="77777777" w:rsidR="007B0B7A" w:rsidRPr="007B0B7A" w:rsidRDefault="007B0B7A" w:rsidP="007B0B7A">
            <w:r w:rsidRPr="007B0B7A">
              <w:t xml:space="preserve"> </w:t>
            </w:r>
          </w:p>
        </w:tc>
      </w:tr>
      <w:tr w:rsidR="007B0B7A" w:rsidRPr="007B0B7A" w14:paraId="0377E045" w14:textId="77777777" w:rsidTr="0016123D">
        <w:trPr>
          <w:gridAfter w:val="2"/>
          <w:wAfter w:w="27" w:type="dxa"/>
          <w:trHeight w:val="25"/>
        </w:trPr>
        <w:tc>
          <w:tcPr>
            <w:tcW w:w="4447" w:type="dxa"/>
            <w:tcMar>
              <w:top w:w="100" w:type="dxa"/>
              <w:left w:w="100" w:type="dxa"/>
              <w:bottom w:w="100" w:type="dxa"/>
              <w:right w:w="100" w:type="dxa"/>
            </w:tcMar>
          </w:tcPr>
          <w:p w14:paraId="54511064" w14:textId="77777777" w:rsidR="007B0B7A" w:rsidRPr="007B0B7A" w:rsidRDefault="007B0B7A" w:rsidP="007B0B7A"/>
        </w:tc>
        <w:tc>
          <w:tcPr>
            <w:tcW w:w="1409" w:type="dxa"/>
            <w:tcMar>
              <w:top w:w="100" w:type="dxa"/>
              <w:left w:w="100" w:type="dxa"/>
              <w:bottom w:w="100" w:type="dxa"/>
              <w:right w:w="100" w:type="dxa"/>
            </w:tcMar>
          </w:tcPr>
          <w:p w14:paraId="44EEB71A" w14:textId="77777777" w:rsidR="007B0B7A" w:rsidRPr="007B0B7A" w:rsidRDefault="007B0B7A" w:rsidP="007B0B7A"/>
        </w:tc>
        <w:tc>
          <w:tcPr>
            <w:tcW w:w="3379" w:type="dxa"/>
            <w:gridSpan w:val="2"/>
            <w:tcMar>
              <w:top w:w="100" w:type="dxa"/>
              <w:left w:w="100" w:type="dxa"/>
              <w:bottom w:w="100" w:type="dxa"/>
              <w:right w:w="100" w:type="dxa"/>
            </w:tcMar>
          </w:tcPr>
          <w:p w14:paraId="14F33411" w14:textId="77777777" w:rsidR="007B0B7A" w:rsidRPr="007B0B7A" w:rsidRDefault="007B0B7A" w:rsidP="007B0B7A"/>
        </w:tc>
        <w:tc>
          <w:tcPr>
            <w:tcW w:w="3225" w:type="dxa"/>
            <w:gridSpan w:val="2"/>
            <w:tcMar>
              <w:top w:w="100" w:type="dxa"/>
              <w:left w:w="100" w:type="dxa"/>
              <w:bottom w:w="100" w:type="dxa"/>
              <w:right w:w="100" w:type="dxa"/>
            </w:tcMar>
          </w:tcPr>
          <w:p w14:paraId="51213EED" w14:textId="77777777" w:rsidR="007B0B7A" w:rsidRPr="007B0B7A" w:rsidRDefault="007B0B7A" w:rsidP="007B0B7A"/>
        </w:tc>
      </w:tr>
    </w:tbl>
    <w:p w14:paraId="3006F05F" w14:textId="77777777" w:rsidR="007B0B7A" w:rsidRDefault="007B0B7A" w:rsidP="00C833C2"/>
    <w:p w14:paraId="5D3A001E" w14:textId="77777777" w:rsidR="007B0B7A" w:rsidRDefault="007B0B7A" w:rsidP="00C833C2"/>
    <w:tbl>
      <w:tblPr>
        <w:tblW w:w="12310" w:type="dxa"/>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385"/>
        <w:gridCol w:w="1396"/>
        <w:gridCol w:w="6"/>
        <w:gridCol w:w="3330"/>
        <w:gridCol w:w="6"/>
        <w:gridCol w:w="3177"/>
        <w:gridCol w:w="10"/>
      </w:tblGrid>
      <w:tr w:rsidR="007B0B7A" w:rsidRPr="007B0B7A" w14:paraId="305C0F90" w14:textId="77777777" w:rsidTr="007B0B7A">
        <w:trPr>
          <w:trHeight w:val="233"/>
        </w:trPr>
        <w:tc>
          <w:tcPr>
            <w:tcW w:w="4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3F2E7" w14:textId="77777777" w:rsidR="007B0B7A" w:rsidRPr="007B0B7A" w:rsidRDefault="007B0B7A" w:rsidP="007B0B7A">
            <w:r w:rsidRPr="007B0B7A">
              <w:rPr>
                <w:b/>
              </w:rPr>
              <w:t>Test Case ID / Name</w:t>
            </w:r>
          </w:p>
        </w:tc>
        <w:tc>
          <w:tcPr>
            <w:tcW w:w="7924" w:type="dxa"/>
            <w:gridSpan w:val="6"/>
            <w:tcBorders>
              <w:top w:val="single" w:sz="8" w:space="0" w:color="000000"/>
              <w:bottom w:val="single" w:sz="8" w:space="0" w:color="000000"/>
              <w:right w:val="single" w:sz="8" w:space="0" w:color="000000"/>
            </w:tcBorders>
            <w:tcMar>
              <w:top w:w="100" w:type="dxa"/>
              <w:left w:w="100" w:type="dxa"/>
              <w:bottom w:w="100" w:type="dxa"/>
              <w:right w:w="100" w:type="dxa"/>
            </w:tcMar>
          </w:tcPr>
          <w:p w14:paraId="438A6BF3" w14:textId="77777777" w:rsidR="007B0B7A" w:rsidRPr="007B0B7A" w:rsidRDefault="007B0B7A" w:rsidP="007B0B7A">
            <w:bookmarkStart w:id="479" w:name="h.z4vr0avjpuk9" w:colFirst="0" w:colLast="0"/>
            <w:bookmarkEnd w:id="479"/>
            <w:r w:rsidRPr="007B0B7A">
              <w:t>Delivery Method 1 (with arm)</w:t>
            </w:r>
          </w:p>
        </w:tc>
      </w:tr>
      <w:tr w:rsidR="007B0B7A" w:rsidRPr="007B0B7A" w14:paraId="40559644" w14:textId="77777777" w:rsidTr="007B0B7A">
        <w:trPr>
          <w:trHeight w:val="233"/>
        </w:trPr>
        <w:tc>
          <w:tcPr>
            <w:tcW w:w="43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6CDC953" w14:textId="77777777" w:rsidR="007B0B7A" w:rsidRPr="007B0B7A" w:rsidRDefault="007B0B7A" w:rsidP="007B0B7A">
            <w:r w:rsidRPr="007B0B7A">
              <w:rPr>
                <w:b/>
              </w:rPr>
              <w:t>Date Created</w:t>
            </w:r>
          </w:p>
        </w:tc>
        <w:tc>
          <w:tcPr>
            <w:tcW w:w="7924" w:type="dxa"/>
            <w:gridSpan w:val="6"/>
            <w:tcBorders>
              <w:bottom w:val="single" w:sz="8" w:space="0" w:color="000000"/>
              <w:right w:val="single" w:sz="8" w:space="0" w:color="000000"/>
            </w:tcBorders>
            <w:tcMar>
              <w:top w:w="100" w:type="dxa"/>
              <w:left w:w="100" w:type="dxa"/>
              <w:bottom w:w="100" w:type="dxa"/>
              <w:right w:w="100" w:type="dxa"/>
            </w:tcMar>
          </w:tcPr>
          <w:p w14:paraId="2FB14FF7" w14:textId="77777777" w:rsidR="007B0B7A" w:rsidRPr="007B0B7A" w:rsidRDefault="007B0B7A" w:rsidP="007B0B7A">
            <w:r w:rsidRPr="007B0B7A">
              <w:t>10/30/15</w:t>
            </w:r>
          </w:p>
        </w:tc>
      </w:tr>
      <w:tr w:rsidR="007B0B7A" w:rsidRPr="007B0B7A" w14:paraId="6BC8EDDC" w14:textId="77777777" w:rsidTr="007B0B7A">
        <w:trPr>
          <w:trHeight w:val="233"/>
        </w:trPr>
        <w:tc>
          <w:tcPr>
            <w:tcW w:w="43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7278E2" w14:textId="77777777" w:rsidR="007B0B7A" w:rsidRPr="007B0B7A" w:rsidRDefault="007B0B7A" w:rsidP="007B0B7A">
            <w:r w:rsidRPr="007B0B7A">
              <w:rPr>
                <w:b/>
              </w:rPr>
              <w:t>Created By</w:t>
            </w:r>
          </w:p>
        </w:tc>
        <w:tc>
          <w:tcPr>
            <w:tcW w:w="7924" w:type="dxa"/>
            <w:gridSpan w:val="6"/>
            <w:tcBorders>
              <w:bottom w:val="single" w:sz="8" w:space="0" w:color="000000"/>
              <w:right w:val="single" w:sz="8" w:space="0" w:color="000000"/>
            </w:tcBorders>
            <w:tcMar>
              <w:top w:w="100" w:type="dxa"/>
              <w:left w:w="100" w:type="dxa"/>
              <w:bottom w:w="100" w:type="dxa"/>
              <w:right w:w="100" w:type="dxa"/>
            </w:tcMar>
          </w:tcPr>
          <w:p w14:paraId="78944932" w14:textId="77777777" w:rsidR="007B0B7A" w:rsidRPr="007B0B7A" w:rsidRDefault="007B0B7A" w:rsidP="007B0B7A">
            <w:r w:rsidRPr="007B0B7A">
              <w:t>Leah Watkins</w:t>
            </w:r>
          </w:p>
        </w:tc>
      </w:tr>
      <w:tr w:rsidR="007B0B7A" w:rsidRPr="007B0B7A" w14:paraId="77AAB21C" w14:textId="77777777" w:rsidTr="007B0B7A">
        <w:trPr>
          <w:trHeight w:val="233"/>
        </w:trPr>
        <w:tc>
          <w:tcPr>
            <w:tcW w:w="43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5A03F1" w14:textId="77777777" w:rsidR="007B0B7A" w:rsidRPr="007B0B7A" w:rsidRDefault="007B0B7A" w:rsidP="007B0B7A">
            <w:r w:rsidRPr="007B0B7A">
              <w:rPr>
                <w:b/>
              </w:rPr>
              <w:t>Tester ID / Name</w:t>
            </w:r>
          </w:p>
        </w:tc>
        <w:tc>
          <w:tcPr>
            <w:tcW w:w="7924" w:type="dxa"/>
            <w:gridSpan w:val="6"/>
            <w:tcBorders>
              <w:bottom w:val="single" w:sz="8" w:space="0" w:color="000000"/>
              <w:right w:val="single" w:sz="8" w:space="0" w:color="000000"/>
            </w:tcBorders>
            <w:tcMar>
              <w:top w:w="100" w:type="dxa"/>
              <w:left w:w="100" w:type="dxa"/>
              <w:bottom w:w="100" w:type="dxa"/>
              <w:right w:w="100" w:type="dxa"/>
            </w:tcMar>
          </w:tcPr>
          <w:p w14:paraId="1655E123" w14:textId="77777777" w:rsidR="007B0B7A" w:rsidRPr="007B0B7A" w:rsidRDefault="007B0B7A" w:rsidP="007B0B7A">
            <w:r w:rsidRPr="007B0B7A">
              <w:t xml:space="preserve"> </w:t>
            </w:r>
          </w:p>
        </w:tc>
      </w:tr>
      <w:tr w:rsidR="007B0B7A" w:rsidRPr="007B0B7A" w14:paraId="37670756" w14:textId="77777777" w:rsidTr="007B0B7A">
        <w:trPr>
          <w:trHeight w:val="220"/>
        </w:trPr>
        <w:tc>
          <w:tcPr>
            <w:tcW w:w="43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A7FD76D" w14:textId="77777777" w:rsidR="007B0B7A" w:rsidRPr="007B0B7A" w:rsidRDefault="007B0B7A" w:rsidP="007B0B7A">
            <w:r w:rsidRPr="007B0B7A">
              <w:rPr>
                <w:b/>
              </w:rPr>
              <w:t>Test Date</w:t>
            </w:r>
          </w:p>
        </w:tc>
        <w:tc>
          <w:tcPr>
            <w:tcW w:w="7924" w:type="dxa"/>
            <w:gridSpan w:val="6"/>
            <w:tcBorders>
              <w:bottom w:val="single" w:sz="8" w:space="0" w:color="000000"/>
              <w:right w:val="single" w:sz="8" w:space="0" w:color="000000"/>
            </w:tcBorders>
            <w:tcMar>
              <w:top w:w="100" w:type="dxa"/>
              <w:left w:w="100" w:type="dxa"/>
              <w:bottom w:w="100" w:type="dxa"/>
              <w:right w:w="100" w:type="dxa"/>
            </w:tcMar>
          </w:tcPr>
          <w:p w14:paraId="45786928" w14:textId="77777777" w:rsidR="007B0B7A" w:rsidRPr="007B0B7A" w:rsidRDefault="007B0B7A" w:rsidP="007B0B7A">
            <w:r w:rsidRPr="007B0B7A">
              <w:t>TBD</w:t>
            </w:r>
          </w:p>
        </w:tc>
      </w:tr>
      <w:tr w:rsidR="007B0B7A" w:rsidRPr="007B0B7A" w14:paraId="6115116C" w14:textId="77777777" w:rsidTr="007B0B7A">
        <w:trPr>
          <w:trHeight w:val="233"/>
        </w:trPr>
        <w:tc>
          <w:tcPr>
            <w:tcW w:w="43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69145FD" w14:textId="77777777" w:rsidR="007B0B7A" w:rsidRPr="007B0B7A" w:rsidRDefault="007B0B7A" w:rsidP="007B0B7A">
            <w:r w:rsidRPr="007B0B7A">
              <w:rPr>
                <w:b/>
              </w:rPr>
              <w:t>Special Prerequisites</w:t>
            </w:r>
          </w:p>
        </w:tc>
        <w:tc>
          <w:tcPr>
            <w:tcW w:w="7924" w:type="dxa"/>
            <w:gridSpan w:val="6"/>
            <w:tcBorders>
              <w:bottom w:val="single" w:sz="8" w:space="0" w:color="000000"/>
              <w:right w:val="single" w:sz="8" w:space="0" w:color="000000"/>
            </w:tcBorders>
            <w:tcMar>
              <w:top w:w="100" w:type="dxa"/>
              <w:left w:w="100" w:type="dxa"/>
              <w:bottom w:w="100" w:type="dxa"/>
              <w:right w:w="100" w:type="dxa"/>
            </w:tcMar>
          </w:tcPr>
          <w:p w14:paraId="0E36A2ED" w14:textId="77777777" w:rsidR="007B0B7A" w:rsidRPr="007B0B7A" w:rsidRDefault="007B0B7A" w:rsidP="007B0B7A">
            <w:r w:rsidRPr="007B0B7A">
              <w:t>Taco and arm must be built and installed on the chassis.</w:t>
            </w:r>
          </w:p>
        </w:tc>
      </w:tr>
      <w:tr w:rsidR="007B0B7A" w:rsidRPr="007B0B7A" w14:paraId="742474FE" w14:textId="77777777" w:rsidTr="007B0B7A">
        <w:trPr>
          <w:trHeight w:val="725"/>
        </w:trPr>
        <w:tc>
          <w:tcPr>
            <w:tcW w:w="5787" w:type="dxa"/>
            <w:gridSpan w:val="3"/>
            <w:tcBorders>
              <w:left w:val="single" w:sz="8" w:space="0" w:color="000000"/>
              <w:bottom w:val="single" w:sz="8" w:space="0" w:color="000000"/>
              <w:right w:val="single" w:sz="8" w:space="0" w:color="000000"/>
            </w:tcBorders>
            <w:tcMar>
              <w:top w:w="100" w:type="dxa"/>
              <w:left w:w="100" w:type="dxa"/>
              <w:bottom w:w="100" w:type="dxa"/>
              <w:right w:w="100" w:type="dxa"/>
            </w:tcMar>
          </w:tcPr>
          <w:p w14:paraId="004A4656" w14:textId="77777777" w:rsidR="007B0B7A" w:rsidRPr="007B0B7A" w:rsidRDefault="007B0B7A" w:rsidP="007B0B7A">
            <w:r w:rsidRPr="007B0B7A">
              <w:rPr>
                <w:b/>
              </w:rPr>
              <w:t xml:space="preserve"> </w:t>
            </w:r>
          </w:p>
          <w:p w14:paraId="3C790C83" w14:textId="77777777" w:rsidR="007B0B7A" w:rsidRPr="007B0B7A" w:rsidRDefault="007B0B7A" w:rsidP="007B0B7A">
            <w:r w:rsidRPr="007B0B7A">
              <w:rPr>
                <w:b/>
              </w:rPr>
              <w:t>Step # / Action</w:t>
            </w:r>
          </w:p>
          <w:p w14:paraId="0AE1CB12" w14:textId="77777777" w:rsidR="007B0B7A" w:rsidRPr="007B0B7A" w:rsidRDefault="007B0B7A" w:rsidP="007B0B7A">
            <w:r w:rsidRPr="007B0B7A">
              <w:rPr>
                <w:b/>
              </w:rPr>
              <w:t xml:space="preserve"> </w:t>
            </w:r>
          </w:p>
        </w:tc>
        <w:tc>
          <w:tcPr>
            <w:tcW w:w="3336" w:type="dxa"/>
            <w:gridSpan w:val="2"/>
            <w:tcBorders>
              <w:bottom w:val="single" w:sz="8" w:space="0" w:color="000000"/>
              <w:right w:val="single" w:sz="8" w:space="0" w:color="000000"/>
            </w:tcBorders>
            <w:tcMar>
              <w:top w:w="100" w:type="dxa"/>
              <w:left w:w="100" w:type="dxa"/>
              <w:bottom w:w="100" w:type="dxa"/>
              <w:right w:w="100" w:type="dxa"/>
            </w:tcMar>
          </w:tcPr>
          <w:p w14:paraId="13382C5C" w14:textId="77777777" w:rsidR="007B0B7A" w:rsidRPr="007B0B7A" w:rsidRDefault="007B0B7A" w:rsidP="007B0B7A">
            <w:r w:rsidRPr="007B0B7A">
              <w:rPr>
                <w:b/>
              </w:rPr>
              <w:t xml:space="preserve"> </w:t>
            </w:r>
          </w:p>
          <w:p w14:paraId="6D0A8F73" w14:textId="77777777" w:rsidR="007B0B7A" w:rsidRPr="007B0B7A" w:rsidRDefault="007B0B7A" w:rsidP="007B0B7A">
            <w:r w:rsidRPr="007B0B7A">
              <w:rPr>
                <w:b/>
              </w:rPr>
              <w:t>Expected Result</w:t>
            </w:r>
          </w:p>
        </w:tc>
        <w:tc>
          <w:tcPr>
            <w:tcW w:w="3183" w:type="dxa"/>
            <w:gridSpan w:val="2"/>
            <w:tcBorders>
              <w:bottom w:val="single" w:sz="8" w:space="0" w:color="000000"/>
              <w:right w:val="single" w:sz="8" w:space="0" w:color="000000"/>
            </w:tcBorders>
            <w:tcMar>
              <w:top w:w="100" w:type="dxa"/>
              <w:left w:w="100" w:type="dxa"/>
              <w:bottom w:w="100" w:type="dxa"/>
              <w:right w:w="100" w:type="dxa"/>
            </w:tcMar>
          </w:tcPr>
          <w:p w14:paraId="492E1A4D" w14:textId="77777777" w:rsidR="007B0B7A" w:rsidRPr="007B0B7A" w:rsidRDefault="007B0B7A" w:rsidP="007B0B7A">
            <w:r w:rsidRPr="007B0B7A">
              <w:rPr>
                <w:b/>
              </w:rPr>
              <w:t xml:space="preserve"> </w:t>
            </w:r>
          </w:p>
          <w:p w14:paraId="08B3C8A1" w14:textId="77777777" w:rsidR="007B0B7A" w:rsidRPr="007B0B7A" w:rsidRDefault="007B0B7A" w:rsidP="007B0B7A">
            <w:r w:rsidRPr="007B0B7A">
              <w:rPr>
                <w:b/>
              </w:rPr>
              <w:t>Actual Result</w:t>
            </w:r>
          </w:p>
        </w:tc>
      </w:tr>
      <w:tr w:rsidR="007B0B7A" w:rsidRPr="007B0B7A" w14:paraId="483610ED" w14:textId="77777777" w:rsidTr="007B0B7A">
        <w:trPr>
          <w:trHeight w:val="466"/>
        </w:trPr>
        <w:tc>
          <w:tcPr>
            <w:tcW w:w="5787" w:type="dxa"/>
            <w:gridSpan w:val="3"/>
            <w:tcBorders>
              <w:left w:val="single" w:sz="8" w:space="0" w:color="000000"/>
              <w:bottom w:val="single" w:sz="8" w:space="0" w:color="000000"/>
              <w:right w:val="single" w:sz="8" w:space="0" w:color="000000"/>
            </w:tcBorders>
            <w:tcMar>
              <w:top w:w="100" w:type="dxa"/>
              <w:left w:w="100" w:type="dxa"/>
              <w:bottom w:w="100" w:type="dxa"/>
              <w:right w:w="100" w:type="dxa"/>
            </w:tcMar>
          </w:tcPr>
          <w:p w14:paraId="35A9306E" w14:textId="77777777" w:rsidR="007B0B7A" w:rsidRPr="007B0B7A" w:rsidRDefault="007B0B7A" w:rsidP="007B0B7A">
            <w:r w:rsidRPr="007B0B7A">
              <w:t>Loop will be pulled to expel blocks mechanically using the arm</w:t>
            </w:r>
          </w:p>
        </w:tc>
        <w:tc>
          <w:tcPr>
            <w:tcW w:w="3336" w:type="dxa"/>
            <w:gridSpan w:val="2"/>
            <w:tcBorders>
              <w:bottom w:val="single" w:sz="8" w:space="0" w:color="000000"/>
              <w:right w:val="single" w:sz="8" w:space="0" w:color="000000"/>
            </w:tcBorders>
            <w:tcMar>
              <w:top w:w="100" w:type="dxa"/>
              <w:left w:w="100" w:type="dxa"/>
              <w:bottom w:w="100" w:type="dxa"/>
              <w:right w:w="100" w:type="dxa"/>
            </w:tcMar>
          </w:tcPr>
          <w:p w14:paraId="36B3C50D" w14:textId="77777777" w:rsidR="007B0B7A" w:rsidRPr="007B0B7A" w:rsidRDefault="007B0B7A" w:rsidP="007B0B7A">
            <w:r w:rsidRPr="007B0B7A">
              <w:t>Block will fall from taco</w:t>
            </w:r>
          </w:p>
        </w:tc>
        <w:tc>
          <w:tcPr>
            <w:tcW w:w="3183" w:type="dxa"/>
            <w:gridSpan w:val="2"/>
            <w:tcBorders>
              <w:bottom w:val="single" w:sz="8" w:space="0" w:color="000000"/>
              <w:right w:val="single" w:sz="8" w:space="0" w:color="000000"/>
            </w:tcBorders>
            <w:tcMar>
              <w:top w:w="100" w:type="dxa"/>
              <w:left w:w="100" w:type="dxa"/>
              <w:bottom w:w="100" w:type="dxa"/>
              <w:right w:w="100" w:type="dxa"/>
            </w:tcMar>
          </w:tcPr>
          <w:p w14:paraId="299B5C70" w14:textId="77777777" w:rsidR="007B0B7A" w:rsidRPr="007B0B7A" w:rsidRDefault="007B0B7A" w:rsidP="007B0B7A">
            <w:r w:rsidRPr="007B0B7A">
              <w:t>TBD</w:t>
            </w:r>
          </w:p>
        </w:tc>
      </w:tr>
      <w:tr w:rsidR="007B0B7A" w:rsidRPr="007B0B7A" w14:paraId="1D9CE8FE" w14:textId="77777777" w:rsidTr="007B0B7A">
        <w:trPr>
          <w:trHeight w:val="479"/>
        </w:trPr>
        <w:tc>
          <w:tcPr>
            <w:tcW w:w="5787" w:type="dxa"/>
            <w:gridSpan w:val="3"/>
            <w:tcBorders>
              <w:left w:val="single" w:sz="8" w:space="0" w:color="000000"/>
              <w:bottom w:val="single" w:sz="8" w:space="0" w:color="000000"/>
              <w:right w:val="single" w:sz="8" w:space="0" w:color="000000"/>
            </w:tcBorders>
            <w:tcMar>
              <w:top w:w="100" w:type="dxa"/>
              <w:left w:w="100" w:type="dxa"/>
              <w:bottom w:w="100" w:type="dxa"/>
              <w:right w:w="100" w:type="dxa"/>
            </w:tcMar>
          </w:tcPr>
          <w:p w14:paraId="5D341E93" w14:textId="77777777" w:rsidR="007B0B7A" w:rsidRPr="007B0B7A" w:rsidRDefault="007B0B7A" w:rsidP="007B0B7A">
            <w:r w:rsidRPr="007B0B7A">
              <w:t xml:space="preserve"> </w:t>
            </w:r>
          </w:p>
          <w:p w14:paraId="3385DC5F" w14:textId="77777777" w:rsidR="007B0B7A" w:rsidRPr="007B0B7A" w:rsidRDefault="007B0B7A" w:rsidP="007B0B7A">
            <w:r w:rsidRPr="007B0B7A">
              <w:rPr>
                <w:b/>
              </w:rPr>
              <w:t>Test Case Passed Yes</w:t>
            </w:r>
          </w:p>
        </w:tc>
        <w:tc>
          <w:tcPr>
            <w:tcW w:w="6523" w:type="dxa"/>
            <w:gridSpan w:val="4"/>
            <w:tcBorders>
              <w:bottom w:val="single" w:sz="8" w:space="0" w:color="000000"/>
              <w:right w:val="single" w:sz="8" w:space="0" w:color="000000"/>
            </w:tcBorders>
            <w:tcMar>
              <w:top w:w="100" w:type="dxa"/>
              <w:left w:w="100" w:type="dxa"/>
              <w:bottom w:w="100" w:type="dxa"/>
              <w:right w:w="100" w:type="dxa"/>
            </w:tcMar>
          </w:tcPr>
          <w:p w14:paraId="316402BA" w14:textId="77777777" w:rsidR="007B0B7A" w:rsidRPr="007B0B7A" w:rsidRDefault="007B0B7A" w:rsidP="007B0B7A">
            <w:r w:rsidRPr="007B0B7A">
              <w:t xml:space="preserve"> </w:t>
            </w:r>
          </w:p>
          <w:p w14:paraId="64C967B8" w14:textId="77777777" w:rsidR="007B0B7A" w:rsidRPr="007B0B7A" w:rsidRDefault="007B0B7A" w:rsidP="007B0B7A">
            <w:r w:rsidRPr="007B0B7A">
              <w:rPr>
                <w:b/>
              </w:rPr>
              <w:t>Test Case Failed</w:t>
            </w:r>
          </w:p>
        </w:tc>
      </w:tr>
      <w:tr w:rsidR="007B0B7A" w:rsidRPr="007B0B7A" w14:paraId="522C8567" w14:textId="77777777" w:rsidTr="007B0B7A">
        <w:trPr>
          <w:trHeight w:val="712"/>
        </w:trPr>
        <w:tc>
          <w:tcPr>
            <w:tcW w:w="43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7A32860" w14:textId="77777777" w:rsidR="007B0B7A" w:rsidRPr="007B0B7A" w:rsidRDefault="007B0B7A" w:rsidP="007B0B7A">
            <w:r w:rsidRPr="007B0B7A">
              <w:t xml:space="preserve"> </w:t>
            </w:r>
          </w:p>
          <w:p w14:paraId="3950A505" w14:textId="77777777" w:rsidR="007B0B7A" w:rsidRPr="007B0B7A" w:rsidRDefault="007B0B7A" w:rsidP="007B0B7A">
            <w:r w:rsidRPr="007B0B7A">
              <w:rPr>
                <w:b/>
              </w:rPr>
              <w:t>Comments:</w:t>
            </w:r>
          </w:p>
          <w:p w14:paraId="65D788DB" w14:textId="77777777" w:rsidR="007B0B7A" w:rsidRPr="007B0B7A" w:rsidRDefault="007B0B7A" w:rsidP="007B0B7A">
            <w:r w:rsidRPr="007B0B7A">
              <w:t xml:space="preserve"> </w:t>
            </w:r>
          </w:p>
        </w:tc>
        <w:tc>
          <w:tcPr>
            <w:tcW w:w="7924" w:type="dxa"/>
            <w:gridSpan w:val="6"/>
            <w:tcBorders>
              <w:bottom w:val="single" w:sz="8" w:space="0" w:color="000000"/>
              <w:right w:val="single" w:sz="8" w:space="0" w:color="000000"/>
            </w:tcBorders>
            <w:tcMar>
              <w:top w:w="100" w:type="dxa"/>
              <w:left w:w="100" w:type="dxa"/>
              <w:bottom w:w="100" w:type="dxa"/>
              <w:right w:w="100" w:type="dxa"/>
            </w:tcMar>
          </w:tcPr>
          <w:p w14:paraId="18AA23CF" w14:textId="77777777" w:rsidR="007B0B7A" w:rsidRPr="007B0B7A" w:rsidRDefault="007B0B7A" w:rsidP="007B0B7A">
            <w:r w:rsidRPr="007B0B7A">
              <w:t xml:space="preserve"> </w:t>
            </w:r>
          </w:p>
        </w:tc>
      </w:tr>
      <w:tr w:rsidR="007B0B7A" w:rsidRPr="007B0B7A" w14:paraId="6AF02F08" w14:textId="77777777" w:rsidTr="007B0B7A">
        <w:trPr>
          <w:gridAfter w:val="1"/>
          <w:wAfter w:w="10" w:type="dxa"/>
          <w:trHeight w:val="233"/>
        </w:trPr>
        <w:tc>
          <w:tcPr>
            <w:tcW w:w="4385" w:type="dxa"/>
            <w:tcMar>
              <w:top w:w="100" w:type="dxa"/>
              <w:left w:w="100" w:type="dxa"/>
              <w:bottom w:w="100" w:type="dxa"/>
              <w:right w:w="100" w:type="dxa"/>
            </w:tcMar>
          </w:tcPr>
          <w:p w14:paraId="1106AC05" w14:textId="77777777" w:rsidR="007B0B7A" w:rsidRPr="007B0B7A" w:rsidRDefault="007B0B7A" w:rsidP="007B0B7A"/>
        </w:tc>
        <w:tc>
          <w:tcPr>
            <w:tcW w:w="1396" w:type="dxa"/>
            <w:tcMar>
              <w:top w:w="100" w:type="dxa"/>
              <w:left w:w="100" w:type="dxa"/>
              <w:bottom w:w="100" w:type="dxa"/>
              <w:right w:w="100" w:type="dxa"/>
            </w:tcMar>
          </w:tcPr>
          <w:p w14:paraId="4801E8FF" w14:textId="77777777" w:rsidR="007B0B7A" w:rsidRPr="007B0B7A" w:rsidRDefault="007B0B7A" w:rsidP="007B0B7A"/>
        </w:tc>
        <w:tc>
          <w:tcPr>
            <w:tcW w:w="3336" w:type="dxa"/>
            <w:gridSpan w:val="2"/>
            <w:tcMar>
              <w:top w:w="100" w:type="dxa"/>
              <w:left w:w="100" w:type="dxa"/>
              <w:bottom w:w="100" w:type="dxa"/>
              <w:right w:w="100" w:type="dxa"/>
            </w:tcMar>
          </w:tcPr>
          <w:p w14:paraId="0C546CC9" w14:textId="77777777" w:rsidR="007B0B7A" w:rsidRPr="007B0B7A" w:rsidRDefault="007B0B7A" w:rsidP="007B0B7A"/>
        </w:tc>
        <w:tc>
          <w:tcPr>
            <w:tcW w:w="3183" w:type="dxa"/>
            <w:gridSpan w:val="2"/>
            <w:tcMar>
              <w:top w:w="100" w:type="dxa"/>
              <w:left w:w="100" w:type="dxa"/>
              <w:bottom w:w="100" w:type="dxa"/>
              <w:right w:w="100" w:type="dxa"/>
            </w:tcMar>
          </w:tcPr>
          <w:p w14:paraId="1DDE0EF2" w14:textId="77777777" w:rsidR="007B0B7A" w:rsidRPr="007B0B7A" w:rsidRDefault="007B0B7A" w:rsidP="007B0B7A"/>
        </w:tc>
      </w:tr>
    </w:tbl>
    <w:p w14:paraId="49038569" w14:textId="77777777" w:rsidR="007B0B7A" w:rsidRDefault="007B0B7A" w:rsidP="00C833C2"/>
    <w:p w14:paraId="7653A0B8" w14:textId="77777777" w:rsidR="007B0B7A" w:rsidRDefault="007B0B7A" w:rsidP="00C833C2"/>
    <w:p w14:paraId="0149A770" w14:textId="77777777" w:rsidR="007B0B7A" w:rsidRDefault="007B0B7A" w:rsidP="00C833C2"/>
    <w:tbl>
      <w:tblPr>
        <w:tblW w:w="12490" w:type="dxa"/>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08"/>
        <w:gridCol w:w="1462"/>
        <w:gridCol w:w="3366"/>
        <w:gridCol w:w="3244"/>
        <w:gridCol w:w="10"/>
      </w:tblGrid>
      <w:tr w:rsidR="007B0B7A" w:rsidRPr="007B0B7A" w14:paraId="5FE01D72" w14:textId="77777777" w:rsidTr="007B0B7A">
        <w:trPr>
          <w:trHeight w:val="219"/>
        </w:trPr>
        <w:tc>
          <w:tcPr>
            <w:tcW w:w="4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84CE0" w14:textId="77777777" w:rsidR="007B0B7A" w:rsidRPr="007B0B7A" w:rsidRDefault="007B0B7A" w:rsidP="007B0B7A">
            <w:r w:rsidRPr="007B0B7A">
              <w:rPr>
                <w:b/>
              </w:rPr>
              <w:t>Test Case ID / Name</w:t>
            </w:r>
          </w:p>
        </w:tc>
        <w:tc>
          <w:tcPr>
            <w:tcW w:w="8080" w:type="dxa"/>
            <w:gridSpan w:val="4"/>
            <w:tcBorders>
              <w:top w:val="single" w:sz="8" w:space="0" w:color="000000"/>
              <w:bottom w:val="single" w:sz="8" w:space="0" w:color="000000"/>
              <w:right w:val="single" w:sz="8" w:space="0" w:color="000000"/>
            </w:tcBorders>
            <w:tcMar>
              <w:top w:w="100" w:type="dxa"/>
              <w:left w:w="100" w:type="dxa"/>
              <w:bottom w:w="100" w:type="dxa"/>
              <w:right w:w="100" w:type="dxa"/>
            </w:tcMar>
          </w:tcPr>
          <w:p w14:paraId="0EDA183A" w14:textId="77777777" w:rsidR="007B0B7A" w:rsidRPr="007B0B7A" w:rsidRDefault="007B0B7A" w:rsidP="007B0B7A">
            <w:bookmarkStart w:id="480" w:name="h.zci6iul93po" w:colFirst="0" w:colLast="0"/>
            <w:bookmarkEnd w:id="480"/>
            <w:r w:rsidRPr="007B0B7A">
              <w:t>Test LA and LAC (uninstalled)</w:t>
            </w:r>
          </w:p>
        </w:tc>
      </w:tr>
      <w:tr w:rsidR="007B0B7A" w:rsidRPr="007B0B7A" w14:paraId="0AD2ECC5" w14:textId="77777777" w:rsidTr="007B0B7A">
        <w:trPr>
          <w:trHeight w:val="219"/>
        </w:trPr>
        <w:tc>
          <w:tcPr>
            <w:tcW w:w="440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D676FB" w14:textId="77777777" w:rsidR="007B0B7A" w:rsidRPr="007B0B7A" w:rsidRDefault="007B0B7A" w:rsidP="007B0B7A">
            <w:r w:rsidRPr="007B0B7A">
              <w:rPr>
                <w:b/>
              </w:rPr>
              <w:t>Date Created</w:t>
            </w:r>
          </w:p>
        </w:tc>
        <w:tc>
          <w:tcPr>
            <w:tcW w:w="8080" w:type="dxa"/>
            <w:gridSpan w:val="4"/>
            <w:tcBorders>
              <w:bottom w:val="single" w:sz="8" w:space="0" w:color="000000"/>
              <w:right w:val="single" w:sz="8" w:space="0" w:color="000000"/>
            </w:tcBorders>
            <w:tcMar>
              <w:top w:w="100" w:type="dxa"/>
              <w:left w:w="100" w:type="dxa"/>
              <w:bottom w:w="100" w:type="dxa"/>
              <w:right w:w="100" w:type="dxa"/>
            </w:tcMar>
          </w:tcPr>
          <w:p w14:paraId="459F497C" w14:textId="77777777" w:rsidR="007B0B7A" w:rsidRPr="007B0B7A" w:rsidRDefault="007B0B7A" w:rsidP="007B0B7A">
            <w:r w:rsidRPr="007B0B7A">
              <w:t>10/30/15</w:t>
            </w:r>
          </w:p>
        </w:tc>
      </w:tr>
      <w:tr w:rsidR="007B0B7A" w:rsidRPr="007B0B7A" w14:paraId="499C93C5" w14:textId="77777777" w:rsidTr="007B0B7A">
        <w:trPr>
          <w:trHeight w:val="232"/>
        </w:trPr>
        <w:tc>
          <w:tcPr>
            <w:tcW w:w="440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8D2096C" w14:textId="77777777" w:rsidR="007B0B7A" w:rsidRPr="007B0B7A" w:rsidRDefault="007B0B7A" w:rsidP="007B0B7A">
            <w:r w:rsidRPr="007B0B7A">
              <w:rPr>
                <w:b/>
              </w:rPr>
              <w:t>Created By</w:t>
            </w:r>
          </w:p>
        </w:tc>
        <w:tc>
          <w:tcPr>
            <w:tcW w:w="8080" w:type="dxa"/>
            <w:gridSpan w:val="4"/>
            <w:tcBorders>
              <w:bottom w:val="single" w:sz="8" w:space="0" w:color="000000"/>
              <w:right w:val="single" w:sz="8" w:space="0" w:color="000000"/>
            </w:tcBorders>
            <w:tcMar>
              <w:top w:w="100" w:type="dxa"/>
              <w:left w:w="100" w:type="dxa"/>
              <w:bottom w:w="100" w:type="dxa"/>
              <w:right w:w="100" w:type="dxa"/>
            </w:tcMar>
          </w:tcPr>
          <w:p w14:paraId="0CC0557F" w14:textId="77777777" w:rsidR="007B0B7A" w:rsidRPr="007B0B7A" w:rsidRDefault="007B0B7A" w:rsidP="007B0B7A">
            <w:r w:rsidRPr="007B0B7A">
              <w:t>Leah Watkins</w:t>
            </w:r>
          </w:p>
        </w:tc>
      </w:tr>
      <w:tr w:rsidR="007B0B7A" w:rsidRPr="007B0B7A" w14:paraId="0CD0FABE" w14:textId="77777777" w:rsidTr="007B0B7A">
        <w:trPr>
          <w:trHeight w:val="219"/>
        </w:trPr>
        <w:tc>
          <w:tcPr>
            <w:tcW w:w="440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DDD3F8" w14:textId="77777777" w:rsidR="007B0B7A" w:rsidRPr="007B0B7A" w:rsidRDefault="007B0B7A" w:rsidP="007B0B7A">
            <w:r w:rsidRPr="007B0B7A">
              <w:rPr>
                <w:b/>
              </w:rPr>
              <w:t>Tester ID / Name</w:t>
            </w:r>
          </w:p>
        </w:tc>
        <w:tc>
          <w:tcPr>
            <w:tcW w:w="8080" w:type="dxa"/>
            <w:gridSpan w:val="4"/>
            <w:tcBorders>
              <w:bottom w:val="single" w:sz="8" w:space="0" w:color="000000"/>
              <w:right w:val="single" w:sz="8" w:space="0" w:color="000000"/>
            </w:tcBorders>
            <w:tcMar>
              <w:top w:w="100" w:type="dxa"/>
              <w:left w:w="100" w:type="dxa"/>
              <w:bottom w:w="100" w:type="dxa"/>
              <w:right w:w="100" w:type="dxa"/>
            </w:tcMar>
          </w:tcPr>
          <w:p w14:paraId="57199E0B" w14:textId="77777777" w:rsidR="007B0B7A" w:rsidRPr="007B0B7A" w:rsidRDefault="007B0B7A" w:rsidP="007B0B7A">
            <w:r w:rsidRPr="007B0B7A">
              <w:t xml:space="preserve"> </w:t>
            </w:r>
          </w:p>
        </w:tc>
      </w:tr>
      <w:tr w:rsidR="007B0B7A" w:rsidRPr="007B0B7A" w14:paraId="595E515A" w14:textId="77777777" w:rsidTr="007B0B7A">
        <w:trPr>
          <w:trHeight w:val="219"/>
        </w:trPr>
        <w:tc>
          <w:tcPr>
            <w:tcW w:w="440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8301055" w14:textId="77777777" w:rsidR="007B0B7A" w:rsidRPr="007B0B7A" w:rsidRDefault="007B0B7A" w:rsidP="007B0B7A">
            <w:r w:rsidRPr="007B0B7A">
              <w:rPr>
                <w:b/>
              </w:rPr>
              <w:t>Test Date</w:t>
            </w:r>
          </w:p>
        </w:tc>
        <w:tc>
          <w:tcPr>
            <w:tcW w:w="8080" w:type="dxa"/>
            <w:gridSpan w:val="4"/>
            <w:tcBorders>
              <w:bottom w:val="single" w:sz="8" w:space="0" w:color="000000"/>
              <w:right w:val="single" w:sz="8" w:space="0" w:color="000000"/>
            </w:tcBorders>
            <w:tcMar>
              <w:top w:w="100" w:type="dxa"/>
              <w:left w:w="100" w:type="dxa"/>
              <w:bottom w:w="100" w:type="dxa"/>
              <w:right w:w="100" w:type="dxa"/>
            </w:tcMar>
          </w:tcPr>
          <w:p w14:paraId="76EF6764" w14:textId="77777777" w:rsidR="007B0B7A" w:rsidRPr="007B0B7A" w:rsidRDefault="007B0B7A" w:rsidP="007B0B7A">
            <w:r w:rsidRPr="007B0B7A">
              <w:t>TBD</w:t>
            </w:r>
          </w:p>
        </w:tc>
      </w:tr>
      <w:tr w:rsidR="007B0B7A" w:rsidRPr="007B0B7A" w14:paraId="29092F21" w14:textId="77777777" w:rsidTr="007B0B7A">
        <w:trPr>
          <w:trHeight w:val="445"/>
        </w:trPr>
        <w:tc>
          <w:tcPr>
            <w:tcW w:w="440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63C470" w14:textId="77777777" w:rsidR="007B0B7A" w:rsidRPr="007B0B7A" w:rsidRDefault="007B0B7A" w:rsidP="007B0B7A">
            <w:r w:rsidRPr="007B0B7A">
              <w:rPr>
                <w:b/>
              </w:rPr>
              <w:t>Special Prerequisites</w:t>
            </w:r>
          </w:p>
        </w:tc>
        <w:tc>
          <w:tcPr>
            <w:tcW w:w="8080" w:type="dxa"/>
            <w:gridSpan w:val="4"/>
            <w:tcBorders>
              <w:bottom w:val="single" w:sz="8" w:space="0" w:color="000000"/>
              <w:right w:val="single" w:sz="8" w:space="0" w:color="000000"/>
            </w:tcBorders>
            <w:tcMar>
              <w:top w:w="100" w:type="dxa"/>
              <w:left w:w="100" w:type="dxa"/>
              <w:bottom w:w="100" w:type="dxa"/>
              <w:right w:w="100" w:type="dxa"/>
            </w:tcMar>
          </w:tcPr>
          <w:p w14:paraId="1873AEE4" w14:textId="77777777" w:rsidR="007B0B7A" w:rsidRPr="007B0B7A" w:rsidRDefault="007B0B7A" w:rsidP="007B0B7A">
            <w:r w:rsidRPr="007B0B7A">
              <w:t>LA and LAC connected together with power source and PWM regulation.</w:t>
            </w:r>
          </w:p>
        </w:tc>
      </w:tr>
      <w:tr w:rsidR="007B0B7A" w:rsidRPr="007B0B7A" w14:paraId="78E9B519" w14:textId="77777777" w:rsidTr="007B0B7A">
        <w:trPr>
          <w:gridAfter w:val="1"/>
          <w:wAfter w:w="9" w:type="dxa"/>
          <w:trHeight w:val="685"/>
        </w:trPr>
        <w:tc>
          <w:tcPr>
            <w:tcW w:w="58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061D7B5" w14:textId="77777777" w:rsidR="007B0B7A" w:rsidRPr="007B0B7A" w:rsidRDefault="007B0B7A" w:rsidP="007B0B7A">
            <w:r w:rsidRPr="007B0B7A">
              <w:rPr>
                <w:b/>
              </w:rPr>
              <w:t xml:space="preserve"> </w:t>
            </w:r>
          </w:p>
          <w:p w14:paraId="249D28FA" w14:textId="77777777" w:rsidR="007B0B7A" w:rsidRPr="007B0B7A" w:rsidRDefault="007B0B7A" w:rsidP="007B0B7A">
            <w:r w:rsidRPr="007B0B7A">
              <w:rPr>
                <w:b/>
              </w:rPr>
              <w:t>Step # / Action</w:t>
            </w:r>
          </w:p>
          <w:p w14:paraId="3C39B9B7" w14:textId="77777777" w:rsidR="007B0B7A" w:rsidRPr="007B0B7A" w:rsidRDefault="007B0B7A" w:rsidP="007B0B7A">
            <w:r w:rsidRPr="007B0B7A">
              <w:rPr>
                <w:b/>
              </w:rPr>
              <w:t xml:space="preserve"> </w:t>
            </w:r>
          </w:p>
        </w:tc>
        <w:tc>
          <w:tcPr>
            <w:tcW w:w="3366" w:type="dxa"/>
            <w:tcBorders>
              <w:bottom w:val="single" w:sz="8" w:space="0" w:color="000000"/>
              <w:right w:val="single" w:sz="8" w:space="0" w:color="000000"/>
            </w:tcBorders>
            <w:tcMar>
              <w:top w:w="100" w:type="dxa"/>
              <w:left w:w="100" w:type="dxa"/>
              <w:bottom w:w="100" w:type="dxa"/>
              <w:right w:w="100" w:type="dxa"/>
            </w:tcMar>
          </w:tcPr>
          <w:p w14:paraId="0D96727B" w14:textId="77777777" w:rsidR="007B0B7A" w:rsidRPr="007B0B7A" w:rsidRDefault="007B0B7A" w:rsidP="007B0B7A">
            <w:r w:rsidRPr="007B0B7A">
              <w:rPr>
                <w:b/>
              </w:rPr>
              <w:t xml:space="preserve"> </w:t>
            </w:r>
          </w:p>
          <w:p w14:paraId="5FB299B8" w14:textId="77777777" w:rsidR="007B0B7A" w:rsidRPr="007B0B7A" w:rsidRDefault="007B0B7A" w:rsidP="007B0B7A">
            <w:r w:rsidRPr="007B0B7A">
              <w:rPr>
                <w:b/>
              </w:rPr>
              <w:t>Expected Result</w:t>
            </w:r>
          </w:p>
        </w:tc>
        <w:tc>
          <w:tcPr>
            <w:tcW w:w="3244" w:type="dxa"/>
            <w:tcBorders>
              <w:bottom w:val="single" w:sz="8" w:space="0" w:color="000000"/>
              <w:right w:val="single" w:sz="8" w:space="0" w:color="000000"/>
            </w:tcBorders>
            <w:tcMar>
              <w:top w:w="100" w:type="dxa"/>
              <w:left w:w="100" w:type="dxa"/>
              <w:bottom w:w="100" w:type="dxa"/>
              <w:right w:w="100" w:type="dxa"/>
            </w:tcMar>
          </w:tcPr>
          <w:p w14:paraId="61C01B28" w14:textId="77777777" w:rsidR="007B0B7A" w:rsidRPr="007B0B7A" w:rsidRDefault="007B0B7A" w:rsidP="007B0B7A">
            <w:r w:rsidRPr="007B0B7A">
              <w:rPr>
                <w:b/>
              </w:rPr>
              <w:t xml:space="preserve"> </w:t>
            </w:r>
          </w:p>
          <w:p w14:paraId="21DEBC47" w14:textId="77777777" w:rsidR="007B0B7A" w:rsidRPr="007B0B7A" w:rsidRDefault="007B0B7A" w:rsidP="007B0B7A">
            <w:r w:rsidRPr="007B0B7A">
              <w:rPr>
                <w:b/>
              </w:rPr>
              <w:t>Actual Result</w:t>
            </w:r>
          </w:p>
        </w:tc>
      </w:tr>
      <w:tr w:rsidR="007B0B7A" w:rsidRPr="007B0B7A" w14:paraId="046B9701" w14:textId="77777777" w:rsidTr="007B0B7A">
        <w:trPr>
          <w:gridAfter w:val="1"/>
          <w:wAfter w:w="9" w:type="dxa"/>
          <w:trHeight w:val="458"/>
        </w:trPr>
        <w:tc>
          <w:tcPr>
            <w:tcW w:w="58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8D580F6" w14:textId="77777777" w:rsidR="007B0B7A" w:rsidRPr="007B0B7A" w:rsidRDefault="007B0B7A" w:rsidP="007B0B7A">
            <w:r w:rsidRPr="007B0B7A">
              <w:t>Test LA1 &amp; LAC1</w:t>
            </w:r>
          </w:p>
        </w:tc>
        <w:tc>
          <w:tcPr>
            <w:tcW w:w="3366" w:type="dxa"/>
            <w:tcBorders>
              <w:bottom w:val="single" w:sz="8" w:space="0" w:color="000000"/>
              <w:right w:val="single" w:sz="8" w:space="0" w:color="000000"/>
            </w:tcBorders>
            <w:tcMar>
              <w:top w:w="100" w:type="dxa"/>
              <w:left w:w="100" w:type="dxa"/>
              <w:bottom w:w="100" w:type="dxa"/>
              <w:right w:w="100" w:type="dxa"/>
            </w:tcMar>
          </w:tcPr>
          <w:p w14:paraId="71C12106" w14:textId="77777777" w:rsidR="007B0B7A" w:rsidRPr="007B0B7A" w:rsidRDefault="007B0B7A" w:rsidP="007B0B7A">
            <w:r w:rsidRPr="007B0B7A">
              <w:t>Stroke extends and retracts are directed</w:t>
            </w:r>
          </w:p>
        </w:tc>
        <w:tc>
          <w:tcPr>
            <w:tcW w:w="3244" w:type="dxa"/>
            <w:tcBorders>
              <w:bottom w:val="single" w:sz="8" w:space="0" w:color="000000"/>
              <w:right w:val="single" w:sz="8" w:space="0" w:color="000000"/>
            </w:tcBorders>
            <w:tcMar>
              <w:top w:w="100" w:type="dxa"/>
              <w:left w:w="100" w:type="dxa"/>
              <w:bottom w:w="100" w:type="dxa"/>
              <w:right w:w="100" w:type="dxa"/>
            </w:tcMar>
          </w:tcPr>
          <w:p w14:paraId="191CE435" w14:textId="77777777" w:rsidR="007B0B7A" w:rsidRPr="007B0B7A" w:rsidRDefault="007B0B7A" w:rsidP="007B0B7A">
            <w:r w:rsidRPr="007B0B7A">
              <w:t xml:space="preserve"> </w:t>
            </w:r>
          </w:p>
        </w:tc>
      </w:tr>
      <w:tr w:rsidR="007B0B7A" w:rsidRPr="007B0B7A" w14:paraId="6C58FD70" w14:textId="77777777" w:rsidTr="007B0B7A">
        <w:trPr>
          <w:gridAfter w:val="1"/>
          <w:wAfter w:w="9" w:type="dxa"/>
          <w:trHeight w:val="445"/>
        </w:trPr>
        <w:tc>
          <w:tcPr>
            <w:tcW w:w="58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E8CBB5C" w14:textId="77777777" w:rsidR="007B0B7A" w:rsidRPr="007B0B7A" w:rsidRDefault="007B0B7A" w:rsidP="007B0B7A">
            <w:r w:rsidRPr="007B0B7A">
              <w:t>Test LA2 &amp; LAC2</w:t>
            </w:r>
          </w:p>
        </w:tc>
        <w:tc>
          <w:tcPr>
            <w:tcW w:w="3366" w:type="dxa"/>
            <w:tcBorders>
              <w:bottom w:val="single" w:sz="8" w:space="0" w:color="000000"/>
              <w:right w:val="single" w:sz="8" w:space="0" w:color="000000"/>
            </w:tcBorders>
            <w:tcMar>
              <w:top w:w="100" w:type="dxa"/>
              <w:left w:w="100" w:type="dxa"/>
              <w:bottom w:w="100" w:type="dxa"/>
              <w:right w:w="100" w:type="dxa"/>
            </w:tcMar>
          </w:tcPr>
          <w:p w14:paraId="67FC8286" w14:textId="77777777" w:rsidR="007B0B7A" w:rsidRPr="007B0B7A" w:rsidRDefault="007B0B7A" w:rsidP="007B0B7A">
            <w:r w:rsidRPr="007B0B7A">
              <w:t>Stroke extends and retracts are directed</w:t>
            </w:r>
          </w:p>
        </w:tc>
        <w:tc>
          <w:tcPr>
            <w:tcW w:w="3244" w:type="dxa"/>
            <w:tcBorders>
              <w:bottom w:val="single" w:sz="8" w:space="0" w:color="000000"/>
              <w:right w:val="single" w:sz="8" w:space="0" w:color="000000"/>
            </w:tcBorders>
            <w:tcMar>
              <w:top w:w="100" w:type="dxa"/>
              <w:left w:w="100" w:type="dxa"/>
              <w:bottom w:w="100" w:type="dxa"/>
              <w:right w:w="100" w:type="dxa"/>
            </w:tcMar>
          </w:tcPr>
          <w:p w14:paraId="5D28412B" w14:textId="77777777" w:rsidR="007B0B7A" w:rsidRPr="007B0B7A" w:rsidRDefault="007B0B7A" w:rsidP="007B0B7A">
            <w:r w:rsidRPr="007B0B7A">
              <w:t xml:space="preserve"> </w:t>
            </w:r>
          </w:p>
        </w:tc>
      </w:tr>
      <w:tr w:rsidR="007B0B7A" w:rsidRPr="007B0B7A" w14:paraId="2307A075" w14:textId="77777777" w:rsidTr="007B0B7A">
        <w:trPr>
          <w:trHeight w:val="458"/>
        </w:trPr>
        <w:tc>
          <w:tcPr>
            <w:tcW w:w="58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CFFA454" w14:textId="77777777" w:rsidR="007B0B7A" w:rsidRPr="007B0B7A" w:rsidRDefault="007B0B7A" w:rsidP="007B0B7A">
            <w:r w:rsidRPr="007B0B7A">
              <w:t xml:space="preserve"> </w:t>
            </w:r>
          </w:p>
          <w:p w14:paraId="6650010E" w14:textId="77777777" w:rsidR="007B0B7A" w:rsidRPr="007B0B7A" w:rsidRDefault="007B0B7A" w:rsidP="007B0B7A">
            <w:r w:rsidRPr="007B0B7A">
              <w:rPr>
                <w:b/>
              </w:rPr>
              <w:t>Test Case Passed Yes</w:t>
            </w:r>
          </w:p>
        </w:tc>
        <w:tc>
          <w:tcPr>
            <w:tcW w:w="6619" w:type="dxa"/>
            <w:gridSpan w:val="3"/>
            <w:tcBorders>
              <w:bottom w:val="single" w:sz="8" w:space="0" w:color="000000"/>
              <w:right w:val="single" w:sz="8" w:space="0" w:color="000000"/>
            </w:tcBorders>
            <w:tcMar>
              <w:top w:w="100" w:type="dxa"/>
              <w:left w:w="100" w:type="dxa"/>
              <w:bottom w:w="100" w:type="dxa"/>
              <w:right w:w="100" w:type="dxa"/>
            </w:tcMar>
          </w:tcPr>
          <w:p w14:paraId="26456E6C" w14:textId="77777777" w:rsidR="007B0B7A" w:rsidRPr="007B0B7A" w:rsidRDefault="007B0B7A" w:rsidP="007B0B7A">
            <w:r w:rsidRPr="007B0B7A">
              <w:t xml:space="preserve"> </w:t>
            </w:r>
          </w:p>
          <w:p w14:paraId="50A9F422" w14:textId="77777777" w:rsidR="007B0B7A" w:rsidRPr="007B0B7A" w:rsidRDefault="007B0B7A" w:rsidP="007B0B7A">
            <w:r w:rsidRPr="007B0B7A">
              <w:rPr>
                <w:b/>
              </w:rPr>
              <w:t>Test Case Failed</w:t>
            </w:r>
          </w:p>
        </w:tc>
      </w:tr>
      <w:tr w:rsidR="007B0B7A" w:rsidRPr="007B0B7A" w14:paraId="7F457E33" w14:textId="77777777" w:rsidTr="007B0B7A">
        <w:trPr>
          <w:trHeight w:val="685"/>
        </w:trPr>
        <w:tc>
          <w:tcPr>
            <w:tcW w:w="440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6A375C1" w14:textId="77777777" w:rsidR="007B0B7A" w:rsidRPr="007B0B7A" w:rsidRDefault="007B0B7A" w:rsidP="007B0B7A">
            <w:r w:rsidRPr="007B0B7A">
              <w:t xml:space="preserve"> </w:t>
            </w:r>
          </w:p>
          <w:p w14:paraId="77E9515D" w14:textId="77777777" w:rsidR="007B0B7A" w:rsidRPr="007B0B7A" w:rsidRDefault="007B0B7A" w:rsidP="007B0B7A">
            <w:r w:rsidRPr="007B0B7A">
              <w:rPr>
                <w:b/>
              </w:rPr>
              <w:t>Comments:</w:t>
            </w:r>
          </w:p>
          <w:p w14:paraId="4CE35E7C" w14:textId="77777777" w:rsidR="007B0B7A" w:rsidRPr="007B0B7A" w:rsidRDefault="007B0B7A" w:rsidP="007B0B7A">
            <w:r w:rsidRPr="007B0B7A">
              <w:t xml:space="preserve"> </w:t>
            </w:r>
          </w:p>
        </w:tc>
        <w:tc>
          <w:tcPr>
            <w:tcW w:w="8080" w:type="dxa"/>
            <w:gridSpan w:val="4"/>
            <w:tcBorders>
              <w:bottom w:val="single" w:sz="8" w:space="0" w:color="000000"/>
              <w:right w:val="single" w:sz="8" w:space="0" w:color="000000"/>
            </w:tcBorders>
            <w:tcMar>
              <w:top w:w="100" w:type="dxa"/>
              <w:left w:w="100" w:type="dxa"/>
              <w:bottom w:w="100" w:type="dxa"/>
              <w:right w:w="100" w:type="dxa"/>
            </w:tcMar>
          </w:tcPr>
          <w:p w14:paraId="49ACA512" w14:textId="77777777" w:rsidR="007B0B7A" w:rsidRPr="007B0B7A" w:rsidRDefault="007B0B7A" w:rsidP="007B0B7A">
            <w:r w:rsidRPr="007B0B7A">
              <w:t xml:space="preserve"> </w:t>
            </w:r>
          </w:p>
        </w:tc>
      </w:tr>
      <w:tr w:rsidR="007B0B7A" w:rsidRPr="007B0B7A" w14:paraId="316373FB" w14:textId="77777777" w:rsidTr="007B0B7A">
        <w:trPr>
          <w:gridAfter w:val="1"/>
          <w:wAfter w:w="10" w:type="dxa"/>
          <w:trHeight w:val="219"/>
        </w:trPr>
        <w:tc>
          <w:tcPr>
            <w:tcW w:w="4409" w:type="dxa"/>
            <w:tcMar>
              <w:top w:w="100" w:type="dxa"/>
              <w:left w:w="100" w:type="dxa"/>
              <w:bottom w:w="100" w:type="dxa"/>
              <w:right w:w="100" w:type="dxa"/>
            </w:tcMar>
          </w:tcPr>
          <w:p w14:paraId="2807627D" w14:textId="77777777" w:rsidR="007B0B7A" w:rsidRPr="007B0B7A" w:rsidRDefault="007B0B7A" w:rsidP="007B0B7A"/>
        </w:tc>
        <w:tc>
          <w:tcPr>
            <w:tcW w:w="1461" w:type="dxa"/>
            <w:tcMar>
              <w:top w:w="100" w:type="dxa"/>
              <w:left w:w="100" w:type="dxa"/>
              <w:bottom w:w="100" w:type="dxa"/>
              <w:right w:w="100" w:type="dxa"/>
            </w:tcMar>
          </w:tcPr>
          <w:p w14:paraId="3E5A27E8" w14:textId="77777777" w:rsidR="007B0B7A" w:rsidRPr="007B0B7A" w:rsidRDefault="007B0B7A" w:rsidP="007B0B7A"/>
        </w:tc>
        <w:tc>
          <w:tcPr>
            <w:tcW w:w="3366" w:type="dxa"/>
            <w:tcMar>
              <w:top w:w="100" w:type="dxa"/>
              <w:left w:w="100" w:type="dxa"/>
              <w:bottom w:w="100" w:type="dxa"/>
              <w:right w:w="100" w:type="dxa"/>
            </w:tcMar>
          </w:tcPr>
          <w:p w14:paraId="23B9C899" w14:textId="77777777" w:rsidR="007B0B7A" w:rsidRPr="007B0B7A" w:rsidRDefault="007B0B7A" w:rsidP="007B0B7A"/>
        </w:tc>
        <w:tc>
          <w:tcPr>
            <w:tcW w:w="3244" w:type="dxa"/>
            <w:tcMar>
              <w:top w:w="100" w:type="dxa"/>
              <w:left w:w="100" w:type="dxa"/>
              <w:bottom w:w="100" w:type="dxa"/>
              <w:right w:w="100" w:type="dxa"/>
            </w:tcMar>
          </w:tcPr>
          <w:p w14:paraId="29515CD7" w14:textId="77777777" w:rsidR="007B0B7A" w:rsidRPr="007B0B7A" w:rsidRDefault="007B0B7A" w:rsidP="007B0B7A"/>
        </w:tc>
      </w:tr>
    </w:tbl>
    <w:p w14:paraId="7A587D37" w14:textId="77777777" w:rsidR="007B0B7A" w:rsidRDefault="007B0B7A" w:rsidP="00C833C2"/>
    <w:p w14:paraId="392F189A" w14:textId="77777777" w:rsidR="007B0B7A" w:rsidRDefault="007B0B7A" w:rsidP="00C833C2"/>
    <w:tbl>
      <w:tblPr>
        <w:tblW w:w="12500" w:type="dxa"/>
        <w:tblInd w:w="-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26"/>
        <w:gridCol w:w="1464"/>
        <w:gridCol w:w="3383"/>
        <w:gridCol w:w="3210"/>
        <w:gridCol w:w="17"/>
      </w:tblGrid>
      <w:tr w:rsidR="007B0B7A" w14:paraId="5D881F45" w14:textId="77777777" w:rsidTr="0016123D">
        <w:trPr>
          <w:trHeight w:val="269"/>
        </w:trPr>
        <w:tc>
          <w:tcPr>
            <w:tcW w:w="4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076E6" w14:textId="77777777" w:rsidR="007B0B7A" w:rsidRDefault="007B0B7A" w:rsidP="007B0B7A">
            <w:pPr>
              <w:widowControl w:val="0"/>
              <w:spacing w:line="276" w:lineRule="auto"/>
              <w:jc w:val="left"/>
            </w:pPr>
            <w:r>
              <w:rPr>
                <w:b/>
              </w:rPr>
              <w:t>Test Case ID / Name</w:t>
            </w:r>
          </w:p>
        </w:tc>
        <w:tc>
          <w:tcPr>
            <w:tcW w:w="8074" w:type="dxa"/>
            <w:gridSpan w:val="4"/>
            <w:tcBorders>
              <w:top w:val="single" w:sz="8" w:space="0" w:color="000000"/>
              <w:bottom w:val="single" w:sz="8" w:space="0" w:color="000000"/>
              <w:right w:val="single" w:sz="8" w:space="0" w:color="000000"/>
            </w:tcBorders>
            <w:tcMar>
              <w:top w:w="100" w:type="dxa"/>
              <w:left w:w="100" w:type="dxa"/>
              <w:bottom w:w="100" w:type="dxa"/>
              <w:right w:w="100" w:type="dxa"/>
            </w:tcMar>
          </w:tcPr>
          <w:p w14:paraId="0D1E46A0" w14:textId="77777777" w:rsidR="007B0B7A" w:rsidRDefault="007B0B7A" w:rsidP="007B0B7A">
            <w:pPr>
              <w:pStyle w:val="NoSpacing"/>
            </w:pPr>
            <w:bookmarkStart w:id="481" w:name="h.21n1hiyk8rv1" w:colFirst="0" w:colLast="0"/>
            <w:bookmarkEnd w:id="481"/>
            <w:r>
              <w:t>Test LA and LAC (installed)</w:t>
            </w:r>
          </w:p>
        </w:tc>
      </w:tr>
      <w:tr w:rsidR="007B0B7A" w14:paraId="18EF6F8C" w14:textId="77777777" w:rsidTr="0016123D">
        <w:trPr>
          <w:trHeight w:val="269"/>
        </w:trPr>
        <w:tc>
          <w:tcPr>
            <w:tcW w:w="4426"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A248E48" w14:textId="77777777" w:rsidR="007B0B7A" w:rsidRDefault="007B0B7A" w:rsidP="007B0B7A">
            <w:pPr>
              <w:widowControl w:val="0"/>
              <w:spacing w:line="276" w:lineRule="auto"/>
              <w:jc w:val="left"/>
            </w:pPr>
            <w:r>
              <w:rPr>
                <w:b/>
              </w:rPr>
              <w:t>Date Created</w:t>
            </w:r>
          </w:p>
        </w:tc>
        <w:tc>
          <w:tcPr>
            <w:tcW w:w="8074" w:type="dxa"/>
            <w:gridSpan w:val="4"/>
            <w:tcBorders>
              <w:bottom w:val="single" w:sz="8" w:space="0" w:color="000000"/>
              <w:right w:val="single" w:sz="8" w:space="0" w:color="000000"/>
            </w:tcBorders>
            <w:tcMar>
              <w:top w:w="100" w:type="dxa"/>
              <w:left w:w="100" w:type="dxa"/>
              <w:bottom w:w="100" w:type="dxa"/>
              <w:right w:w="100" w:type="dxa"/>
            </w:tcMar>
          </w:tcPr>
          <w:p w14:paraId="77732F6D" w14:textId="77777777" w:rsidR="007B0B7A" w:rsidRDefault="007B0B7A" w:rsidP="007B0B7A">
            <w:pPr>
              <w:widowControl w:val="0"/>
              <w:spacing w:line="276" w:lineRule="auto"/>
              <w:jc w:val="left"/>
            </w:pPr>
            <w:r>
              <w:t>10/30/15</w:t>
            </w:r>
          </w:p>
        </w:tc>
      </w:tr>
      <w:tr w:rsidR="007B0B7A" w14:paraId="70CC0BBE" w14:textId="77777777" w:rsidTr="0016123D">
        <w:trPr>
          <w:trHeight w:val="293"/>
        </w:trPr>
        <w:tc>
          <w:tcPr>
            <w:tcW w:w="4426"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4970695" w14:textId="77777777" w:rsidR="007B0B7A" w:rsidRDefault="007B0B7A" w:rsidP="007B0B7A">
            <w:pPr>
              <w:widowControl w:val="0"/>
              <w:spacing w:line="276" w:lineRule="auto"/>
              <w:jc w:val="left"/>
            </w:pPr>
            <w:r>
              <w:rPr>
                <w:b/>
              </w:rPr>
              <w:t>Created By</w:t>
            </w:r>
          </w:p>
        </w:tc>
        <w:tc>
          <w:tcPr>
            <w:tcW w:w="8074" w:type="dxa"/>
            <w:gridSpan w:val="4"/>
            <w:tcBorders>
              <w:bottom w:val="single" w:sz="8" w:space="0" w:color="000000"/>
              <w:right w:val="single" w:sz="8" w:space="0" w:color="000000"/>
            </w:tcBorders>
            <w:tcMar>
              <w:top w:w="100" w:type="dxa"/>
              <w:left w:w="100" w:type="dxa"/>
              <w:bottom w:w="100" w:type="dxa"/>
              <w:right w:w="100" w:type="dxa"/>
            </w:tcMar>
          </w:tcPr>
          <w:p w14:paraId="20E448DD" w14:textId="77777777" w:rsidR="007B0B7A" w:rsidRDefault="007B0B7A" w:rsidP="007B0B7A">
            <w:pPr>
              <w:widowControl w:val="0"/>
              <w:spacing w:line="276" w:lineRule="auto"/>
              <w:jc w:val="left"/>
            </w:pPr>
            <w:r>
              <w:t>Leah Watkins</w:t>
            </w:r>
          </w:p>
        </w:tc>
      </w:tr>
      <w:tr w:rsidR="007B0B7A" w14:paraId="7C9364D0" w14:textId="77777777" w:rsidTr="0016123D">
        <w:trPr>
          <w:trHeight w:val="269"/>
        </w:trPr>
        <w:tc>
          <w:tcPr>
            <w:tcW w:w="4426"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EB6079" w14:textId="77777777" w:rsidR="007B0B7A" w:rsidRDefault="007B0B7A" w:rsidP="007B0B7A">
            <w:pPr>
              <w:widowControl w:val="0"/>
              <w:spacing w:line="276" w:lineRule="auto"/>
              <w:jc w:val="left"/>
            </w:pPr>
            <w:r>
              <w:rPr>
                <w:b/>
              </w:rPr>
              <w:t>Tester ID / Name</w:t>
            </w:r>
          </w:p>
        </w:tc>
        <w:tc>
          <w:tcPr>
            <w:tcW w:w="8074" w:type="dxa"/>
            <w:gridSpan w:val="4"/>
            <w:tcBorders>
              <w:bottom w:val="single" w:sz="8" w:space="0" w:color="000000"/>
              <w:right w:val="single" w:sz="8" w:space="0" w:color="000000"/>
            </w:tcBorders>
            <w:tcMar>
              <w:top w:w="100" w:type="dxa"/>
              <w:left w:w="100" w:type="dxa"/>
              <w:bottom w:w="100" w:type="dxa"/>
              <w:right w:w="100" w:type="dxa"/>
            </w:tcMar>
          </w:tcPr>
          <w:p w14:paraId="06E0E3E4" w14:textId="77777777" w:rsidR="007B0B7A" w:rsidRDefault="007B0B7A" w:rsidP="007B0B7A">
            <w:pPr>
              <w:widowControl w:val="0"/>
              <w:spacing w:line="276" w:lineRule="auto"/>
              <w:jc w:val="left"/>
            </w:pPr>
            <w:r>
              <w:t xml:space="preserve"> </w:t>
            </w:r>
          </w:p>
        </w:tc>
      </w:tr>
      <w:tr w:rsidR="007B0B7A" w14:paraId="01B48FF9" w14:textId="77777777" w:rsidTr="0016123D">
        <w:trPr>
          <w:trHeight w:val="269"/>
        </w:trPr>
        <w:tc>
          <w:tcPr>
            <w:tcW w:w="4426"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D8F683D" w14:textId="77777777" w:rsidR="007B0B7A" w:rsidRDefault="007B0B7A" w:rsidP="007B0B7A">
            <w:pPr>
              <w:widowControl w:val="0"/>
              <w:spacing w:line="276" w:lineRule="auto"/>
              <w:jc w:val="left"/>
            </w:pPr>
            <w:r>
              <w:rPr>
                <w:b/>
              </w:rPr>
              <w:t>Test Date</w:t>
            </w:r>
          </w:p>
        </w:tc>
        <w:tc>
          <w:tcPr>
            <w:tcW w:w="8074" w:type="dxa"/>
            <w:gridSpan w:val="4"/>
            <w:tcBorders>
              <w:bottom w:val="single" w:sz="8" w:space="0" w:color="000000"/>
              <w:right w:val="single" w:sz="8" w:space="0" w:color="000000"/>
            </w:tcBorders>
            <w:tcMar>
              <w:top w:w="100" w:type="dxa"/>
              <w:left w:w="100" w:type="dxa"/>
              <w:bottom w:w="100" w:type="dxa"/>
              <w:right w:w="100" w:type="dxa"/>
            </w:tcMar>
          </w:tcPr>
          <w:p w14:paraId="419EBC8F" w14:textId="77777777" w:rsidR="007B0B7A" w:rsidRDefault="007B0B7A" w:rsidP="007B0B7A">
            <w:pPr>
              <w:widowControl w:val="0"/>
              <w:spacing w:line="276" w:lineRule="auto"/>
              <w:jc w:val="left"/>
            </w:pPr>
            <w:r>
              <w:t>TBD</w:t>
            </w:r>
          </w:p>
        </w:tc>
      </w:tr>
      <w:tr w:rsidR="007B0B7A" w14:paraId="11740B33" w14:textId="77777777" w:rsidTr="0016123D">
        <w:trPr>
          <w:trHeight w:val="552"/>
        </w:trPr>
        <w:tc>
          <w:tcPr>
            <w:tcW w:w="4426"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703E4A7" w14:textId="77777777" w:rsidR="007B0B7A" w:rsidRDefault="007B0B7A" w:rsidP="007B0B7A">
            <w:pPr>
              <w:widowControl w:val="0"/>
              <w:spacing w:line="276" w:lineRule="auto"/>
              <w:jc w:val="left"/>
            </w:pPr>
            <w:r>
              <w:rPr>
                <w:b/>
              </w:rPr>
              <w:t>Special Prerequisites</w:t>
            </w:r>
          </w:p>
        </w:tc>
        <w:tc>
          <w:tcPr>
            <w:tcW w:w="8074" w:type="dxa"/>
            <w:gridSpan w:val="4"/>
            <w:tcBorders>
              <w:bottom w:val="single" w:sz="8" w:space="0" w:color="000000"/>
              <w:right w:val="single" w:sz="8" w:space="0" w:color="000000"/>
            </w:tcBorders>
            <w:tcMar>
              <w:top w:w="100" w:type="dxa"/>
              <w:left w:w="100" w:type="dxa"/>
              <w:bottom w:w="100" w:type="dxa"/>
              <w:right w:w="100" w:type="dxa"/>
            </w:tcMar>
          </w:tcPr>
          <w:p w14:paraId="3B67A00E" w14:textId="77777777" w:rsidR="007B0B7A" w:rsidRDefault="007B0B7A" w:rsidP="007B0B7A">
            <w:pPr>
              <w:widowControl w:val="0"/>
              <w:spacing w:line="276" w:lineRule="auto"/>
              <w:jc w:val="left"/>
            </w:pPr>
            <w:r>
              <w:t>LA2 and LAC2 connected together with power source and PWM regulation installed on the chassis.</w:t>
            </w:r>
          </w:p>
        </w:tc>
      </w:tr>
      <w:tr w:rsidR="007B0B7A" w14:paraId="42D5B0BA" w14:textId="77777777" w:rsidTr="0016123D">
        <w:trPr>
          <w:gridAfter w:val="1"/>
          <w:wAfter w:w="15" w:type="dxa"/>
          <w:trHeight w:val="826"/>
        </w:trPr>
        <w:tc>
          <w:tcPr>
            <w:tcW w:w="589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BDE7114" w14:textId="77777777" w:rsidR="007B0B7A" w:rsidRDefault="007B0B7A" w:rsidP="007B0B7A">
            <w:pPr>
              <w:widowControl w:val="0"/>
              <w:spacing w:line="276" w:lineRule="auto"/>
              <w:jc w:val="left"/>
            </w:pPr>
            <w:r>
              <w:rPr>
                <w:b/>
              </w:rPr>
              <w:t xml:space="preserve"> </w:t>
            </w:r>
          </w:p>
          <w:p w14:paraId="0FA4E608" w14:textId="77777777" w:rsidR="007B0B7A" w:rsidRDefault="007B0B7A" w:rsidP="007B0B7A">
            <w:pPr>
              <w:widowControl w:val="0"/>
              <w:spacing w:line="276" w:lineRule="auto"/>
              <w:jc w:val="left"/>
            </w:pPr>
            <w:r>
              <w:rPr>
                <w:b/>
              </w:rPr>
              <w:t>Step # / Action</w:t>
            </w:r>
          </w:p>
          <w:p w14:paraId="44198B9C" w14:textId="77777777" w:rsidR="007B0B7A" w:rsidRDefault="007B0B7A" w:rsidP="007B0B7A">
            <w:pPr>
              <w:widowControl w:val="0"/>
              <w:spacing w:line="276" w:lineRule="auto"/>
              <w:jc w:val="left"/>
            </w:pPr>
            <w:r>
              <w:rPr>
                <w:b/>
              </w:rPr>
              <w:t xml:space="preserve"> </w:t>
            </w:r>
          </w:p>
        </w:tc>
        <w:tc>
          <w:tcPr>
            <w:tcW w:w="3384" w:type="dxa"/>
            <w:tcBorders>
              <w:bottom w:val="single" w:sz="8" w:space="0" w:color="000000"/>
              <w:right w:val="single" w:sz="8" w:space="0" w:color="000000"/>
            </w:tcBorders>
            <w:tcMar>
              <w:top w:w="100" w:type="dxa"/>
              <w:left w:w="100" w:type="dxa"/>
              <w:bottom w:w="100" w:type="dxa"/>
              <w:right w:w="100" w:type="dxa"/>
            </w:tcMar>
          </w:tcPr>
          <w:p w14:paraId="230DBD2F" w14:textId="77777777" w:rsidR="007B0B7A" w:rsidRDefault="007B0B7A" w:rsidP="007B0B7A">
            <w:pPr>
              <w:widowControl w:val="0"/>
              <w:spacing w:line="276" w:lineRule="auto"/>
              <w:jc w:val="left"/>
            </w:pPr>
            <w:r>
              <w:rPr>
                <w:b/>
              </w:rPr>
              <w:t xml:space="preserve"> </w:t>
            </w:r>
          </w:p>
          <w:p w14:paraId="611F81EC" w14:textId="77777777" w:rsidR="007B0B7A" w:rsidRDefault="007B0B7A" w:rsidP="007B0B7A">
            <w:pPr>
              <w:widowControl w:val="0"/>
              <w:spacing w:line="276" w:lineRule="auto"/>
              <w:jc w:val="left"/>
            </w:pPr>
            <w:r>
              <w:rPr>
                <w:b/>
              </w:rPr>
              <w:t>Expected Result</w:t>
            </w:r>
          </w:p>
        </w:tc>
        <w:tc>
          <w:tcPr>
            <w:tcW w:w="3211" w:type="dxa"/>
            <w:tcBorders>
              <w:bottom w:val="single" w:sz="8" w:space="0" w:color="000000"/>
              <w:right w:val="single" w:sz="8" w:space="0" w:color="000000"/>
            </w:tcBorders>
            <w:tcMar>
              <w:top w:w="100" w:type="dxa"/>
              <w:left w:w="100" w:type="dxa"/>
              <w:bottom w:w="100" w:type="dxa"/>
              <w:right w:w="100" w:type="dxa"/>
            </w:tcMar>
          </w:tcPr>
          <w:p w14:paraId="10C83060" w14:textId="77777777" w:rsidR="007B0B7A" w:rsidRDefault="007B0B7A" w:rsidP="007B0B7A">
            <w:pPr>
              <w:widowControl w:val="0"/>
              <w:spacing w:line="276" w:lineRule="auto"/>
              <w:jc w:val="left"/>
            </w:pPr>
            <w:r>
              <w:rPr>
                <w:b/>
              </w:rPr>
              <w:t xml:space="preserve"> </w:t>
            </w:r>
          </w:p>
          <w:p w14:paraId="6AF48D18" w14:textId="77777777" w:rsidR="007B0B7A" w:rsidRDefault="007B0B7A" w:rsidP="007B0B7A">
            <w:pPr>
              <w:widowControl w:val="0"/>
              <w:spacing w:line="276" w:lineRule="auto"/>
              <w:jc w:val="left"/>
            </w:pPr>
            <w:r>
              <w:rPr>
                <w:b/>
              </w:rPr>
              <w:t>Actual Result</w:t>
            </w:r>
          </w:p>
        </w:tc>
      </w:tr>
      <w:tr w:rsidR="007B0B7A" w14:paraId="1385F3E8" w14:textId="77777777" w:rsidTr="0016123D">
        <w:trPr>
          <w:gridAfter w:val="1"/>
          <w:wAfter w:w="15" w:type="dxa"/>
          <w:trHeight w:val="552"/>
        </w:trPr>
        <w:tc>
          <w:tcPr>
            <w:tcW w:w="589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AE9B5B3" w14:textId="77777777" w:rsidR="007B0B7A" w:rsidRDefault="007B0B7A" w:rsidP="007B0B7A">
            <w:pPr>
              <w:widowControl w:val="0"/>
              <w:spacing w:line="276" w:lineRule="auto"/>
              <w:jc w:val="left"/>
            </w:pPr>
            <w:r>
              <w:t>Test LA1 &amp; LAC1</w:t>
            </w:r>
          </w:p>
        </w:tc>
        <w:tc>
          <w:tcPr>
            <w:tcW w:w="3384" w:type="dxa"/>
            <w:tcBorders>
              <w:bottom w:val="single" w:sz="8" w:space="0" w:color="000000"/>
              <w:right w:val="single" w:sz="8" w:space="0" w:color="000000"/>
            </w:tcBorders>
            <w:tcMar>
              <w:top w:w="100" w:type="dxa"/>
              <w:left w:w="100" w:type="dxa"/>
              <w:bottom w:w="100" w:type="dxa"/>
              <w:right w:w="100" w:type="dxa"/>
            </w:tcMar>
          </w:tcPr>
          <w:p w14:paraId="12EC5D9C" w14:textId="77777777" w:rsidR="007B0B7A" w:rsidRDefault="007B0B7A" w:rsidP="007B0B7A">
            <w:pPr>
              <w:widowControl w:val="0"/>
              <w:spacing w:line="276" w:lineRule="auto"/>
              <w:jc w:val="left"/>
            </w:pPr>
            <w:r>
              <w:t>Stroke extends and retracts are directed</w:t>
            </w:r>
          </w:p>
        </w:tc>
        <w:tc>
          <w:tcPr>
            <w:tcW w:w="3211" w:type="dxa"/>
            <w:tcBorders>
              <w:bottom w:val="single" w:sz="8" w:space="0" w:color="000000"/>
              <w:right w:val="single" w:sz="8" w:space="0" w:color="000000"/>
            </w:tcBorders>
            <w:tcMar>
              <w:top w:w="100" w:type="dxa"/>
              <w:left w:w="100" w:type="dxa"/>
              <w:bottom w:w="100" w:type="dxa"/>
              <w:right w:w="100" w:type="dxa"/>
            </w:tcMar>
          </w:tcPr>
          <w:p w14:paraId="10CFEB63" w14:textId="77777777" w:rsidR="007B0B7A" w:rsidRDefault="007B0B7A" w:rsidP="007B0B7A">
            <w:pPr>
              <w:widowControl w:val="0"/>
              <w:spacing w:line="276" w:lineRule="auto"/>
              <w:jc w:val="left"/>
            </w:pPr>
            <w:r>
              <w:t xml:space="preserve"> </w:t>
            </w:r>
          </w:p>
        </w:tc>
      </w:tr>
      <w:tr w:rsidR="007B0B7A" w14:paraId="45ED4168" w14:textId="77777777" w:rsidTr="0016123D">
        <w:trPr>
          <w:gridAfter w:val="1"/>
          <w:wAfter w:w="15" w:type="dxa"/>
          <w:trHeight w:val="552"/>
        </w:trPr>
        <w:tc>
          <w:tcPr>
            <w:tcW w:w="589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4EAD4F0" w14:textId="77777777" w:rsidR="007B0B7A" w:rsidRDefault="007B0B7A" w:rsidP="007B0B7A">
            <w:pPr>
              <w:widowControl w:val="0"/>
              <w:spacing w:line="276" w:lineRule="auto"/>
              <w:jc w:val="left"/>
            </w:pPr>
            <w:r>
              <w:t>Test LA2 &amp; LAC2</w:t>
            </w:r>
          </w:p>
        </w:tc>
        <w:tc>
          <w:tcPr>
            <w:tcW w:w="3384" w:type="dxa"/>
            <w:tcBorders>
              <w:bottom w:val="single" w:sz="8" w:space="0" w:color="000000"/>
              <w:right w:val="single" w:sz="8" w:space="0" w:color="000000"/>
            </w:tcBorders>
            <w:tcMar>
              <w:top w:w="100" w:type="dxa"/>
              <w:left w:w="100" w:type="dxa"/>
              <w:bottom w:w="100" w:type="dxa"/>
              <w:right w:w="100" w:type="dxa"/>
            </w:tcMar>
          </w:tcPr>
          <w:p w14:paraId="0FF7C3DF" w14:textId="77777777" w:rsidR="007B0B7A" w:rsidRDefault="007B0B7A" w:rsidP="007B0B7A">
            <w:pPr>
              <w:widowControl w:val="0"/>
              <w:spacing w:line="276" w:lineRule="auto"/>
              <w:jc w:val="left"/>
            </w:pPr>
            <w:r>
              <w:t>Stroke extends and retracts are directed</w:t>
            </w:r>
          </w:p>
        </w:tc>
        <w:tc>
          <w:tcPr>
            <w:tcW w:w="3211" w:type="dxa"/>
            <w:tcBorders>
              <w:bottom w:val="single" w:sz="8" w:space="0" w:color="000000"/>
              <w:right w:val="single" w:sz="8" w:space="0" w:color="000000"/>
            </w:tcBorders>
            <w:tcMar>
              <w:top w:w="100" w:type="dxa"/>
              <w:left w:w="100" w:type="dxa"/>
              <w:bottom w:w="100" w:type="dxa"/>
              <w:right w:w="100" w:type="dxa"/>
            </w:tcMar>
          </w:tcPr>
          <w:p w14:paraId="2F21FCD5" w14:textId="77777777" w:rsidR="007B0B7A" w:rsidRDefault="007B0B7A" w:rsidP="007B0B7A">
            <w:pPr>
              <w:widowControl w:val="0"/>
              <w:spacing w:line="276" w:lineRule="auto"/>
              <w:jc w:val="left"/>
            </w:pPr>
            <w:r>
              <w:t xml:space="preserve"> </w:t>
            </w:r>
          </w:p>
        </w:tc>
      </w:tr>
      <w:tr w:rsidR="007B0B7A" w14:paraId="217C2097" w14:textId="77777777" w:rsidTr="0016123D">
        <w:trPr>
          <w:trHeight w:val="542"/>
        </w:trPr>
        <w:tc>
          <w:tcPr>
            <w:tcW w:w="589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9F31E4E" w14:textId="77777777" w:rsidR="007B0B7A" w:rsidRDefault="007B0B7A" w:rsidP="007B0B7A">
            <w:pPr>
              <w:widowControl w:val="0"/>
              <w:spacing w:line="276" w:lineRule="auto"/>
              <w:jc w:val="left"/>
            </w:pPr>
            <w:r>
              <w:t xml:space="preserve"> </w:t>
            </w:r>
          </w:p>
          <w:p w14:paraId="3EDE62EA" w14:textId="77777777" w:rsidR="007B0B7A" w:rsidRDefault="007B0B7A" w:rsidP="007B0B7A">
            <w:pPr>
              <w:widowControl w:val="0"/>
              <w:spacing w:line="276" w:lineRule="auto"/>
              <w:jc w:val="left"/>
            </w:pPr>
            <w:r>
              <w:rPr>
                <w:b/>
              </w:rPr>
              <w:t>Test Case Passed Yes</w:t>
            </w:r>
          </w:p>
        </w:tc>
        <w:tc>
          <w:tcPr>
            <w:tcW w:w="6610" w:type="dxa"/>
            <w:gridSpan w:val="3"/>
            <w:tcBorders>
              <w:bottom w:val="single" w:sz="8" w:space="0" w:color="000000"/>
              <w:right w:val="single" w:sz="8" w:space="0" w:color="000000"/>
            </w:tcBorders>
            <w:tcMar>
              <w:top w:w="100" w:type="dxa"/>
              <w:left w:w="100" w:type="dxa"/>
              <w:bottom w:w="100" w:type="dxa"/>
              <w:right w:w="100" w:type="dxa"/>
            </w:tcMar>
          </w:tcPr>
          <w:p w14:paraId="748576E8" w14:textId="77777777" w:rsidR="007B0B7A" w:rsidRDefault="007B0B7A" w:rsidP="007B0B7A">
            <w:pPr>
              <w:widowControl w:val="0"/>
              <w:spacing w:line="276" w:lineRule="auto"/>
              <w:jc w:val="left"/>
            </w:pPr>
            <w:r>
              <w:t xml:space="preserve"> </w:t>
            </w:r>
          </w:p>
          <w:p w14:paraId="3F2FA28F" w14:textId="77777777" w:rsidR="007B0B7A" w:rsidRDefault="007B0B7A" w:rsidP="007B0B7A">
            <w:pPr>
              <w:widowControl w:val="0"/>
              <w:spacing w:line="276" w:lineRule="auto"/>
              <w:jc w:val="left"/>
            </w:pPr>
            <w:r>
              <w:rPr>
                <w:b/>
              </w:rPr>
              <w:t>Test Case Failed</w:t>
            </w:r>
          </w:p>
        </w:tc>
      </w:tr>
      <w:tr w:rsidR="007B0B7A" w14:paraId="40FF6682" w14:textId="77777777" w:rsidTr="0016123D">
        <w:trPr>
          <w:trHeight w:val="839"/>
        </w:trPr>
        <w:tc>
          <w:tcPr>
            <w:tcW w:w="4426"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1FB1620" w14:textId="77777777" w:rsidR="007B0B7A" w:rsidRDefault="007B0B7A" w:rsidP="007B0B7A">
            <w:pPr>
              <w:widowControl w:val="0"/>
              <w:spacing w:line="276" w:lineRule="auto"/>
              <w:jc w:val="left"/>
            </w:pPr>
            <w:r>
              <w:t xml:space="preserve"> </w:t>
            </w:r>
          </w:p>
          <w:p w14:paraId="088C983A" w14:textId="77777777" w:rsidR="007B0B7A" w:rsidRDefault="007B0B7A" w:rsidP="007B0B7A">
            <w:pPr>
              <w:widowControl w:val="0"/>
              <w:spacing w:line="276" w:lineRule="auto"/>
              <w:jc w:val="left"/>
            </w:pPr>
            <w:r>
              <w:rPr>
                <w:b/>
              </w:rPr>
              <w:t>Comments:</w:t>
            </w:r>
          </w:p>
          <w:p w14:paraId="14B8B14E" w14:textId="77777777" w:rsidR="007B0B7A" w:rsidRDefault="007B0B7A" w:rsidP="007B0B7A">
            <w:pPr>
              <w:widowControl w:val="0"/>
              <w:spacing w:line="276" w:lineRule="auto"/>
              <w:jc w:val="left"/>
            </w:pPr>
            <w:r>
              <w:t xml:space="preserve"> </w:t>
            </w:r>
          </w:p>
        </w:tc>
        <w:tc>
          <w:tcPr>
            <w:tcW w:w="8074" w:type="dxa"/>
            <w:gridSpan w:val="4"/>
            <w:tcBorders>
              <w:bottom w:val="single" w:sz="8" w:space="0" w:color="000000"/>
              <w:right w:val="single" w:sz="8" w:space="0" w:color="000000"/>
            </w:tcBorders>
            <w:tcMar>
              <w:top w:w="100" w:type="dxa"/>
              <w:left w:w="100" w:type="dxa"/>
              <w:bottom w:w="100" w:type="dxa"/>
              <w:right w:w="100" w:type="dxa"/>
            </w:tcMar>
          </w:tcPr>
          <w:p w14:paraId="0C76B4B6" w14:textId="77777777" w:rsidR="007B0B7A" w:rsidRDefault="007B0B7A" w:rsidP="007B0B7A">
            <w:pPr>
              <w:widowControl w:val="0"/>
              <w:spacing w:line="276" w:lineRule="auto"/>
              <w:jc w:val="left"/>
            </w:pPr>
            <w:r>
              <w:t xml:space="preserve"> </w:t>
            </w:r>
          </w:p>
        </w:tc>
      </w:tr>
      <w:tr w:rsidR="007B0B7A" w14:paraId="6F5D3475" w14:textId="77777777" w:rsidTr="007B0B7A">
        <w:trPr>
          <w:gridAfter w:val="1"/>
          <w:wAfter w:w="17" w:type="dxa"/>
          <w:trHeight w:val="269"/>
        </w:trPr>
        <w:tc>
          <w:tcPr>
            <w:tcW w:w="4426" w:type="dxa"/>
            <w:tcMar>
              <w:top w:w="100" w:type="dxa"/>
              <w:left w:w="100" w:type="dxa"/>
              <w:bottom w:w="100" w:type="dxa"/>
              <w:right w:w="100" w:type="dxa"/>
            </w:tcMar>
          </w:tcPr>
          <w:p w14:paraId="210C7281" w14:textId="77777777" w:rsidR="007B0B7A" w:rsidRDefault="007B0B7A" w:rsidP="007B0B7A">
            <w:pPr>
              <w:widowControl w:val="0"/>
              <w:spacing w:line="276" w:lineRule="auto"/>
              <w:jc w:val="left"/>
            </w:pPr>
          </w:p>
        </w:tc>
        <w:tc>
          <w:tcPr>
            <w:tcW w:w="1462" w:type="dxa"/>
            <w:tcMar>
              <w:top w:w="100" w:type="dxa"/>
              <w:left w:w="100" w:type="dxa"/>
              <w:bottom w:w="100" w:type="dxa"/>
              <w:right w:w="100" w:type="dxa"/>
            </w:tcMar>
          </w:tcPr>
          <w:p w14:paraId="75917A34" w14:textId="77777777" w:rsidR="007B0B7A" w:rsidRDefault="007B0B7A" w:rsidP="007B0B7A">
            <w:pPr>
              <w:widowControl w:val="0"/>
              <w:spacing w:line="276" w:lineRule="auto"/>
              <w:jc w:val="left"/>
            </w:pPr>
          </w:p>
        </w:tc>
        <w:tc>
          <w:tcPr>
            <w:tcW w:w="3384" w:type="dxa"/>
            <w:tcMar>
              <w:top w:w="100" w:type="dxa"/>
              <w:left w:w="100" w:type="dxa"/>
              <w:bottom w:w="100" w:type="dxa"/>
              <w:right w:w="100" w:type="dxa"/>
            </w:tcMar>
          </w:tcPr>
          <w:p w14:paraId="690A17B2" w14:textId="77777777" w:rsidR="007B0B7A" w:rsidRDefault="007B0B7A" w:rsidP="007B0B7A">
            <w:pPr>
              <w:widowControl w:val="0"/>
              <w:spacing w:line="276" w:lineRule="auto"/>
              <w:jc w:val="left"/>
            </w:pPr>
          </w:p>
        </w:tc>
        <w:tc>
          <w:tcPr>
            <w:tcW w:w="3211" w:type="dxa"/>
            <w:tcMar>
              <w:top w:w="100" w:type="dxa"/>
              <w:left w:w="100" w:type="dxa"/>
              <w:bottom w:w="100" w:type="dxa"/>
              <w:right w:w="100" w:type="dxa"/>
            </w:tcMar>
          </w:tcPr>
          <w:p w14:paraId="433BFCC7" w14:textId="77777777" w:rsidR="007B0B7A" w:rsidRDefault="007B0B7A" w:rsidP="007B0B7A">
            <w:pPr>
              <w:widowControl w:val="0"/>
              <w:spacing w:line="276" w:lineRule="auto"/>
              <w:jc w:val="left"/>
            </w:pPr>
          </w:p>
        </w:tc>
      </w:tr>
    </w:tbl>
    <w:p w14:paraId="5ECF997F" w14:textId="77777777" w:rsidR="007B0B7A" w:rsidRDefault="007B0B7A" w:rsidP="00C833C2"/>
    <w:p w14:paraId="68D185B6" w14:textId="77777777" w:rsidR="007B0B7A" w:rsidRDefault="007B0B7A" w:rsidP="00C833C2"/>
    <w:tbl>
      <w:tblPr>
        <w:tblW w:w="123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79"/>
        <w:gridCol w:w="4753"/>
        <w:gridCol w:w="2283"/>
        <w:gridCol w:w="2193"/>
      </w:tblGrid>
      <w:tr w:rsidR="007B0B7A" w:rsidRPr="007B0B7A" w14:paraId="39B6C5F2" w14:textId="77777777" w:rsidTr="007B0B7A">
        <w:trPr>
          <w:trHeight w:val="193"/>
        </w:trPr>
        <w:tc>
          <w:tcPr>
            <w:tcW w:w="3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D6873" w14:textId="77777777" w:rsidR="007B0B7A" w:rsidRPr="007B0B7A" w:rsidRDefault="007B0B7A" w:rsidP="007B0B7A">
            <w:r w:rsidRPr="007B0B7A">
              <w:rPr>
                <w:b/>
              </w:rPr>
              <w:t>Test Case ID / Name</w:t>
            </w:r>
          </w:p>
        </w:tc>
        <w:tc>
          <w:tcPr>
            <w:tcW w:w="9228" w:type="dxa"/>
            <w:gridSpan w:val="3"/>
            <w:tcBorders>
              <w:top w:val="single" w:sz="8" w:space="0" w:color="000000"/>
              <w:bottom w:val="single" w:sz="8" w:space="0" w:color="000000"/>
              <w:right w:val="single" w:sz="8" w:space="0" w:color="000000"/>
            </w:tcBorders>
            <w:tcMar>
              <w:top w:w="100" w:type="dxa"/>
              <w:left w:w="100" w:type="dxa"/>
              <w:bottom w:w="100" w:type="dxa"/>
              <w:right w:w="100" w:type="dxa"/>
            </w:tcMar>
          </w:tcPr>
          <w:p w14:paraId="677CCC4E" w14:textId="77777777" w:rsidR="007B0B7A" w:rsidRPr="007B0B7A" w:rsidRDefault="007B0B7A" w:rsidP="007B0B7A">
            <w:bookmarkStart w:id="482" w:name="h.izzru45bd6gz" w:colFirst="0" w:colLast="0"/>
            <w:bookmarkEnd w:id="482"/>
            <w:r w:rsidRPr="007B0B7A">
              <w:t>Test Delivery Method #2</w:t>
            </w:r>
          </w:p>
        </w:tc>
      </w:tr>
      <w:tr w:rsidR="007B0B7A" w:rsidRPr="007B0B7A" w14:paraId="320D7874" w14:textId="77777777" w:rsidTr="007B0B7A">
        <w:trPr>
          <w:trHeight w:val="208"/>
        </w:trPr>
        <w:tc>
          <w:tcPr>
            <w:tcW w:w="307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D4A730" w14:textId="77777777" w:rsidR="007B0B7A" w:rsidRPr="007B0B7A" w:rsidRDefault="007B0B7A" w:rsidP="007B0B7A">
            <w:r w:rsidRPr="007B0B7A">
              <w:rPr>
                <w:b/>
              </w:rPr>
              <w:t>Date Created</w:t>
            </w:r>
          </w:p>
        </w:tc>
        <w:tc>
          <w:tcPr>
            <w:tcW w:w="9228" w:type="dxa"/>
            <w:gridSpan w:val="3"/>
            <w:tcBorders>
              <w:bottom w:val="single" w:sz="8" w:space="0" w:color="000000"/>
              <w:right w:val="single" w:sz="8" w:space="0" w:color="000000"/>
            </w:tcBorders>
            <w:tcMar>
              <w:top w:w="100" w:type="dxa"/>
              <w:left w:w="100" w:type="dxa"/>
              <w:bottom w:w="100" w:type="dxa"/>
              <w:right w:w="100" w:type="dxa"/>
            </w:tcMar>
          </w:tcPr>
          <w:p w14:paraId="001EA0DA" w14:textId="77777777" w:rsidR="007B0B7A" w:rsidRPr="007B0B7A" w:rsidRDefault="007B0B7A" w:rsidP="007B0B7A">
            <w:r w:rsidRPr="007B0B7A">
              <w:t>10/30/15</w:t>
            </w:r>
          </w:p>
        </w:tc>
      </w:tr>
      <w:tr w:rsidR="007B0B7A" w:rsidRPr="007B0B7A" w14:paraId="4394FB4D" w14:textId="77777777" w:rsidTr="007B0B7A">
        <w:trPr>
          <w:trHeight w:val="193"/>
        </w:trPr>
        <w:tc>
          <w:tcPr>
            <w:tcW w:w="307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9D2C8E4" w14:textId="77777777" w:rsidR="007B0B7A" w:rsidRPr="007B0B7A" w:rsidRDefault="007B0B7A" w:rsidP="007B0B7A">
            <w:r w:rsidRPr="007B0B7A">
              <w:rPr>
                <w:b/>
              </w:rPr>
              <w:t>Created By</w:t>
            </w:r>
          </w:p>
        </w:tc>
        <w:tc>
          <w:tcPr>
            <w:tcW w:w="9228" w:type="dxa"/>
            <w:gridSpan w:val="3"/>
            <w:tcBorders>
              <w:bottom w:val="single" w:sz="8" w:space="0" w:color="000000"/>
              <w:right w:val="single" w:sz="8" w:space="0" w:color="000000"/>
            </w:tcBorders>
            <w:tcMar>
              <w:top w:w="100" w:type="dxa"/>
              <w:left w:w="100" w:type="dxa"/>
              <w:bottom w:w="100" w:type="dxa"/>
              <w:right w:w="100" w:type="dxa"/>
            </w:tcMar>
          </w:tcPr>
          <w:p w14:paraId="3671B762" w14:textId="77777777" w:rsidR="007B0B7A" w:rsidRPr="007B0B7A" w:rsidRDefault="007B0B7A" w:rsidP="007B0B7A">
            <w:r w:rsidRPr="007B0B7A">
              <w:t>Leah Watkins</w:t>
            </w:r>
          </w:p>
        </w:tc>
      </w:tr>
      <w:tr w:rsidR="007B0B7A" w:rsidRPr="007B0B7A" w14:paraId="76536111" w14:textId="77777777" w:rsidTr="007B0B7A">
        <w:trPr>
          <w:trHeight w:val="193"/>
        </w:trPr>
        <w:tc>
          <w:tcPr>
            <w:tcW w:w="307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5798480" w14:textId="77777777" w:rsidR="007B0B7A" w:rsidRPr="007B0B7A" w:rsidRDefault="007B0B7A" w:rsidP="007B0B7A">
            <w:r w:rsidRPr="007B0B7A">
              <w:rPr>
                <w:b/>
              </w:rPr>
              <w:t>Tester ID / Name</w:t>
            </w:r>
          </w:p>
        </w:tc>
        <w:tc>
          <w:tcPr>
            <w:tcW w:w="9228" w:type="dxa"/>
            <w:gridSpan w:val="3"/>
            <w:tcBorders>
              <w:bottom w:val="single" w:sz="8" w:space="0" w:color="000000"/>
              <w:right w:val="single" w:sz="8" w:space="0" w:color="000000"/>
            </w:tcBorders>
            <w:tcMar>
              <w:top w:w="100" w:type="dxa"/>
              <w:left w:w="100" w:type="dxa"/>
              <w:bottom w:w="100" w:type="dxa"/>
              <w:right w:w="100" w:type="dxa"/>
            </w:tcMar>
          </w:tcPr>
          <w:p w14:paraId="61DCFFEF" w14:textId="77777777" w:rsidR="007B0B7A" w:rsidRPr="007B0B7A" w:rsidRDefault="007B0B7A" w:rsidP="007B0B7A">
            <w:r w:rsidRPr="007B0B7A">
              <w:t xml:space="preserve"> </w:t>
            </w:r>
          </w:p>
        </w:tc>
      </w:tr>
      <w:tr w:rsidR="007B0B7A" w:rsidRPr="007B0B7A" w14:paraId="0BD09463" w14:textId="77777777" w:rsidTr="007B0B7A">
        <w:trPr>
          <w:trHeight w:val="186"/>
        </w:trPr>
        <w:tc>
          <w:tcPr>
            <w:tcW w:w="307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7BFC2EE" w14:textId="77777777" w:rsidR="007B0B7A" w:rsidRPr="007B0B7A" w:rsidRDefault="007B0B7A" w:rsidP="007B0B7A">
            <w:r w:rsidRPr="007B0B7A">
              <w:rPr>
                <w:b/>
              </w:rPr>
              <w:t>Test Date</w:t>
            </w:r>
          </w:p>
        </w:tc>
        <w:tc>
          <w:tcPr>
            <w:tcW w:w="9228" w:type="dxa"/>
            <w:gridSpan w:val="3"/>
            <w:tcBorders>
              <w:bottom w:val="single" w:sz="8" w:space="0" w:color="000000"/>
              <w:right w:val="single" w:sz="8" w:space="0" w:color="000000"/>
            </w:tcBorders>
            <w:tcMar>
              <w:top w:w="100" w:type="dxa"/>
              <w:left w:w="100" w:type="dxa"/>
              <w:bottom w:w="100" w:type="dxa"/>
              <w:right w:w="100" w:type="dxa"/>
            </w:tcMar>
          </w:tcPr>
          <w:p w14:paraId="12A62B1C" w14:textId="77777777" w:rsidR="007B0B7A" w:rsidRPr="007B0B7A" w:rsidRDefault="007B0B7A" w:rsidP="007B0B7A">
            <w:r w:rsidRPr="007B0B7A">
              <w:t>TBD</w:t>
            </w:r>
          </w:p>
        </w:tc>
      </w:tr>
      <w:tr w:rsidR="007B0B7A" w:rsidRPr="007B0B7A" w14:paraId="4A4D4D6C" w14:textId="77777777" w:rsidTr="007B0B7A">
        <w:trPr>
          <w:trHeight w:val="193"/>
        </w:trPr>
        <w:tc>
          <w:tcPr>
            <w:tcW w:w="307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BD94AD1" w14:textId="77777777" w:rsidR="007B0B7A" w:rsidRPr="007B0B7A" w:rsidRDefault="007B0B7A" w:rsidP="007B0B7A">
            <w:r w:rsidRPr="007B0B7A">
              <w:rPr>
                <w:b/>
              </w:rPr>
              <w:t>Special Prerequisites</w:t>
            </w:r>
          </w:p>
        </w:tc>
        <w:tc>
          <w:tcPr>
            <w:tcW w:w="9228" w:type="dxa"/>
            <w:gridSpan w:val="3"/>
            <w:tcBorders>
              <w:bottom w:val="single" w:sz="8" w:space="0" w:color="000000"/>
              <w:right w:val="single" w:sz="8" w:space="0" w:color="000000"/>
            </w:tcBorders>
            <w:tcMar>
              <w:top w:w="100" w:type="dxa"/>
              <w:left w:w="100" w:type="dxa"/>
              <w:bottom w:w="100" w:type="dxa"/>
              <w:right w:w="100" w:type="dxa"/>
            </w:tcMar>
          </w:tcPr>
          <w:p w14:paraId="3A181E40" w14:textId="77777777" w:rsidR="007B0B7A" w:rsidRPr="007B0B7A" w:rsidRDefault="007B0B7A" w:rsidP="007B0B7A">
            <w:r w:rsidRPr="007B0B7A">
              <w:t>Taco, Vrails, LA and LAC pairs installed.</w:t>
            </w:r>
          </w:p>
        </w:tc>
      </w:tr>
      <w:tr w:rsidR="007B0B7A" w:rsidRPr="007B0B7A" w14:paraId="335933D5" w14:textId="77777777" w:rsidTr="007B0B7A">
        <w:trPr>
          <w:trHeight w:val="615"/>
        </w:trPr>
        <w:tc>
          <w:tcPr>
            <w:tcW w:w="783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2A00FB7" w14:textId="77777777" w:rsidR="007B0B7A" w:rsidRPr="007B0B7A" w:rsidRDefault="007B0B7A" w:rsidP="007B0B7A">
            <w:r w:rsidRPr="007B0B7A">
              <w:rPr>
                <w:b/>
              </w:rPr>
              <w:t xml:space="preserve"> </w:t>
            </w:r>
          </w:p>
          <w:p w14:paraId="21878D0A" w14:textId="77777777" w:rsidR="007B0B7A" w:rsidRPr="007B0B7A" w:rsidRDefault="007B0B7A" w:rsidP="007B0B7A">
            <w:r w:rsidRPr="007B0B7A">
              <w:rPr>
                <w:b/>
              </w:rPr>
              <w:t>Step # / Action</w:t>
            </w:r>
          </w:p>
          <w:p w14:paraId="683A7CE4" w14:textId="77777777" w:rsidR="007B0B7A" w:rsidRPr="007B0B7A" w:rsidRDefault="007B0B7A" w:rsidP="007B0B7A">
            <w:r w:rsidRPr="007B0B7A">
              <w:rPr>
                <w:b/>
              </w:rPr>
              <w:t xml:space="preserve"> </w:t>
            </w:r>
          </w:p>
        </w:tc>
        <w:tc>
          <w:tcPr>
            <w:tcW w:w="2283" w:type="dxa"/>
            <w:tcBorders>
              <w:bottom w:val="single" w:sz="8" w:space="0" w:color="000000"/>
              <w:right w:val="single" w:sz="8" w:space="0" w:color="000000"/>
            </w:tcBorders>
            <w:tcMar>
              <w:top w:w="100" w:type="dxa"/>
              <w:left w:w="100" w:type="dxa"/>
              <w:bottom w:w="100" w:type="dxa"/>
              <w:right w:w="100" w:type="dxa"/>
            </w:tcMar>
          </w:tcPr>
          <w:p w14:paraId="26D622E0" w14:textId="77777777" w:rsidR="007B0B7A" w:rsidRPr="007B0B7A" w:rsidRDefault="007B0B7A" w:rsidP="007B0B7A">
            <w:r w:rsidRPr="007B0B7A">
              <w:rPr>
                <w:b/>
              </w:rPr>
              <w:t xml:space="preserve"> </w:t>
            </w:r>
          </w:p>
          <w:p w14:paraId="0004C25F" w14:textId="77777777" w:rsidR="007B0B7A" w:rsidRPr="007B0B7A" w:rsidRDefault="007B0B7A" w:rsidP="007B0B7A">
            <w:r w:rsidRPr="007B0B7A">
              <w:rPr>
                <w:b/>
              </w:rPr>
              <w:t>Expected Result</w:t>
            </w:r>
          </w:p>
        </w:tc>
        <w:tc>
          <w:tcPr>
            <w:tcW w:w="2192" w:type="dxa"/>
            <w:tcBorders>
              <w:bottom w:val="single" w:sz="8" w:space="0" w:color="000000"/>
              <w:right w:val="single" w:sz="8" w:space="0" w:color="000000"/>
            </w:tcBorders>
            <w:tcMar>
              <w:top w:w="100" w:type="dxa"/>
              <w:left w:w="100" w:type="dxa"/>
              <w:bottom w:w="100" w:type="dxa"/>
              <w:right w:w="100" w:type="dxa"/>
            </w:tcMar>
          </w:tcPr>
          <w:p w14:paraId="51A16591" w14:textId="77777777" w:rsidR="007B0B7A" w:rsidRPr="007B0B7A" w:rsidRDefault="007B0B7A" w:rsidP="007B0B7A">
            <w:r w:rsidRPr="007B0B7A">
              <w:rPr>
                <w:b/>
              </w:rPr>
              <w:t xml:space="preserve"> </w:t>
            </w:r>
          </w:p>
          <w:p w14:paraId="37C24837" w14:textId="77777777" w:rsidR="007B0B7A" w:rsidRPr="007B0B7A" w:rsidRDefault="007B0B7A" w:rsidP="007B0B7A">
            <w:r w:rsidRPr="007B0B7A">
              <w:rPr>
                <w:b/>
              </w:rPr>
              <w:t>Actual Result</w:t>
            </w:r>
          </w:p>
        </w:tc>
      </w:tr>
      <w:tr w:rsidR="007B0B7A" w:rsidRPr="007B0B7A" w14:paraId="63985A7D" w14:textId="77777777" w:rsidTr="007B0B7A">
        <w:trPr>
          <w:trHeight w:val="1034"/>
        </w:trPr>
        <w:tc>
          <w:tcPr>
            <w:tcW w:w="783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02641A8" w14:textId="77777777" w:rsidR="007B0B7A" w:rsidRPr="007B0B7A" w:rsidRDefault="007B0B7A" w:rsidP="007B0B7A">
            <w:r w:rsidRPr="007B0B7A">
              <w:t>Activate horizontal LA</w:t>
            </w:r>
          </w:p>
        </w:tc>
        <w:tc>
          <w:tcPr>
            <w:tcW w:w="2283" w:type="dxa"/>
            <w:tcBorders>
              <w:bottom w:val="single" w:sz="8" w:space="0" w:color="000000"/>
              <w:right w:val="single" w:sz="8" w:space="0" w:color="000000"/>
            </w:tcBorders>
            <w:tcMar>
              <w:top w:w="100" w:type="dxa"/>
              <w:left w:w="100" w:type="dxa"/>
              <w:bottom w:w="100" w:type="dxa"/>
              <w:right w:w="100" w:type="dxa"/>
            </w:tcMar>
          </w:tcPr>
          <w:p w14:paraId="56B18440" w14:textId="77777777" w:rsidR="007B0B7A" w:rsidRPr="007B0B7A" w:rsidRDefault="007B0B7A" w:rsidP="007B0B7A">
            <w:r w:rsidRPr="007B0B7A">
              <w:t>Stroke extends and retracts are directed to push out blocks simultaneously.</w:t>
            </w:r>
          </w:p>
        </w:tc>
        <w:tc>
          <w:tcPr>
            <w:tcW w:w="2192" w:type="dxa"/>
            <w:tcBorders>
              <w:bottom w:val="single" w:sz="8" w:space="0" w:color="000000"/>
              <w:right w:val="single" w:sz="8" w:space="0" w:color="000000"/>
            </w:tcBorders>
            <w:tcMar>
              <w:top w:w="100" w:type="dxa"/>
              <w:left w:w="100" w:type="dxa"/>
              <w:bottom w:w="100" w:type="dxa"/>
              <w:right w:w="100" w:type="dxa"/>
            </w:tcMar>
          </w:tcPr>
          <w:p w14:paraId="732B6A42" w14:textId="77777777" w:rsidR="007B0B7A" w:rsidRPr="007B0B7A" w:rsidRDefault="007B0B7A" w:rsidP="007B0B7A">
            <w:r w:rsidRPr="007B0B7A">
              <w:t xml:space="preserve"> </w:t>
            </w:r>
          </w:p>
        </w:tc>
      </w:tr>
      <w:tr w:rsidR="007B0B7A" w:rsidRPr="007B0B7A" w14:paraId="0613476E" w14:textId="77777777" w:rsidTr="007B0B7A">
        <w:trPr>
          <w:trHeight w:val="400"/>
        </w:trPr>
        <w:tc>
          <w:tcPr>
            <w:tcW w:w="783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6D458A1" w14:textId="77777777" w:rsidR="007B0B7A" w:rsidRPr="007B0B7A" w:rsidRDefault="007B0B7A" w:rsidP="007B0B7A">
            <w:r w:rsidRPr="007B0B7A">
              <w:t xml:space="preserve"> </w:t>
            </w:r>
          </w:p>
          <w:p w14:paraId="7B5915EA" w14:textId="77777777" w:rsidR="007B0B7A" w:rsidRPr="007B0B7A" w:rsidRDefault="007B0B7A" w:rsidP="007B0B7A">
            <w:r w:rsidRPr="007B0B7A">
              <w:rPr>
                <w:b/>
              </w:rPr>
              <w:t>Test Case Passed Yes</w:t>
            </w:r>
          </w:p>
        </w:tc>
        <w:tc>
          <w:tcPr>
            <w:tcW w:w="4476" w:type="dxa"/>
            <w:gridSpan w:val="2"/>
            <w:tcBorders>
              <w:bottom w:val="single" w:sz="8" w:space="0" w:color="000000"/>
              <w:right w:val="single" w:sz="8" w:space="0" w:color="000000"/>
            </w:tcBorders>
            <w:tcMar>
              <w:top w:w="100" w:type="dxa"/>
              <w:left w:w="100" w:type="dxa"/>
              <w:bottom w:w="100" w:type="dxa"/>
              <w:right w:w="100" w:type="dxa"/>
            </w:tcMar>
          </w:tcPr>
          <w:p w14:paraId="23AAB4C2" w14:textId="77777777" w:rsidR="007B0B7A" w:rsidRPr="007B0B7A" w:rsidRDefault="007B0B7A" w:rsidP="007B0B7A">
            <w:r w:rsidRPr="007B0B7A">
              <w:t xml:space="preserve"> </w:t>
            </w:r>
          </w:p>
          <w:p w14:paraId="66E54EF7" w14:textId="77777777" w:rsidR="007B0B7A" w:rsidRPr="007B0B7A" w:rsidRDefault="007B0B7A" w:rsidP="007B0B7A">
            <w:r w:rsidRPr="007B0B7A">
              <w:rPr>
                <w:b/>
              </w:rPr>
              <w:t>Test Case Failed</w:t>
            </w:r>
          </w:p>
        </w:tc>
      </w:tr>
      <w:tr w:rsidR="007B0B7A" w:rsidRPr="007B0B7A" w14:paraId="28192D61" w14:textId="77777777" w:rsidTr="007B0B7A">
        <w:trPr>
          <w:trHeight w:val="602"/>
        </w:trPr>
        <w:tc>
          <w:tcPr>
            <w:tcW w:w="307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A7F771" w14:textId="77777777" w:rsidR="007B0B7A" w:rsidRPr="007B0B7A" w:rsidRDefault="007B0B7A" w:rsidP="007B0B7A">
            <w:r w:rsidRPr="007B0B7A">
              <w:t xml:space="preserve"> </w:t>
            </w:r>
          </w:p>
          <w:p w14:paraId="42CC7188" w14:textId="77777777" w:rsidR="007B0B7A" w:rsidRPr="007B0B7A" w:rsidRDefault="007B0B7A" w:rsidP="007B0B7A">
            <w:r w:rsidRPr="007B0B7A">
              <w:rPr>
                <w:b/>
              </w:rPr>
              <w:t>Comments:</w:t>
            </w:r>
          </w:p>
          <w:p w14:paraId="382C5330" w14:textId="77777777" w:rsidR="007B0B7A" w:rsidRPr="007B0B7A" w:rsidRDefault="007B0B7A" w:rsidP="007B0B7A">
            <w:r w:rsidRPr="007B0B7A">
              <w:t xml:space="preserve"> </w:t>
            </w:r>
          </w:p>
        </w:tc>
        <w:tc>
          <w:tcPr>
            <w:tcW w:w="9228" w:type="dxa"/>
            <w:gridSpan w:val="3"/>
            <w:tcBorders>
              <w:bottom w:val="single" w:sz="8" w:space="0" w:color="000000"/>
              <w:right w:val="single" w:sz="8" w:space="0" w:color="000000"/>
            </w:tcBorders>
            <w:tcMar>
              <w:top w:w="100" w:type="dxa"/>
              <w:left w:w="100" w:type="dxa"/>
              <w:bottom w:w="100" w:type="dxa"/>
              <w:right w:w="100" w:type="dxa"/>
            </w:tcMar>
          </w:tcPr>
          <w:p w14:paraId="178017AE" w14:textId="77777777" w:rsidR="007B0B7A" w:rsidRPr="007B0B7A" w:rsidRDefault="007B0B7A" w:rsidP="007B0B7A">
            <w:r w:rsidRPr="007B0B7A">
              <w:t xml:space="preserve"> </w:t>
            </w:r>
          </w:p>
        </w:tc>
      </w:tr>
    </w:tbl>
    <w:p w14:paraId="5789847D" w14:textId="77777777" w:rsidR="007B0B7A" w:rsidRDefault="007B0B7A" w:rsidP="00C833C2"/>
    <w:p w14:paraId="167CB3DF" w14:textId="77777777" w:rsidR="007B0B7A" w:rsidRDefault="007B0B7A" w:rsidP="00C833C2"/>
    <w:tbl>
      <w:tblPr>
        <w:tblW w:w="1231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81"/>
        <w:gridCol w:w="4752"/>
        <w:gridCol w:w="2281"/>
        <w:gridCol w:w="2197"/>
      </w:tblGrid>
      <w:tr w:rsidR="007B0B7A" w:rsidRPr="007B0B7A" w14:paraId="1D7A24A0" w14:textId="77777777" w:rsidTr="007B0B7A">
        <w:trPr>
          <w:trHeight w:val="257"/>
        </w:trPr>
        <w:tc>
          <w:tcPr>
            <w:tcW w:w="3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F7EDB" w14:textId="77777777" w:rsidR="007B0B7A" w:rsidRPr="007B0B7A" w:rsidRDefault="007B0B7A" w:rsidP="007B0B7A">
            <w:r w:rsidRPr="007B0B7A">
              <w:rPr>
                <w:b/>
              </w:rPr>
              <w:t>Test Case ID / Name</w:t>
            </w:r>
          </w:p>
        </w:tc>
        <w:tc>
          <w:tcPr>
            <w:tcW w:w="9230" w:type="dxa"/>
            <w:gridSpan w:val="3"/>
            <w:tcBorders>
              <w:top w:val="single" w:sz="8" w:space="0" w:color="000000"/>
              <w:bottom w:val="single" w:sz="8" w:space="0" w:color="000000"/>
              <w:right w:val="single" w:sz="8" w:space="0" w:color="000000"/>
            </w:tcBorders>
            <w:tcMar>
              <w:top w:w="100" w:type="dxa"/>
              <w:left w:w="100" w:type="dxa"/>
              <w:bottom w:w="100" w:type="dxa"/>
              <w:right w:w="100" w:type="dxa"/>
            </w:tcMar>
          </w:tcPr>
          <w:p w14:paraId="0F327333" w14:textId="77777777" w:rsidR="007B0B7A" w:rsidRPr="007B0B7A" w:rsidRDefault="007B0B7A" w:rsidP="007B0B7A">
            <w:bookmarkStart w:id="483" w:name="h.yo68834uw88g" w:colFirst="0" w:colLast="0"/>
            <w:bookmarkEnd w:id="483"/>
            <w:r w:rsidRPr="007B0B7A">
              <w:t>Test Elevator</w:t>
            </w:r>
          </w:p>
        </w:tc>
      </w:tr>
      <w:tr w:rsidR="007B0B7A" w:rsidRPr="007B0B7A" w14:paraId="62F71DD3" w14:textId="77777777" w:rsidTr="007B0B7A">
        <w:trPr>
          <w:trHeight w:val="257"/>
        </w:trPr>
        <w:tc>
          <w:tcPr>
            <w:tcW w:w="308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DBD155" w14:textId="77777777" w:rsidR="007B0B7A" w:rsidRPr="007B0B7A" w:rsidRDefault="007B0B7A" w:rsidP="007B0B7A">
            <w:r w:rsidRPr="007B0B7A">
              <w:rPr>
                <w:b/>
              </w:rPr>
              <w:t>Date Created</w:t>
            </w:r>
          </w:p>
        </w:tc>
        <w:tc>
          <w:tcPr>
            <w:tcW w:w="9230" w:type="dxa"/>
            <w:gridSpan w:val="3"/>
            <w:tcBorders>
              <w:bottom w:val="single" w:sz="8" w:space="0" w:color="000000"/>
              <w:right w:val="single" w:sz="8" w:space="0" w:color="000000"/>
            </w:tcBorders>
            <w:tcMar>
              <w:top w:w="100" w:type="dxa"/>
              <w:left w:w="100" w:type="dxa"/>
              <w:bottom w:w="100" w:type="dxa"/>
              <w:right w:w="100" w:type="dxa"/>
            </w:tcMar>
          </w:tcPr>
          <w:p w14:paraId="18FAA776" w14:textId="77777777" w:rsidR="007B0B7A" w:rsidRPr="007B0B7A" w:rsidRDefault="007B0B7A" w:rsidP="007B0B7A">
            <w:r w:rsidRPr="007B0B7A">
              <w:t>10/30/15</w:t>
            </w:r>
          </w:p>
        </w:tc>
      </w:tr>
      <w:tr w:rsidR="007B0B7A" w:rsidRPr="007B0B7A" w14:paraId="3C8A2AEE" w14:textId="77777777" w:rsidTr="007B0B7A">
        <w:trPr>
          <w:trHeight w:val="257"/>
        </w:trPr>
        <w:tc>
          <w:tcPr>
            <w:tcW w:w="308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D401E30" w14:textId="77777777" w:rsidR="007B0B7A" w:rsidRPr="007B0B7A" w:rsidRDefault="007B0B7A" w:rsidP="007B0B7A">
            <w:r w:rsidRPr="007B0B7A">
              <w:rPr>
                <w:b/>
              </w:rPr>
              <w:t>Created By</w:t>
            </w:r>
          </w:p>
        </w:tc>
        <w:tc>
          <w:tcPr>
            <w:tcW w:w="9230" w:type="dxa"/>
            <w:gridSpan w:val="3"/>
            <w:tcBorders>
              <w:bottom w:val="single" w:sz="8" w:space="0" w:color="000000"/>
              <w:right w:val="single" w:sz="8" w:space="0" w:color="000000"/>
            </w:tcBorders>
            <w:tcMar>
              <w:top w:w="100" w:type="dxa"/>
              <w:left w:w="100" w:type="dxa"/>
              <w:bottom w:w="100" w:type="dxa"/>
              <w:right w:w="100" w:type="dxa"/>
            </w:tcMar>
          </w:tcPr>
          <w:p w14:paraId="5FD2FEE9" w14:textId="77777777" w:rsidR="007B0B7A" w:rsidRPr="007B0B7A" w:rsidRDefault="007B0B7A" w:rsidP="007B0B7A">
            <w:r w:rsidRPr="007B0B7A">
              <w:t>Leah Watkins</w:t>
            </w:r>
          </w:p>
        </w:tc>
      </w:tr>
      <w:tr w:rsidR="007B0B7A" w:rsidRPr="007B0B7A" w14:paraId="6557F7D1" w14:textId="77777777" w:rsidTr="007B0B7A">
        <w:trPr>
          <w:trHeight w:val="257"/>
        </w:trPr>
        <w:tc>
          <w:tcPr>
            <w:tcW w:w="308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9DB0B9" w14:textId="77777777" w:rsidR="007B0B7A" w:rsidRPr="007B0B7A" w:rsidRDefault="007B0B7A" w:rsidP="007B0B7A">
            <w:r w:rsidRPr="007B0B7A">
              <w:rPr>
                <w:b/>
              </w:rPr>
              <w:t>Tester ID / Name</w:t>
            </w:r>
          </w:p>
        </w:tc>
        <w:tc>
          <w:tcPr>
            <w:tcW w:w="9230" w:type="dxa"/>
            <w:gridSpan w:val="3"/>
            <w:tcBorders>
              <w:bottom w:val="single" w:sz="8" w:space="0" w:color="000000"/>
              <w:right w:val="single" w:sz="8" w:space="0" w:color="000000"/>
            </w:tcBorders>
            <w:tcMar>
              <w:top w:w="100" w:type="dxa"/>
              <w:left w:w="100" w:type="dxa"/>
              <w:bottom w:w="100" w:type="dxa"/>
              <w:right w:w="100" w:type="dxa"/>
            </w:tcMar>
          </w:tcPr>
          <w:p w14:paraId="0B916EE5" w14:textId="77777777" w:rsidR="007B0B7A" w:rsidRPr="007B0B7A" w:rsidRDefault="007B0B7A" w:rsidP="007B0B7A">
            <w:r w:rsidRPr="007B0B7A">
              <w:t xml:space="preserve"> </w:t>
            </w:r>
          </w:p>
        </w:tc>
      </w:tr>
      <w:tr w:rsidR="007B0B7A" w:rsidRPr="007B0B7A" w14:paraId="2E57D150" w14:textId="77777777" w:rsidTr="007B0B7A">
        <w:trPr>
          <w:trHeight w:val="276"/>
        </w:trPr>
        <w:tc>
          <w:tcPr>
            <w:tcW w:w="308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CB08B4" w14:textId="77777777" w:rsidR="007B0B7A" w:rsidRPr="007B0B7A" w:rsidRDefault="007B0B7A" w:rsidP="007B0B7A">
            <w:r w:rsidRPr="007B0B7A">
              <w:rPr>
                <w:b/>
              </w:rPr>
              <w:t>Test Date</w:t>
            </w:r>
          </w:p>
        </w:tc>
        <w:tc>
          <w:tcPr>
            <w:tcW w:w="9230" w:type="dxa"/>
            <w:gridSpan w:val="3"/>
            <w:tcBorders>
              <w:bottom w:val="single" w:sz="8" w:space="0" w:color="000000"/>
              <w:right w:val="single" w:sz="8" w:space="0" w:color="000000"/>
            </w:tcBorders>
            <w:tcMar>
              <w:top w:w="100" w:type="dxa"/>
              <w:left w:w="100" w:type="dxa"/>
              <w:bottom w:w="100" w:type="dxa"/>
              <w:right w:w="100" w:type="dxa"/>
            </w:tcMar>
          </w:tcPr>
          <w:p w14:paraId="5A19E44A" w14:textId="77777777" w:rsidR="007B0B7A" w:rsidRPr="007B0B7A" w:rsidRDefault="007B0B7A" w:rsidP="007B0B7A">
            <w:r w:rsidRPr="007B0B7A">
              <w:t>TBD</w:t>
            </w:r>
          </w:p>
        </w:tc>
      </w:tr>
      <w:tr w:rsidR="007B0B7A" w:rsidRPr="007B0B7A" w14:paraId="4A243D5A" w14:textId="77777777" w:rsidTr="007B0B7A">
        <w:trPr>
          <w:trHeight w:val="257"/>
        </w:trPr>
        <w:tc>
          <w:tcPr>
            <w:tcW w:w="308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05A926" w14:textId="77777777" w:rsidR="007B0B7A" w:rsidRPr="007B0B7A" w:rsidRDefault="007B0B7A" w:rsidP="007B0B7A">
            <w:r w:rsidRPr="007B0B7A">
              <w:rPr>
                <w:b/>
              </w:rPr>
              <w:t>Special Prerequisites</w:t>
            </w:r>
          </w:p>
        </w:tc>
        <w:tc>
          <w:tcPr>
            <w:tcW w:w="9230" w:type="dxa"/>
            <w:gridSpan w:val="3"/>
            <w:tcBorders>
              <w:bottom w:val="single" w:sz="8" w:space="0" w:color="000000"/>
              <w:right w:val="single" w:sz="8" w:space="0" w:color="000000"/>
            </w:tcBorders>
            <w:tcMar>
              <w:top w:w="100" w:type="dxa"/>
              <w:left w:w="100" w:type="dxa"/>
              <w:bottom w:w="100" w:type="dxa"/>
              <w:right w:w="100" w:type="dxa"/>
            </w:tcMar>
          </w:tcPr>
          <w:p w14:paraId="463714C2" w14:textId="77777777" w:rsidR="007B0B7A" w:rsidRPr="007B0B7A" w:rsidRDefault="007B0B7A" w:rsidP="007B0B7A">
            <w:r w:rsidRPr="007B0B7A">
              <w:t>Taco, Vrails, LA and LAC pairs installed.</w:t>
            </w:r>
          </w:p>
        </w:tc>
      </w:tr>
      <w:tr w:rsidR="007B0B7A" w:rsidRPr="007B0B7A" w14:paraId="221F3AFB" w14:textId="77777777" w:rsidTr="007B0B7A">
        <w:trPr>
          <w:trHeight w:val="800"/>
        </w:trPr>
        <w:tc>
          <w:tcPr>
            <w:tcW w:w="7833"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B528E98" w14:textId="77777777" w:rsidR="007B0B7A" w:rsidRPr="007B0B7A" w:rsidRDefault="007B0B7A" w:rsidP="007B0B7A">
            <w:r w:rsidRPr="007B0B7A">
              <w:rPr>
                <w:b/>
              </w:rPr>
              <w:t xml:space="preserve"> </w:t>
            </w:r>
          </w:p>
          <w:p w14:paraId="59354272" w14:textId="77777777" w:rsidR="007B0B7A" w:rsidRPr="007B0B7A" w:rsidRDefault="007B0B7A" w:rsidP="007B0B7A">
            <w:r w:rsidRPr="007B0B7A">
              <w:rPr>
                <w:b/>
              </w:rPr>
              <w:t>Step # / Action</w:t>
            </w:r>
          </w:p>
          <w:p w14:paraId="6B42F889" w14:textId="77777777" w:rsidR="007B0B7A" w:rsidRPr="007B0B7A" w:rsidRDefault="007B0B7A" w:rsidP="007B0B7A">
            <w:r w:rsidRPr="007B0B7A">
              <w:rPr>
                <w:b/>
              </w:rPr>
              <w:t xml:space="preserve"> </w:t>
            </w:r>
          </w:p>
        </w:tc>
        <w:tc>
          <w:tcPr>
            <w:tcW w:w="2281" w:type="dxa"/>
            <w:tcBorders>
              <w:bottom w:val="single" w:sz="8" w:space="0" w:color="000000"/>
              <w:right w:val="single" w:sz="8" w:space="0" w:color="000000"/>
            </w:tcBorders>
            <w:tcMar>
              <w:top w:w="100" w:type="dxa"/>
              <w:left w:w="100" w:type="dxa"/>
              <w:bottom w:w="100" w:type="dxa"/>
              <w:right w:w="100" w:type="dxa"/>
            </w:tcMar>
          </w:tcPr>
          <w:p w14:paraId="034599E8" w14:textId="77777777" w:rsidR="007B0B7A" w:rsidRPr="007B0B7A" w:rsidRDefault="007B0B7A" w:rsidP="007B0B7A"/>
        </w:tc>
        <w:tc>
          <w:tcPr>
            <w:tcW w:w="2192" w:type="dxa"/>
            <w:tcBorders>
              <w:bottom w:val="single" w:sz="8" w:space="0" w:color="000000"/>
              <w:right w:val="single" w:sz="8" w:space="0" w:color="000000"/>
            </w:tcBorders>
            <w:tcMar>
              <w:top w:w="100" w:type="dxa"/>
              <w:left w:w="100" w:type="dxa"/>
              <w:bottom w:w="100" w:type="dxa"/>
              <w:right w:w="100" w:type="dxa"/>
            </w:tcMar>
          </w:tcPr>
          <w:p w14:paraId="202E0FC2" w14:textId="77777777" w:rsidR="007B0B7A" w:rsidRPr="007B0B7A" w:rsidRDefault="007B0B7A" w:rsidP="007B0B7A"/>
        </w:tc>
      </w:tr>
      <w:tr w:rsidR="007B0B7A" w:rsidRPr="007B0B7A" w14:paraId="2BB6DF1D" w14:textId="77777777" w:rsidTr="007B0B7A">
        <w:trPr>
          <w:trHeight w:val="800"/>
        </w:trPr>
        <w:tc>
          <w:tcPr>
            <w:tcW w:w="7833"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3266DD3" w14:textId="77777777" w:rsidR="007B0B7A" w:rsidRPr="007B0B7A" w:rsidRDefault="007B0B7A" w:rsidP="007B0B7A">
            <w:r w:rsidRPr="007B0B7A">
              <w:t>Activate vertical LA</w:t>
            </w:r>
          </w:p>
        </w:tc>
        <w:tc>
          <w:tcPr>
            <w:tcW w:w="2281" w:type="dxa"/>
            <w:tcBorders>
              <w:bottom w:val="single" w:sz="8" w:space="0" w:color="000000"/>
              <w:right w:val="single" w:sz="8" w:space="0" w:color="000000"/>
            </w:tcBorders>
            <w:tcMar>
              <w:top w:w="100" w:type="dxa"/>
              <w:left w:w="100" w:type="dxa"/>
              <w:bottom w:w="100" w:type="dxa"/>
              <w:right w:w="100" w:type="dxa"/>
            </w:tcMar>
          </w:tcPr>
          <w:p w14:paraId="14500BCD" w14:textId="77777777" w:rsidR="007B0B7A" w:rsidRPr="007B0B7A" w:rsidRDefault="007B0B7A" w:rsidP="007B0B7A">
            <w:r w:rsidRPr="007B0B7A">
              <w:t>Elevator rises and lowers accordingly</w:t>
            </w:r>
          </w:p>
        </w:tc>
        <w:tc>
          <w:tcPr>
            <w:tcW w:w="2192" w:type="dxa"/>
            <w:tcBorders>
              <w:bottom w:val="single" w:sz="8" w:space="0" w:color="000000"/>
              <w:right w:val="single" w:sz="8" w:space="0" w:color="000000"/>
            </w:tcBorders>
            <w:tcMar>
              <w:top w:w="100" w:type="dxa"/>
              <w:left w:w="100" w:type="dxa"/>
              <w:bottom w:w="100" w:type="dxa"/>
              <w:right w:w="100" w:type="dxa"/>
            </w:tcMar>
          </w:tcPr>
          <w:p w14:paraId="5DE16A46" w14:textId="77777777" w:rsidR="007B0B7A" w:rsidRPr="007B0B7A" w:rsidRDefault="007B0B7A" w:rsidP="007B0B7A"/>
        </w:tc>
      </w:tr>
      <w:tr w:rsidR="007B0B7A" w:rsidRPr="007B0B7A" w14:paraId="2A2811D0" w14:textId="77777777" w:rsidTr="007B0B7A">
        <w:trPr>
          <w:trHeight w:val="543"/>
        </w:trPr>
        <w:tc>
          <w:tcPr>
            <w:tcW w:w="7833"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19A33A7" w14:textId="77777777" w:rsidR="007B0B7A" w:rsidRPr="007B0B7A" w:rsidRDefault="007B0B7A" w:rsidP="007B0B7A">
            <w:r w:rsidRPr="007B0B7A">
              <w:t xml:space="preserve"> </w:t>
            </w:r>
          </w:p>
          <w:p w14:paraId="33BC5886" w14:textId="77777777" w:rsidR="007B0B7A" w:rsidRPr="007B0B7A" w:rsidRDefault="007B0B7A" w:rsidP="007B0B7A">
            <w:r w:rsidRPr="007B0B7A">
              <w:rPr>
                <w:b/>
              </w:rPr>
              <w:t>Test Case Passed Yes</w:t>
            </w:r>
          </w:p>
        </w:tc>
        <w:tc>
          <w:tcPr>
            <w:tcW w:w="4478" w:type="dxa"/>
            <w:gridSpan w:val="2"/>
            <w:tcBorders>
              <w:bottom w:val="single" w:sz="8" w:space="0" w:color="000000"/>
              <w:right w:val="single" w:sz="8" w:space="0" w:color="000000"/>
            </w:tcBorders>
            <w:tcMar>
              <w:top w:w="100" w:type="dxa"/>
              <w:left w:w="100" w:type="dxa"/>
              <w:bottom w:w="100" w:type="dxa"/>
              <w:right w:w="100" w:type="dxa"/>
            </w:tcMar>
          </w:tcPr>
          <w:p w14:paraId="5B9CD1C3" w14:textId="77777777" w:rsidR="007B0B7A" w:rsidRPr="007B0B7A" w:rsidRDefault="007B0B7A" w:rsidP="007B0B7A"/>
        </w:tc>
      </w:tr>
      <w:tr w:rsidR="007B0B7A" w:rsidRPr="007B0B7A" w14:paraId="2B16B087" w14:textId="77777777" w:rsidTr="007B0B7A">
        <w:trPr>
          <w:trHeight w:val="827"/>
        </w:trPr>
        <w:tc>
          <w:tcPr>
            <w:tcW w:w="308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402896" w14:textId="77777777" w:rsidR="007B0B7A" w:rsidRPr="007B0B7A" w:rsidRDefault="007B0B7A" w:rsidP="007B0B7A">
            <w:r w:rsidRPr="007B0B7A">
              <w:t xml:space="preserve"> </w:t>
            </w:r>
          </w:p>
          <w:p w14:paraId="5E61DC08" w14:textId="77777777" w:rsidR="007B0B7A" w:rsidRPr="007B0B7A" w:rsidRDefault="007B0B7A" w:rsidP="007B0B7A">
            <w:r w:rsidRPr="007B0B7A">
              <w:rPr>
                <w:b/>
              </w:rPr>
              <w:t>Comments:</w:t>
            </w:r>
          </w:p>
          <w:p w14:paraId="6B42FB11" w14:textId="77777777" w:rsidR="007B0B7A" w:rsidRPr="007B0B7A" w:rsidRDefault="007B0B7A" w:rsidP="007B0B7A">
            <w:r w:rsidRPr="007B0B7A">
              <w:t xml:space="preserve"> </w:t>
            </w:r>
          </w:p>
        </w:tc>
        <w:tc>
          <w:tcPr>
            <w:tcW w:w="9230" w:type="dxa"/>
            <w:gridSpan w:val="3"/>
            <w:tcBorders>
              <w:bottom w:val="single" w:sz="8" w:space="0" w:color="000000"/>
              <w:right w:val="single" w:sz="8" w:space="0" w:color="000000"/>
            </w:tcBorders>
            <w:tcMar>
              <w:top w:w="100" w:type="dxa"/>
              <w:left w:w="100" w:type="dxa"/>
              <w:bottom w:w="100" w:type="dxa"/>
              <w:right w:w="100" w:type="dxa"/>
            </w:tcMar>
          </w:tcPr>
          <w:p w14:paraId="03A6A50E" w14:textId="77777777" w:rsidR="007B0B7A" w:rsidRPr="007B0B7A" w:rsidRDefault="007B0B7A" w:rsidP="007B0B7A">
            <w:r w:rsidRPr="007B0B7A">
              <w:t xml:space="preserve"> </w:t>
            </w:r>
          </w:p>
        </w:tc>
      </w:tr>
    </w:tbl>
    <w:p w14:paraId="11BE25FA" w14:textId="77777777" w:rsidR="007B0B7A" w:rsidRDefault="007B0B7A" w:rsidP="00C833C2"/>
    <w:p w14:paraId="15402F93" w14:textId="77777777" w:rsidR="007B0B7A" w:rsidRDefault="007B0B7A" w:rsidP="00C833C2"/>
    <w:p w14:paraId="424A89B7" w14:textId="77777777" w:rsidR="00C833C2" w:rsidRDefault="00C833C2" w:rsidP="00C833C2">
      <w:pPr>
        <w:textAlignment w:val="baseline"/>
        <w:rPr>
          <w:color w:val="000000"/>
          <w:szCs w:val="24"/>
        </w:rPr>
      </w:pPr>
    </w:p>
    <w:p w14:paraId="03439A0D" w14:textId="77777777" w:rsidR="007B0B7A" w:rsidRDefault="007B0B7A">
      <w:pPr>
        <w:jc w:val="left"/>
        <w:rPr>
          <w:b/>
          <w:sz w:val="32"/>
          <w:szCs w:val="28"/>
        </w:rPr>
      </w:pPr>
      <w:r>
        <w:br w:type="page"/>
      </w:r>
    </w:p>
    <w:p w14:paraId="4091FAE9" w14:textId="3CBB94AE" w:rsidR="00C833C2" w:rsidRDefault="00C833C2">
      <w:pPr>
        <w:pStyle w:val="Heading2"/>
      </w:pPr>
      <w:bookmarkStart w:id="484" w:name="_Toc434233433"/>
      <w:r>
        <w:t>Cargo Retrieval</w:t>
      </w:r>
      <w:bookmarkEnd w:id="484"/>
      <w:r>
        <w:t xml:space="preserve"> </w:t>
      </w:r>
    </w:p>
    <w:p w14:paraId="3B5396C9" w14:textId="77777777" w:rsidR="00C833C2" w:rsidRDefault="00C833C2" w:rsidP="00C833C2">
      <w:pPr>
        <w:textAlignment w:val="baseline"/>
        <w:rPr>
          <w:color w:val="000000"/>
          <w:szCs w:val="24"/>
        </w:rPr>
      </w:pPr>
      <w:r w:rsidRPr="00C64059">
        <w:rPr>
          <w:color w:val="000000"/>
          <w:szCs w:val="24"/>
        </w:rPr>
        <w:t>Evan Gilbert</w:t>
      </w:r>
    </w:p>
    <w:p w14:paraId="3B8A146D" w14:textId="77777777" w:rsidR="007220FC" w:rsidRDefault="007220FC" w:rsidP="007220FC"/>
    <w:p w14:paraId="3B3E6114" w14:textId="77777777" w:rsidR="007220FC" w:rsidRDefault="007220FC" w:rsidP="007220FC"/>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6"/>
        <w:gridCol w:w="4577"/>
        <w:gridCol w:w="4577"/>
      </w:tblGrid>
      <w:tr w:rsidR="007220FC" w14:paraId="05DC3B1D" w14:textId="77777777" w:rsidTr="008C43C0">
        <w:trPr>
          <w:trHeight w:val="280"/>
        </w:trPr>
        <w:tc>
          <w:tcPr>
            <w:tcW w:w="2360" w:type="dxa"/>
            <w:vAlign w:val="center"/>
          </w:tcPr>
          <w:p w14:paraId="631F210B" w14:textId="77777777" w:rsidR="007220FC" w:rsidRDefault="007220FC" w:rsidP="00525689">
            <w:r>
              <w:t>Test Case ID / Name</w:t>
            </w:r>
          </w:p>
        </w:tc>
        <w:tc>
          <w:tcPr>
            <w:tcW w:w="7000" w:type="dxa"/>
            <w:gridSpan w:val="2"/>
            <w:vAlign w:val="center"/>
          </w:tcPr>
          <w:p w14:paraId="3C438899" w14:textId="77777777" w:rsidR="007220FC" w:rsidRDefault="007220FC" w:rsidP="00525689">
            <w:r>
              <w:rPr>
                <w:b/>
              </w:rPr>
              <w:t>CRT1 / Square Rail Test</w:t>
            </w:r>
          </w:p>
        </w:tc>
      </w:tr>
      <w:tr w:rsidR="007220FC" w14:paraId="210B686B" w14:textId="77777777" w:rsidTr="008C43C0">
        <w:trPr>
          <w:trHeight w:val="280"/>
        </w:trPr>
        <w:tc>
          <w:tcPr>
            <w:tcW w:w="2360" w:type="dxa"/>
            <w:vAlign w:val="center"/>
          </w:tcPr>
          <w:p w14:paraId="6CD47FBB" w14:textId="77777777" w:rsidR="007220FC" w:rsidRDefault="007220FC" w:rsidP="00525689">
            <w:r>
              <w:t>Date Created</w:t>
            </w:r>
          </w:p>
        </w:tc>
        <w:tc>
          <w:tcPr>
            <w:tcW w:w="7000" w:type="dxa"/>
            <w:gridSpan w:val="2"/>
            <w:vAlign w:val="center"/>
          </w:tcPr>
          <w:p w14:paraId="2F350B9E" w14:textId="77777777" w:rsidR="007220FC" w:rsidRDefault="007220FC" w:rsidP="00525689">
            <w:r>
              <w:t>10-27-2015</w:t>
            </w:r>
          </w:p>
        </w:tc>
      </w:tr>
      <w:tr w:rsidR="007220FC" w14:paraId="5BE8D217" w14:textId="77777777" w:rsidTr="008C43C0">
        <w:trPr>
          <w:trHeight w:val="280"/>
        </w:trPr>
        <w:tc>
          <w:tcPr>
            <w:tcW w:w="2360" w:type="dxa"/>
            <w:vAlign w:val="center"/>
          </w:tcPr>
          <w:p w14:paraId="4DB1974E" w14:textId="77777777" w:rsidR="007220FC" w:rsidRDefault="007220FC" w:rsidP="00525689">
            <w:r>
              <w:t>Created By</w:t>
            </w:r>
          </w:p>
        </w:tc>
        <w:tc>
          <w:tcPr>
            <w:tcW w:w="7000" w:type="dxa"/>
            <w:gridSpan w:val="2"/>
            <w:vAlign w:val="center"/>
          </w:tcPr>
          <w:p w14:paraId="31065B49" w14:textId="77777777" w:rsidR="007220FC" w:rsidRDefault="007220FC" w:rsidP="00525689">
            <w:r>
              <w:t>Evan Gilbert</w:t>
            </w:r>
          </w:p>
        </w:tc>
      </w:tr>
      <w:tr w:rsidR="007220FC" w14:paraId="4272F6BB" w14:textId="77777777" w:rsidTr="008C43C0">
        <w:trPr>
          <w:trHeight w:val="280"/>
        </w:trPr>
        <w:tc>
          <w:tcPr>
            <w:tcW w:w="2360" w:type="dxa"/>
            <w:vAlign w:val="center"/>
          </w:tcPr>
          <w:p w14:paraId="0DD09CA4" w14:textId="77777777" w:rsidR="007220FC" w:rsidRDefault="007220FC" w:rsidP="00525689">
            <w:r>
              <w:t>Tester ID / Name</w:t>
            </w:r>
          </w:p>
        </w:tc>
        <w:tc>
          <w:tcPr>
            <w:tcW w:w="7000" w:type="dxa"/>
            <w:gridSpan w:val="2"/>
            <w:vAlign w:val="center"/>
          </w:tcPr>
          <w:p w14:paraId="171602B7" w14:textId="77777777" w:rsidR="007220FC" w:rsidRDefault="007220FC" w:rsidP="00525689">
            <w:r>
              <w:t>evanich / Evan Gilbert</w:t>
            </w:r>
          </w:p>
        </w:tc>
      </w:tr>
      <w:tr w:rsidR="007220FC" w14:paraId="701A333F" w14:textId="77777777" w:rsidTr="008C43C0">
        <w:trPr>
          <w:trHeight w:val="280"/>
        </w:trPr>
        <w:tc>
          <w:tcPr>
            <w:tcW w:w="2360" w:type="dxa"/>
            <w:vAlign w:val="center"/>
          </w:tcPr>
          <w:p w14:paraId="4F702C04" w14:textId="77777777" w:rsidR="007220FC" w:rsidRDefault="007220FC" w:rsidP="00525689">
            <w:r>
              <w:t>Test Date</w:t>
            </w:r>
          </w:p>
        </w:tc>
        <w:tc>
          <w:tcPr>
            <w:tcW w:w="7000" w:type="dxa"/>
            <w:gridSpan w:val="2"/>
            <w:vAlign w:val="center"/>
          </w:tcPr>
          <w:p w14:paraId="1D556541" w14:textId="77777777" w:rsidR="007220FC" w:rsidRDefault="007220FC" w:rsidP="00525689">
            <w:r>
              <w:t>11-3-2015</w:t>
            </w:r>
          </w:p>
        </w:tc>
      </w:tr>
      <w:tr w:rsidR="007220FC" w14:paraId="118D7C5B" w14:textId="77777777" w:rsidTr="008C43C0">
        <w:trPr>
          <w:trHeight w:val="280"/>
        </w:trPr>
        <w:tc>
          <w:tcPr>
            <w:tcW w:w="2360" w:type="dxa"/>
            <w:vAlign w:val="center"/>
          </w:tcPr>
          <w:p w14:paraId="382CE06A" w14:textId="77777777" w:rsidR="007220FC" w:rsidRDefault="007220FC" w:rsidP="00525689">
            <w:r>
              <w:t>Special Prerequisites</w:t>
            </w:r>
          </w:p>
        </w:tc>
        <w:tc>
          <w:tcPr>
            <w:tcW w:w="7000" w:type="dxa"/>
            <w:gridSpan w:val="2"/>
            <w:vAlign w:val="center"/>
          </w:tcPr>
          <w:p w14:paraId="2CAA04F9" w14:textId="77777777" w:rsidR="007220FC" w:rsidRDefault="007220FC" w:rsidP="00525689">
            <w:r>
              <w:t>T-square and packing tape</w:t>
            </w:r>
          </w:p>
        </w:tc>
      </w:tr>
      <w:tr w:rsidR="007220FC" w14:paraId="15B4CFE2" w14:textId="77777777" w:rsidTr="008C43C0">
        <w:trPr>
          <w:trHeight w:val="280"/>
        </w:trPr>
        <w:tc>
          <w:tcPr>
            <w:tcW w:w="2360" w:type="dxa"/>
            <w:vAlign w:val="center"/>
          </w:tcPr>
          <w:p w14:paraId="7BE875DD" w14:textId="77777777" w:rsidR="007220FC" w:rsidRDefault="007220FC" w:rsidP="00525689"/>
          <w:p w14:paraId="1FFE9214" w14:textId="77777777" w:rsidR="007220FC" w:rsidRDefault="007220FC" w:rsidP="00525689">
            <w:r>
              <w:t>Step # / Action</w:t>
            </w:r>
          </w:p>
          <w:p w14:paraId="0436C73C" w14:textId="77777777" w:rsidR="007220FC" w:rsidRDefault="007220FC" w:rsidP="00525689"/>
        </w:tc>
        <w:tc>
          <w:tcPr>
            <w:tcW w:w="3500" w:type="dxa"/>
            <w:vAlign w:val="center"/>
          </w:tcPr>
          <w:p w14:paraId="44860497" w14:textId="77777777" w:rsidR="007220FC" w:rsidRDefault="007220FC" w:rsidP="00525689">
            <w:r>
              <w:t>Expected Result</w:t>
            </w:r>
          </w:p>
        </w:tc>
        <w:tc>
          <w:tcPr>
            <w:tcW w:w="3500" w:type="dxa"/>
            <w:vAlign w:val="center"/>
          </w:tcPr>
          <w:p w14:paraId="646AECBF" w14:textId="77777777" w:rsidR="007220FC" w:rsidRDefault="007220FC" w:rsidP="00525689"/>
          <w:p w14:paraId="750937B2" w14:textId="77777777" w:rsidR="007220FC" w:rsidRDefault="007220FC" w:rsidP="00525689">
            <w:r>
              <w:t xml:space="preserve"> Actual Result</w:t>
            </w:r>
          </w:p>
          <w:p w14:paraId="7DAA9F79" w14:textId="77777777" w:rsidR="007220FC" w:rsidRDefault="007220FC" w:rsidP="00525689"/>
        </w:tc>
      </w:tr>
      <w:tr w:rsidR="007220FC" w14:paraId="5BB44794" w14:textId="77777777" w:rsidTr="008C43C0">
        <w:trPr>
          <w:trHeight w:val="280"/>
        </w:trPr>
        <w:tc>
          <w:tcPr>
            <w:tcW w:w="2360" w:type="dxa"/>
            <w:vAlign w:val="center"/>
          </w:tcPr>
          <w:p w14:paraId="5497CC5E" w14:textId="77777777" w:rsidR="007220FC" w:rsidRDefault="007220FC" w:rsidP="00525689">
            <w:r>
              <w:t>Step 1</w:t>
            </w:r>
          </w:p>
        </w:tc>
        <w:tc>
          <w:tcPr>
            <w:tcW w:w="3500" w:type="dxa"/>
            <w:vAlign w:val="center"/>
          </w:tcPr>
          <w:p w14:paraId="5E8825FC" w14:textId="77777777" w:rsidR="007220FC" w:rsidRDefault="007220FC" w:rsidP="00525689">
            <w:r>
              <w:t>Blunt metal edges of T-square with a layer of packing tape.</w:t>
            </w:r>
          </w:p>
        </w:tc>
        <w:tc>
          <w:tcPr>
            <w:tcW w:w="3500" w:type="dxa"/>
            <w:vAlign w:val="center"/>
          </w:tcPr>
          <w:p w14:paraId="28262DB5" w14:textId="77777777" w:rsidR="007220FC" w:rsidRDefault="007220FC" w:rsidP="00525689"/>
        </w:tc>
      </w:tr>
      <w:tr w:rsidR="007220FC" w14:paraId="1C6B398D" w14:textId="77777777" w:rsidTr="008C43C0">
        <w:trPr>
          <w:trHeight w:val="280"/>
        </w:trPr>
        <w:tc>
          <w:tcPr>
            <w:tcW w:w="2360" w:type="dxa"/>
            <w:vAlign w:val="center"/>
          </w:tcPr>
          <w:p w14:paraId="2E2AD5E7" w14:textId="77777777" w:rsidR="007220FC" w:rsidRDefault="007220FC" w:rsidP="00525689">
            <w:r>
              <w:t>Step 2</w:t>
            </w:r>
          </w:p>
        </w:tc>
        <w:tc>
          <w:tcPr>
            <w:tcW w:w="3500" w:type="dxa"/>
            <w:vAlign w:val="center"/>
          </w:tcPr>
          <w:p w14:paraId="3C5CD04A" w14:textId="77777777" w:rsidR="007220FC" w:rsidRDefault="007220FC" w:rsidP="00525689">
            <w:r>
              <w:t>Slide extrusion along corner of T-square.  Repeat for every face.</w:t>
            </w:r>
          </w:p>
        </w:tc>
        <w:tc>
          <w:tcPr>
            <w:tcW w:w="3500" w:type="dxa"/>
            <w:vAlign w:val="center"/>
          </w:tcPr>
          <w:p w14:paraId="4FAF8AC3" w14:textId="77777777" w:rsidR="007220FC" w:rsidRDefault="007220FC" w:rsidP="00525689"/>
        </w:tc>
      </w:tr>
      <w:tr w:rsidR="007220FC" w14:paraId="45895EE1" w14:textId="77777777" w:rsidTr="008C43C0">
        <w:trPr>
          <w:trHeight w:val="280"/>
        </w:trPr>
        <w:tc>
          <w:tcPr>
            <w:tcW w:w="2360" w:type="dxa"/>
            <w:vAlign w:val="center"/>
          </w:tcPr>
          <w:p w14:paraId="588BA07A" w14:textId="77777777" w:rsidR="007220FC" w:rsidRDefault="007220FC" w:rsidP="00525689"/>
          <w:p w14:paraId="7F984261" w14:textId="77777777" w:rsidR="007220FC" w:rsidRDefault="007220FC" w:rsidP="00525689">
            <w:r>
              <w:t xml:space="preserve">Test Case Passed </w:t>
            </w:r>
            <w:r>
              <w:rPr>
                <w:color w:val="00B050"/>
                <w:sz w:val="28"/>
                <w:szCs w:val="28"/>
              </w:rPr>
              <w:t>YES/NO</w:t>
            </w:r>
          </w:p>
          <w:p w14:paraId="0F37902F" w14:textId="77777777" w:rsidR="007220FC" w:rsidRDefault="007220FC" w:rsidP="00525689"/>
        </w:tc>
        <w:tc>
          <w:tcPr>
            <w:tcW w:w="7000" w:type="dxa"/>
            <w:gridSpan w:val="2"/>
            <w:vAlign w:val="center"/>
          </w:tcPr>
          <w:p w14:paraId="61A301CF" w14:textId="77777777" w:rsidR="007220FC" w:rsidRDefault="007220FC" w:rsidP="00525689">
            <w:r>
              <w:t xml:space="preserve">Test Case </w:t>
            </w:r>
          </w:p>
        </w:tc>
      </w:tr>
      <w:tr w:rsidR="007220FC" w14:paraId="600B69C1" w14:textId="77777777" w:rsidTr="008C43C0">
        <w:trPr>
          <w:trHeight w:val="280"/>
        </w:trPr>
        <w:tc>
          <w:tcPr>
            <w:tcW w:w="2360" w:type="dxa"/>
            <w:vAlign w:val="center"/>
          </w:tcPr>
          <w:p w14:paraId="4209C12B" w14:textId="77777777" w:rsidR="007220FC" w:rsidRDefault="007220FC" w:rsidP="00525689"/>
          <w:p w14:paraId="0B4469E3" w14:textId="77777777" w:rsidR="007220FC" w:rsidRDefault="007220FC" w:rsidP="00525689">
            <w:r>
              <w:t>Comments:</w:t>
            </w:r>
          </w:p>
          <w:p w14:paraId="5A9EE615" w14:textId="77777777" w:rsidR="007220FC" w:rsidRDefault="007220FC" w:rsidP="00525689"/>
        </w:tc>
        <w:tc>
          <w:tcPr>
            <w:tcW w:w="7000" w:type="dxa"/>
            <w:gridSpan w:val="2"/>
            <w:vAlign w:val="center"/>
          </w:tcPr>
          <w:p w14:paraId="1CED8B73" w14:textId="77777777" w:rsidR="007220FC" w:rsidRDefault="007220FC" w:rsidP="00525689"/>
        </w:tc>
      </w:tr>
    </w:tbl>
    <w:p w14:paraId="30E50D0C" w14:textId="77777777" w:rsidR="007220FC" w:rsidRDefault="007220FC" w:rsidP="007220FC"/>
    <w:p w14:paraId="5E324978" w14:textId="77777777" w:rsidR="007220FC" w:rsidRDefault="007220FC" w:rsidP="007220FC"/>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6"/>
        <w:gridCol w:w="4577"/>
        <w:gridCol w:w="4577"/>
      </w:tblGrid>
      <w:tr w:rsidR="007220FC" w14:paraId="261F14CC" w14:textId="77777777" w:rsidTr="008C43C0">
        <w:trPr>
          <w:trHeight w:val="280"/>
        </w:trPr>
        <w:tc>
          <w:tcPr>
            <w:tcW w:w="2360" w:type="dxa"/>
            <w:vAlign w:val="center"/>
          </w:tcPr>
          <w:p w14:paraId="4A395EB4" w14:textId="77777777" w:rsidR="007220FC" w:rsidRDefault="007220FC" w:rsidP="00525689">
            <w:r>
              <w:t>Test Case ID / Name</w:t>
            </w:r>
          </w:p>
        </w:tc>
        <w:tc>
          <w:tcPr>
            <w:tcW w:w="7000" w:type="dxa"/>
            <w:gridSpan w:val="2"/>
            <w:vAlign w:val="center"/>
          </w:tcPr>
          <w:p w14:paraId="15F2FEA1" w14:textId="77777777" w:rsidR="007220FC" w:rsidRDefault="007220FC" w:rsidP="00525689">
            <w:r>
              <w:rPr>
                <w:b/>
              </w:rPr>
              <w:t>CRT2 / Stepper Motor Test</w:t>
            </w:r>
          </w:p>
        </w:tc>
      </w:tr>
      <w:tr w:rsidR="007220FC" w14:paraId="7815176E" w14:textId="77777777" w:rsidTr="008C43C0">
        <w:trPr>
          <w:trHeight w:val="280"/>
        </w:trPr>
        <w:tc>
          <w:tcPr>
            <w:tcW w:w="2360" w:type="dxa"/>
            <w:vAlign w:val="center"/>
          </w:tcPr>
          <w:p w14:paraId="116D9354" w14:textId="77777777" w:rsidR="007220FC" w:rsidRDefault="007220FC" w:rsidP="00525689">
            <w:r>
              <w:t>Date Created</w:t>
            </w:r>
          </w:p>
        </w:tc>
        <w:tc>
          <w:tcPr>
            <w:tcW w:w="7000" w:type="dxa"/>
            <w:gridSpan w:val="2"/>
            <w:vAlign w:val="center"/>
          </w:tcPr>
          <w:p w14:paraId="33B9C05A" w14:textId="77777777" w:rsidR="007220FC" w:rsidRDefault="007220FC" w:rsidP="00525689">
            <w:r>
              <w:t>10-27-2015</w:t>
            </w:r>
          </w:p>
        </w:tc>
      </w:tr>
      <w:tr w:rsidR="007220FC" w14:paraId="4EB63673" w14:textId="77777777" w:rsidTr="008C43C0">
        <w:trPr>
          <w:trHeight w:val="280"/>
        </w:trPr>
        <w:tc>
          <w:tcPr>
            <w:tcW w:w="2360" w:type="dxa"/>
            <w:vAlign w:val="center"/>
          </w:tcPr>
          <w:p w14:paraId="5C30D5E3" w14:textId="77777777" w:rsidR="007220FC" w:rsidRDefault="007220FC" w:rsidP="00525689">
            <w:r>
              <w:t>Created By</w:t>
            </w:r>
          </w:p>
        </w:tc>
        <w:tc>
          <w:tcPr>
            <w:tcW w:w="7000" w:type="dxa"/>
            <w:gridSpan w:val="2"/>
            <w:vAlign w:val="center"/>
          </w:tcPr>
          <w:p w14:paraId="588A5A47" w14:textId="77777777" w:rsidR="007220FC" w:rsidRDefault="007220FC" w:rsidP="00525689">
            <w:r>
              <w:t>Evan Gilbert</w:t>
            </w:r>
          </w:p>
        </w:tc>
      </w:tr>
      <w:tr w:rsidR="007220FC" w14:paraId="3B993C37" w14:textId="77777777" w:rsidTr="008C43C0">
        <w:trPr>
          <w:trHeight w:val="280"/>
        </w:trPr>
        <w:tc>
          <w:tcPr>
            <w:tcW w:w="2360" w:type="dxa"/>
            <w:vAlign w:val="center"/>
          </w:tcPr>
          <w:p w14:paraId="3F53BFC1" w14:textId="77777777" w:rsidR="007220FC" w:rsidRDefault="007220FC" w:rsidP="00525689">
            <w:r>
              <w:t>Tester ID / Name</w:t>
            </w:r>
          </w:p>
        </w:tc>
        <w:tc>
          <w:tcPr>
            <w:tcW w:w="7000" w:type="dxa"/>
            <w:gridSpan w:val="2"/>
            <w:vAlign w:val="center"/>
          </w:tcPr>
          <w:p w14:paraId="0AF03120" w14:textId="77777777" w:rsidR="007220FC" w:rsidRDefault="007220FC" w:rsidP="00525689">
            <w:r>
              <w:t>evanich / Evan Gilbert</w:t>
            </w:r>
          </w:p>
        </w:tc>
      </w:tr>
      <w:tr w:rsidR="007220FC" w14:paraId="79DB9D1F" w14:textId="77777777" w:rsidTr="008C43C0">
        <w:trPr>
          <w:trHeight w:val="280"/>
        </w:trPr>
        <w:tc>
          <w:tcPr>
            <w:tcW w:w="2360" w:type="dxa"/>
            <w:vAlign w:val="center"/>
          </w:tcPr>
          <w:p w14:paraId="00A7EE8A" w14:textId="77777777" w:rsidR="007220FC" w:rsidRDefault="007220FC" w:rsidP="00525689">
            <w:r>
              <w:t>Test Date</w:t>
            </w:r>
          </w:p>
        </w:tc>
        <w:tc>
          <w:tcPr>
            <w:tcW w:w="7000" w:type="dxa"/>
            <w:gridSpan w:val="2"/>
            <w:vAlign w:val="center"/>
          </w:tcPr>
          <w:p w14:paraId="4576CE78" w14:textId="77777777" w:rsidR="007220FC" w:rsidRDefault="007220FC" w:rsidP="00525689">
            <w:r>
              <w:t>11-10-2015</w:t>
            </w:r>
          </w:p>
        </w:tc>
      </w:tr>
      <w:tr w:rsidR="007220FC" w14:paraId="4808BF63" w14:textId="77777777" w:rsidTr="008C43C0">
        <w:trPr>
          <w:trHeight w:val="280"/>
        </w:trPr>
        <w:tc>
          <w:tcPr>
            <w:tcW w:w="2360" w:type="dxa"/>
            <w:vAlign w:val="center"/>
          </w:tcPr>
          <w:p w14:paraId="79279728" w14:textId="77777777" w:rsidR="007220FC" w:rsidRDefault="007220FC" w:rsidP="00525689">
            <w:r>
              <w:t>Special Prerequisites</w:t>
            </w:r>
          </w:p>
        </w:tc>
        <w:tc>
          <w:tcPr>
            <w:tcW w:w="7000" w:type="dxa"/>
            <w:gridSpan w:val="2"/>
            <w:vAlign w:val="center"/>
          </w:tcPr>
          <w:p w14:paraId="7EDEE51F" w14:textId="77777777" w:rsidR="007220FC" w:rsidRDefault="007220FC" w:rsidP="00525689"/>
        </w:tc>
      </w:tr>
      <w:tr w:rsidR="007220FC" w14:paraId="243E0033" w14:textId="77777777" w:rsidTr="008C43C0">
        <w:trPr>
          <w:trHeight w:val="280"/>
        </w:trPr>
        <w:tc>
          <w:tcPr>
            <w:tcW w:w="2360" w:type="dxa"/>
            <w:vAlign w:val="center"/>
          </w:tcPr>
          <w:p w14:paraId="12A30CD0" w14:textId="77777777" w:rsidR="007220FC" w:rsidRDefault="007220FC" w:rsidP="00525689"/>
          <w:p w14:paraId="142F44DB" w14:textId="77777777" w:rsidR="007220FC" w:rsidRDefault="007220FC" w:rsidP="00525689">
            <w:r>
              <w:t>Step # / Action</w:t>
            </w:r>
          </w:p>
          <w:p w14:paraId="74714F5C" w14:textId="77777777" w:rsidR="007220FC" w:rsidRDefault="007220FC" w:rsidP="00525689"/>
        </w:tc>
        <w:tc>
          <w:tcPr>
            <w:tcW w:w="3500" w:type="dxa"/>
            <w:vAlign w:val="center"/>
          </w:tcPr>
          <w:p w14:paraId="39FE7967" w14:textId="77777777" w:rsidR="007220FC" w:rsidRDefault="007220FC" w:rsidP="00525689">
            <w:r>
              <w:t>Expected Result</w:t>
            </w:r>
          </w:p>
        </w:tc>
        <w:tc>
          <w:tcPr>
            <w:tcW w:w="3500" w:type="dxa"/>
            <w:vAlign w:val="center"/>
          </w:tcPr>
          <w:p w14:paraId="72843D5B" w14:textId="77777777" w:rsidR="007220FC" w:rsidRDefault="007220FC" w:rsidP="00525689"/>
          <w:p w14:paraId="5632BD33" w14:textId="77777777" w:rsidR="007220FC" w:rsidRDefault="007220FC" w:rsidP="00525689">
            <w:r>
              <w:t xml:space="preserve"> Actual Result</w:t>
            </w:r>
          </w:p>
          <w:p w14:paraId="73913227" w14:textId="77777777" w:rsidR="007220FC" w:rsidRDefault="007220FC" w:rsidP="00525689"/>
        </w:tc>
      </w:tr>
      <w:tr w:rsidR="007220FC" w14:paraId="53AE71B4" w14:textId="77777777" w:rsidTr="008C43C0">
        <w:trPr>
          <w:trHeight w:val="280"/>
        </w:trPr>
        <w:tc>
          <w:tcPr>
            <w:tcW w:w="2360" w:type="dxa"/>
            <w:vAlign w:val="center"/>
          </w:tcPr>
          <w:p w14:paraId="799A6C15" w14:textId="77777777" w:rsidR="007220FC" w:rsidRDefault="007220FC" w:rsidP="00525689">
            <w:r>
              <w:t>Step/Action 1</w:t>
            </w:r>
          </w:p>
        </w:tc>
        <w:tc>
          <w:tcPr>
            <w:tcW w:w="3500" w:type="dxa"/>
            <w:vAlign w:val="center"/>
          </w:tcPr>
          <w:p w14:paraId="34314D60" w14:textId="77777777" w:rsidR="007220FC" w:rsidRDefault="007220FC" w:rsidP="00525689">
            <w:r>
              <w:t>CW/CCW ops work</w:t>
            </w:r>
          </w:p>
        </w:tc>
        <w:tc>
          <w:tcPr>
            <w:tcW w:w="3500" w:type="dxa"/>
            <w:vAlign w:val="center"/>
          </w:tcPr>
          <w:p w14:paraId="62723D81" w14:textId="77777777" w:rsidR="007220FC" w:rsidRDefault="007220FC" w:rsidP="00525689"/>
        </w:tc>
      </w:tr>
      <w:tr w:rsidR="007220FC" w14:paraId="437741B1" w14:textId="77777777" w:rsidTr="008C43C0">
        <w:trPr>
          <w:trHeight w:val="280"/>
        </w:trPr>
        <w:tc>
          <w:tcPr>
            <w:tcW w:w="2360" w:type="dxa"/>
            <w:vAlign w:val="center"/>
          </w:tcPr>
          <w:p w14:paraId="664CD92F" w14:textId="77777777" w:rsidR="007220FC" w:rsidRDefault="007220FC" w:rsidP="00525689">
            <w:r>
              <w:t>Step/Action 2</w:t>
            </w:r>
          </w:p>
        </w:tc>
        <w:tc>
          <w:tcPr>
            <w:tcW w:w="3500" w:type="dxa"/>
            <w:vAlign w:val="center"/>
          </w:tcPr>
          <w:p w14:paraId="2D34D543" w14:textId="687C88F3" w:rsidR="007220FC" w:rsidRDefault="00810DD1" w:rsidP="00525689">
            <w:r>
              <w:t>micro stepping</w:t>
            </w:r>
            <w:r w:rsidR="007220FC">
              <w:t xml:space="preserve"> tolerances are met</w:t>
            </w:r>
          </w:p>
        </w:tc>
        <w:tc>
          <w:tcPr>
            <w:tcW w:w="3500" w:type="dxa"/>
            <w:vAlign w:val="center"/>
          </w:tcPr>
          <w:p w14:paraId="5EE64879" w14:textId="77777777" w:rsidR="007220FC" w:rsidRDefault="007220FC" w:rsidP="00525689"/>
        </w:tc>
      </w:tr>
      <w:tr w:rsidR="007220FC" w14:paraId="782F4879" w14:textId="77777777" w:rsidTr="008C43C0">
        <w:trPr>
          <w:trHeight w:val="280"/>
        </w:trPr>
        <w:tc>
          <w:tcPr>
            <w:tcW w:w="2360" w:type="dxa"/>
            <w:vAlign w:val="center"/>
          </w:tcPr>
          <w:p w14:paraId="5120072E" w14:textId="77777777" w:rsidR="007220FC" w:rsidRDefault="007220FC" w:rsidP="00525689">
            <w:r>
              <w:t>Step/Action 3</w:t>
            </w:r>
          </w:p>
        </w:tc>
        <w:tc>
          <w:tcPr>
            <w:tcW w:w="3500" w:type="dxa"/>
            <w:vAlign w:val="center"/>
          </w:tcPr>
          <w:p w14:paraId="54C04E6B" w14:textId="77777777" w:rsidR="007220FC" w:rsidRDefault="007220FC" w:rsidP="00525689">
            <w:r>
              <w:t>torque rating matches reality</w:t>
            </w:r>
          </w:p>
        </w:tc>
        <w:tc>
          <w:tcPr>
            <w:tcW w:w="3500" w:type="dxa"/>
            <w:vAlign w:val="center"/>
          </w:tcPr>
          <w:p w14:paraId="708D4F7C" w14:textId="77777777" w:rsidR="007220FC" w:rsidRDefault="007220FC" w:rsidP="00525689"/>
        </w:tc>
      </w:tr>
      <w:tr w:rsidR="007220FC" w14:paraId="1F719FEB" w14:textId="77777777" w:rsidTr="008C43C0">
        <w:trPr>
          <w:trHeight w:val="280"/>
        </w:trPr>
        <w:tc>
          <w:tcPr>
            <w:tcW w:w="2360" w:type="dxa"/>
            <w:vAlign w:val="center"/>
          </w:tcPr>
          <w:p w14:paraId="48FC30AF" w14:textId="77777777" w:rsidR="007220FC" w:rsidRDefault="007220FC" w:rsidP="00525689"/>
          <w:p w14:paraId="0DE4849E" w14:textId="77777777" w:rsidR="007220FC" w:rsidRDefault="007220FC" w:rsidP="00525689">
            <w:r>
              <w:t xml:space="preserve">Test Case Passed </w:t>
            </w:r>
            <w:r>
              <w:rPr>
                <w:color w:val="00B050"/>
                <w:sz w:val="28"/>
                <w:szCs w:val="28"/>
              </w:rPr>
              <w:t>YES/NO</w:t>
            </w:r>
          </w:p>
          <w:p w14:paraId="12C0491D" w14:textId="77777777" w:rsidR="007220FC" w:rsidRDefault="007220FC" w:rsidP="00525689"/>
        </w:tc>
        <w:tc>
          <w:tcPr>
            <w:tcW w:w="7000" w:type="dxa"/>
            <w:gridSpan w:val="2"/>
            <w:vAlign w:val="center"/>
          </w:tcPr>
          <w:p w14:paraId="75C19B59" w14:textId="77777777" w:rsidR="007220FC" w:rsidRDefault="007220FC" w:rsidP="00525689">
            <w:r>
              <w:t xml:space="preserve">Test Case </w:t>
            </w:r>
          </w:p>
        </w:tc>
      </w:tr>
      <w:tr w:rsidR="007220FC" w14:paraId="054B36DC" w14:textId="77777777" w:rsidTr="008C43C0">
        <w:trPr>
          <w:trHeight w:val="280"/>
        </w:trPr>
        <w:tc>
          <w:tcPr>
            <w:tcW w:w="2360" w:type="dxa"/>
            <w:vAlign w:val="center"/>
          </w:tcPr>
          <w:p w14:paraId="6510B424" w14:textId="77777777" w:rsidR="007220FC" w:rsidRDefault="007220FC" w:rsidP="00525689"/>
          <w:p w14:paraId="4CDBA4A4" w14:textId="77777777" w:rsidR="007220FC" w:rsidRDefault="007220FC" w:rsidP="00525689">
            <w:r>
              <w:t>Comments:</w:t>
            </w:r>
          </w:p>
          <w:p w14:paraId="21480012" w14:textId="77777777" w:rsidR="007220FC" w:rsidRDefault="007220FC" w:rsidP="00525689"/>
        </w:tc>
        <w:tc>
          <w:tcPr>
            <w:tcW w:w="7000" w:type="dxa"/>
            <w:gridSpan w:val="2"/>
            <w:vAlign w:val="center"/>
          </w:tcPr>
          <w:p w14:paraId="623779DE" w14:textId="77777777" w:rsidR="007220FC" w:rsidRDefault="007220FC" w:rsidP="00525689"/>
        </w:tc>
      </w:tr>
    </w:tbl>
    <w:p w14:paraId="3184370B" w14:textId="77777777" w:rsidR="007220FC" w:rsidRDefault="007220FC" w:rsidP="007220FC"/>
    <w:p w14:paraId="38405F6A" w14:textId="77777777" w:rsidR="007220FC" w:rsidRDefault="007220FC" w:rsidP="007220FC"/>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6"/>
        <w:gridCol w:w="4577"/>
        <w:gridCol w:w="4577"/>
      </w:tblGrid>
      <w:tr w:rsidR="007220FC" w14:paraId="5EAE2791" w14:textId="77777777" w:rsidTr="008C43C0">
        <w:trPr>
          <w:trHeight w:val="280"/>
        </w:trPr>
        <w:tc>
          <w:tcPr>
            <w:tcW w:w="2360" w:type="dxa"/>
            <w:vAlign w:val="center"/>
          </w:tcPr>
          <w:p w14:paraId="189924C0" w14:textId="77777777" w:rsidR="007220FC" w:rsidRDefault="007220FC" w:rsidP="00525689">
            <w:r>
              <w:t>Test Case ID / Name</w:t>
            </w:r>
          </w:p>
        </w:tc>
        <w:tc>
          <w:tcPr>
            <w:tcW w:w="7000" w:type="dxa"/>
            <w:gridSpan w:val="2"/>
            <w:vAlign w:val="center"/>
          </w:tcPr>
          <w:p w14:paraId="462398EA" w14:textId="77777777" w:rsidR="007220FC" w:rsidRDefault="007220FC" w:rsidP="00525689">
            <w:r>
              <w:rPr>
                <w:b/>
              </w:rPr>
              <w:t>CRT3 / Basic Servo Test</w:t>
            </w:r>
          </w:p>
        </w:tc>
      </w:tr>
      <w:tr w:rsidR="007220FC" w14:paraId="6F702E9C" w14:textId="77777777" w:rsidTr="008C43C0">
        <w:trPr>
          <w:trHeight w:val="280"/>
        </w:trPr>
        <w:tc>
          <w:tcPr>
            <w:tcW w:w="2360" w:type="dxa"/>
            <w:vAlign w:val="center"/>
          </w:tcPr>
          <w:p w14:paraId="5A30C85B" w14:textId="77777777" w:rsidR="007220FC" w:rsidRDefault="007220FC" w:rsidP="00525689">
            <w:r>
              <w:t>Date Created</w:t>
            </w:r>
          </w:p>
        </w:tc>
        <w:tc>
          <w:tcPr>
            <w:tcW w:w="7000" w:type="dxa"/>
            <w:gridSpan w:val="2"/>
            <w:vAlign w:val="center"/>
          </w:tcPr>
          <w:p w14:paraId="1C832D5E" w14:textId="77777777" w:rsidR="007220FC" w:rsidRDefault="007220FC" w:rsidP="00525689">
            <w:r>
              <w:t>10-27-2015</w:t>
            </w:r>
          </w:p>
        </w:tc>
      </w:tr>
      <w:tr w:rsidR="007220FC" w14:paraId="3802C8E9" w14:textId="77777777" w:rsidTr="008C43C0">
        <w:trPr>
          <w:trHeight w:val="280"/>
        </w:trPr>
        <w:tc>
          <w:tcPr>
            <w:tcW w:w="2360" w:type="dxa"/>
            <w:vAlign w:val="center"/>
          </w:tcPr>
          <w:p w14:paraId="3DB9111B" w14:textId="77777777" w:rsidR="007220FC" w:rsidRDefault="007220FC" w:rsidP="00525689">
            <w:r>
              <w:t>Created By</w:t>
            </w:r>
          </w:p>
        </w:tc>
        <w:tc>
          <w:tcPr>
            <w:tcW w:w="7000" w:type="dxa"/>
            <w:gridSpan w:val="2"/>
            <w:vAlign w:val="center"/>
          </w:tcPr>
          <w:p w14:paraId="7FD20B27" w14:textId="77777777" w:rsidR="007220FC" w:rsidRDefault="007220FC" w:rsidP="00525689">
            <w:r>
              <w:t>Evan Gilbert</w:t>
            </w:r>
          </w:p>
        </w:tc>
      </w:tr>
      <w:tr w:rsidR="007220FC" w14:paraId="7DCF0519" w14:textId="77777777" w:rsidTr="008C43C0">
        <w:trPr>
          <w:trHeight w:val="280"/>
        </w:trPr>
        <w:tc>
          <w:tcPr>
            <w:tcW w:w="2360" w:type="dxa"/>
            <w:vAlign w:val="center"/>
          </w:tcPr>
          <w:p w14:paraId="5DE2624B" w14:textId="77777777" w:rsidR="007220FC" w:rsidRDefault="007220FC" w:rsidP="00525689">
            <w:r>
              <w:t>Tester ID / Name</w:t>
            </w:r>
          </w:p>
        </w:tc>
        <w:tc>
          <w:tcPr>
            <w:tcW w:w="7000" w:type="dxa"/>
            <w:gridSpan w:val="2"/>
            <w:vAlign w:val="center"/>
          </w:tcPr>
          <w:p w14:paraId="50E1B44E" w14:textId="77777777" w:rsidR="007220FC" w:rsidRDefault="007220FC" w:rsidP="00525689">
            <w:r>
              <w:t>evanich / Evan Gilbert</w:t>
            </w:r>
          </w:p>
        </w:tc>
      </w:tr>
      <w:tr w:rsidR="007220FC" w14:paraId="5199E886" w14:textId="77777777" w:rsidTr="008C43C0">
        <w:trPr>
          <w:trHeight w:val="280"/>
        </w:trPr>
        <w:tc>
          <w:tcPr>
            <w:tcW w:w="2360" w:type="dxa"/>
            <w:vAlign w:val="center"/>
          </w:tcPr>
          <w:p w14:paraId="0A039E73" w14:textId="77777777" w:rsidR="007220FC" w:rsidRDefault="007220FC" w:rsidP="00525689">
            <w:r>
              <w:t>Test Date</w:t>
            </w:r>
          </w:p>
        </w:tc>
        <w:tc>
          <w:tcPr>
            <w:tcW w:w="7000" w:type="dxa"/>
            <w:gridSpan w:val="2"/>
            <w:vAlign w:val="center"/>
          </w:tcPr>
          <w:p w14:paraId="47E259C0" w14:textId="77777777" w:rsidR="007220FC" w:rsidRDefault="007220FC" w:rsidP="00525689">
            <w:r>
              <w:t>TBD</w:t>
            </w:r>
          </w:p>
        </w:tc>
      </w:tr>
      <w:tr w:rsidR="007220FC" w14:paraId="4EBB89E7" w14:textId="77777777" w:rsidTr="008C43C0">
        <w:trPr>
          <w:trHeight w:val="280"/>
        </w:trPr>
        <w:tc>
          <w:tcPr>
            <w:tcW w:w="2360" w:type="dxa"/>
            <w:vAlign w:val="center"/>
          </w:tcPr>
          <w:p w14:paraId="187A4B5A" w14:textId="77777777" w:rsidR="007220FC" w:rsidRDefault="007220FC" w:rsidP="00525689">
            <w:r>
              <w:t>Special Prerequisites</w:t>
            </w:r>
          </w:p>
        </w:tc>
        <w:tc>
          <w:tcPr>
            <w:tcW w:w="7000" w:type="dxa"/>
            <w:gridSpan w:val="2"/>
            <w:vAlign w:val="center"/>
          </w:tcPr>
          <w:p w14:paraId="26A97A0A" w14:textId="77777777" w:rsidR="007220FC" w:rsidRDefault="007220FC" w:rsidP="00525689"/>
        </w:tc>
      </w:tr>
      <w:tr w:rsidR="007220FC" w14:paraId="36DE11DA" w14:textId="77777777" w:rsidTr="008C43C0">
        <w:trPr>
          <w:trHeight w:val="280"/>
        </w:trPr>
        <w:tc>
          <w:tcPr>
            <w:tcW w:w="2360" w:type="dxa"/>
            <w:vAlign w:val="center"/>
          </w:tcPr>
          <w:p w14:paraId="0BA64C92" w14:textId="77777777" w:rsidR="007220FC" w:rsidRDefault="007220FC" w:rsidP="00525689"/>
          <w:p w14:paraId="05D434DD" w14:textId="77777777" w:rsidR="007220FC" w:rsidRDefault="007220FC" w:rsidP="00525689">
            <w:r>
              <w:t>Step # / Action</w:t>
            </w:r>
          </w:p>
          <w:p w14:paraId="38FCC220" w14:textId="77777777" w:rsidR="007220FC" w:rsidRDefault="007220FC" w:rsidP="00525689"/>
        </w:tc>
        <w:tc>
          <w:tcPr>
            <w:tcW w:w="3500" w:type="dxa"/>
            <w:vAlign w:val="center"/>
          </w:tcPr>
          <w:p w14:paraId="53B0162C" w14:textId="77777777" w:rsidR="007220FC" w:rsidRDefault="007220FC" w:rsidP="00525689"/>
          <w:p w14:paraId="254F79F1" w14:textId="77777777" w:rsidR="007220FC" w:rsidRDefault="007220FC" w:rsidP="00525689">
            <w:r>
              <w:t>Expected Result</w:t>
            </w:r>
          </w:p>
        </w:tc>
        <w:tc>
          <w:tcPr>
            <w:tcW w:w="3500" w:type="dxa"/>
            <w:vAlign w:val="center"/>
          </w:tcPr>
          <w:p w14:paraId="7505D1DD" w14:textId="77777777" w:rsidR="007220FC" w:rsidRDefault="007220FC" w:rsidP="00525689"/>
          <w:p w14:paraId="7B50F7C7" w14:textId="77777777" w:rsidR="007220FC" w:rsidRDefault="007220FC" w:rsidP="00525689">
            <w:r>
              <w:t xml:space="preserve"> Actual Result</w:t>
            </w:r>
          </w:p>
          <w:p w14:paraId="6C3E8E18" w14:textId="77777777" w:rsidR="007220FC" w:rsidRDefault="007220FC" w:rsidP="00525689"/>
        </w:tc>
      </w:tr>
      <w:tr w:rsidR="007220FC" w14:paraId="3B9F84DD" w14:textId="77777777" w:rsidTr="008C43C0">
        <w:trPr>
          <w:trHeight w:val="280"/>
        </w:trPr>
        <w:tc>
          <w:tcPr>
            <w:tcW w:w="2360" w:type="dxa"/>
            <w:vAlign w:val="center"/>
          </w:tcPr>
          <w:p w14:paraId="005F97AA" w14:textId="77777777" w:rsidR="007220FC" w:rsidRDefault="007220FC" w:rsidP="00525689">
            <w:r>
              <w:t>Step/Action 1</w:t>
            </w:r>
          </w:p>
        </w:tc>
        <w:tc>
          <w:tcPr>
            <w:tcW w:w="3500" w:type="dxa"/>
            <w:vAlign w:val="center"/>
          </w:tcPr>
          <w:p w14:paraId="6E4A0276" w14:textId="77777777" w:rsidR="007220FC" w:rsidRDefault="007220FC" w:rsidP="00525689">
            <w:r>
              <w:t>servo should hit target returns</w:t>
            </w:r>
          </w:p>
        </w:tc>
        <w:tc>
          <w:tcPr>
            <w:tcW w:w="3500" w:type="dxa"/>
            <w:vAlign w:val="center"/>
          </w:tcPr>
          <w:p w14:paraId="284D616E" w14:textId="77777777" w:rsidR="007220FC" w:rsidRDefault="007220FC" w:rsidP="00525689"/>
        </w:tc>
      </w:tr>
      <w:tr w:rsidR="007220FC" w14:paraId="28F2084D" w14:textId="77777777" w:rsidTr="008C43C0">
        <w:trPr>
          <w:trHeight w:val="280"/>
        </w:trPr>
        <w:tc>
          <w:tcPr>
            <w:tcW w:w="2360" w:type="dxa"/>
            <w:vAlign w:val="center"/>
          </w:tcPr>
          <w:p w14:paraId="71B8EC32" w14:textId="77777777" w:rsidR="007220FC" w:rsidRDefault="007220FC" w:rsidP="00525689">
            <w:r>
              <w:t>Step/Action 2</w:t>
            </w:r>
          </w:p>
        </w:tc>
        <w:tc>
          <w:tcPr>
            <w:tcW w:w="3500" w:type="dxa"/>
            <w:vAlign w:val="center"/>
          </w:tcPr>
          <w:p w14:paraId="5E4A392A" w14:textId="77777777" w:rsidR="007220FC" w:rsidRDefault="007220FC" w:rsidP="00525689">
            <w:r>
              <w:t>servo should record target values</w:t>
            </w:r>
          </w:p>
        </w:tc>
        <w:tc>
          <w:tcPr>
            <w:tcW w:w="3500" w:type="dxa"/>
            <w:vAlign w:val="center"/>
          </w:tcPr>
          <w:p w14:paraId="607FFBF6" w14:textId="77777777" w:rsidR="007220FC" w:rsidRDefault="007220FC" w:rsidP="00525689"/>
        </w:tc>
      </w:tr>
      <w:tr w:rsidR="007220FC" w14:paraId="026F5BDD" w14:textId="77777777" w:rsidTr="008C43C0">
        <w:trPr>
          <w:trHeight w:val="280"/>
        </w:trPr>
        <w:tc>
          <w:tcPr>
            <w:tcW w:w="2360" w:type="dxa"/>
            <w:vAlign w:val="center"/>
          </w:tcPr>
          <w:p w14:paraId="68353615" w14:textId="77777777" w:rsidR="007220FC" w:rsidRDefault="007220FC" w:rsidP="00525689">
            <w:r>
              <w:t>Step/Action 3</w:t>
            </w:r>
          </w:p>
        </w:tc>
        <w:tc>
          <w:tcPr>
            <w:tcW w:w="3500" w:type="dxa"/>
            <w:vAlign w:val="center"/>
          </w:tcPr>
          <w:p w14:paraId="5C68A1BD" w14:textId="77777777" w:rsidR="007220FC" w:rsidRDefault="007220FC" w:rsidP="00525689">
            <w:r>
              <w:t>rated servo torque should match reality</w:t>
            </w:r>
          </w:p>
        </w:tc>
        <w:tc>
          <w:tcPr>
            <w:tcW w:w="3500" w:type="dxa"/>
            <w:vAlign w:val="center"/>
          </w:tcPr>
          <w:p w14:paraId="3511AEE5" w14:textId="77777777" w:rsidR="007220FC" w:rsidRDefault="007220FC" w:rsidP="00525689"/>
        </w:tc>
      </w:tr>
      <w:tr w:rsidR="007220FC" w14:paraId="1241BC1E" w14:textId="77777777" w:rsidTr="008C43C0">
        <w:trPr>
          <w:trHeight w:val="280"/>
        </w:trPr>
        <w:tc>
          <w:tcPr>
            <w:tcW w:w="2360" w:type="dxa"/>
            <w:vAlign w:val="center"/>
          </w:tcPr>
          <w:p w14:paraId="0523EA81" w14:textId="77777777" w:rsidR="007220FC" w:rsidRDefault="007220FC" w:rsidP="00525689"/>
          <w:p w14:paraId="4DE819B3" w14:textId="77777777" w:rsidR="007220FC" w:rsidRDefault="007220FC" w:rsidP="00525689">
            <w:r>
              <w:t xml:space="preserve">Test Case Passed </w:t>
            </w:r>
            <w:r>
              <w:rPr>
                <w:color w:val="00B050"/>
                <w:sz w:val="28"/>
                <w:szCs w:val="28"/>
              </w:rPr>
              <w:t>YES/NO</w:t>
            </w:r>
          </w:p>
          <w:p w14:paraId="5C2ED9C2" w14:textId="77777777" w:rsidR="007220FC" w:rsidRDefault="007220FC" w:rsidP="00525689"/>
        </w:tc>
        <w:tc>
          <w:tcPr>
            <w:tcW w:w="7000" w:type="dxa"/>
            <w:gridSpan w:val="2"/>
            <w:vAlign w:val="center"/>
          </w:tcPr>
          <w:p w14:paraId="0C64CE0F" w14:textId="77777777" w:rsidR="007220FC" w:rsidRDefault="007220FC" w:rsidP="00525689">
            <w:r>
              <w:t xml:space="preserve">Test Case </w:t>
            </w:r>
          </w:p>
        </w:tc>
      </w:tr>
      <w:tr w:rsidR="007220FC" w14:paraId="52252732" w14:textId="77777777" w:rsidTr="008C43C0">
        <w:trPr>
          <w:trHeight w:val="280"/>
        </w:trPr>
        <w:tc>
          <w:tcPr>
            <w:tcW w:w="2360" w:type="dxa"/>
            <w:vAlign w:val="center"/>
          </w:tcPr>
          <w:p w14:paraId="7EDA73E1" w14:textId="77777777" w:rsidR="007220FC" w:rsidRDefault="007220FC" w:rsidP="00525689"/>
          <w:p w14:paraId="1D9C8CA8" w14:textId="77777777" w:rsidR="007220FC" w:rsidRDefault="007220FC" w:rsidP="00525689">
            <w:r>
              <w:t>Comments:</w:t>
            </w:r>
          </w:p>
          <w:p w14:paraId="19CCBDB5" w14:textId="77777777" w:rsidR="007220FC" w:rsidRDefault="007220FC" w:rsidP="00525689"/>
        </w:tc>
        <w:tc>
          <w:tcPr>
            <w:tcW w:w="7000" w:type="dxa"/>
            <w:gridSpan w:val="2"/>
            <w:vAlign w:val="center"/>
          </w:tcPr>
          <w:p w14:paraId="5E9696D4" w14:textId="77777777" w:rsidR="007220FC" w:rsidRDefault="007220FC" w:rsidP="00525689"/>
        </w:tc>
      </w:tr>
    </w:tbl>
    <w:p w14:paraId="765D7D61" w14:textId="77777777" w:rsidR="007220FC" w:rsidRDefault="007220FC" w:rsidP="007220FC"/>
    <w:p w14:paraId="7B9FF8BB" w14:textId="77777777" w:rsidR="007220FC" w:rsidRDefault="007220FC" w:rsidP="007220FC"/>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6"/>
        <w:gridCol w:w="4577"/>
        <w:gridCol w:w="4577"/>
      </w:tblGrid>
      <w:tr w:rsidR="007220FC" w14:paraId="582BDA9A" w14:textId="77777777" w:rsidTr="008C43C0">
        <w:trPr>
          <w:trHeight w:val="280"/>
        </w:trPr>
        <w:tc>
          <w:tcPr>
            <w:tcW w:w="2360" w:type="dxa"/>
            <w:vAlign w:val="center"/>
          </w:tcPr>
          <w:p w14:paraId="43161FEF" w14:textId="77777777" w:rsidR="007220FC" w:rsidRDefault="007220FC" w:rsidP="00525689">
            <w:r>
              <w:t>Test Case ID / Name</w:t>
            </w:r>
          </w:p>
        </w:tc>
        <w:tc>
          <w:tcPr>
            <w:tcW w:w="7000" w:type="dxa"/>
            <w:gridSpan w:val="2"/>
            <w:vAlign w:val="center"/>
          </w:tcPr>
          <w:p w14:paraId="42D3F35C" w14:textId="77777777" w:rsidR="007220FC" w:rsidRDefault="007220FC" w:rsidP="00525689">
            <w:r>
              <w:rPr>
                <w:b/>
              </w:rPr>
              <w:t>CRT4 /Gantry Carriage Calibration</w:t>
            </w:r>
          </w:p>
        </w:tc>
      </w:tr>
      <w:tr w:rsidR="007220FC" w14:paraId="65F8AC87" w14:textId="77777777" w:rsidTr="008C43C0">
        <w:trPr>
          <w:trHeight w:val="280"/>
        </w:trPr>
        <w:tc>
          <w:tcPr>
            <w:tcW w:w="2360" w:type="dxa"/>
            <w:vAlign w:val="center"/>
          </w:tcPr>
          <w:p w14:paraId="256E190B" w14:textId="77777777" w:rsidR="007220FC" w:rsidRDefault="007220FC" w:rsidP="00525689">
            <w:r>
              <w:t>Date Created</w:t>
            </w:r>
          </w:p>
        </w:tc>
        <w:tc>
          <w:tcPr>
            <w:tcW w:w="7000" w:type="dxa"/>
            <w:gridSpan w:val="2"/>
            <w:vAlign w:val="center"/>
          </w:tcPr>
          <w:p w14:paraId="0BC37F56" w14:textId="77777777" w:rsidR="007220FC" w:rsidRDefault="007220FC" w:rsidP="00525689">
            <w:r>
              <w:t>10-27-2015</w:t>
            </w:r>
          </w:p>
        </w:tc>
      </w:tr>
      <w:tr w:rsidR="007220FC" w14:paraId="13517883" w14:textId="77777777" w:rsidTr="008C43C0">
        <w:trPr>
          <w:trHeight w:val="280"/>
        </w:trPr>
        <w:tc>
          <w:tcPr>
            <w:tcW w:w="2360" w:type="dxa"/>
            <w:vAlign w:val="center"/>
          </w:tcPr>
          <w:p w14:paraId="0FFFB048" w14:textId="77777777" w:rsidR="007220FC" w:rsidRDefault="007220FC" w:rsidP="00525689">
            <w:r>
              <w:t>Created By</w:t>
            </w:r>
          </w:p>
        </w:tc>
        <w:tc>
          <w:tcPr>
            <w:tcW w:w="7000" w:type="dxa"/>
            <w:gridSpan w:val="2"/>
            <w:vAlign w:val="center"/>
          </w:tcPr>
          <w:p w14:paraId="5F1A6996" w14:textId="77777777" w:rsidR="007220FC" w:rsidRDefault="007220FC" w:rsidP="00525689">
            <w:r>
              <w:t>Evan Gilbert</w:t>
            </w:r>
          </w:p>
        </w:tc>
      </w:tr>
      <w:tr w:rsidR="007220FC" w14:paraId="36569008" w14:textId="77777777" w:rsidTr="008C43C0">
        <w:trPr>
          <w:trHeight w:val="280"/>
        </w:trPr>
        <w:tc>
          <w:tcPr>
            <w:tcW w:w="2360" w:type="dxa"/>
            <w:vAlign w:val="center"/>
          </w:tcPr>
          <w:p w14:paraId="3788E4F9" w14:textId="77777777" w:rsidR="007220FC" w:rsidRDefault="007220FC" w:rsidP="00525689">
            <w:r>
              <w:t>Tester ID / Name</w:t>
            </w:r>
          </w:p>
        </w:tc>
        <w:tc>
          <w:tcPr>
            <w:tcW w:w="7000" w:type="dxa"/>
            <w:gridSpan w:val="2"/>
            <w:vAlign w:val="center"/>
          </w:tcPr>
          <w:p w14:paraId="19C504D1" w14:textId="77777777" w:rsidR="007220FC" w:rsidRDefault="007220FC" w:rsidP="00525689">
            <w:r>
              <w:t>evanich / Evan Gilbert</w:t>
            </w:r>
          </w:p>
        </w:tc>
      </w:tr>
      <w:tr w:rsidR="007220FC" w14:paraId="3CA1AFD9" w14:textId="77777777" w:rsidTr="008C43C0">
        <w:trPr>
          <w:trHeight w:val="280"/>
        </w:trPr>
        <w:tc>
          <w:tcPr>
            <w:tcW w:w="2360" w:type="dxa"/>
            <w:vAlign w:val="center"/>
          </w:tcPr>
          <w:p w14:paraId="31E04F09" w14:textId="77777777" w:rsidR="007220FC" w:rsidRDefault="007220FC" w:rsidP="00525689">
            <w:r>
              <w:t>Test Date</w:t>
            </w:r>
          </w:p>
        </w:tc>
        <w:tc>
          <w:tcPr>
            <w:tcW w:w="7000" w:type="dxa"/>
            <w:gridSpan w:val="2"/>
            <w:vAlign w:val="center"/>
          </w:tcPr>
          <w:p w14:paraId="0544D4BB" w14:textId="77777777" w:rsidR="007220FC" w:rsidRDefault="007220FC" w:rsidP="00525689">
            <w:r>
              <w:t>TBD</w:t>
            </w:r>
          </w:p>
        </w:tc>
      </w:tr>
      <w:tr w:rsidR="007220FC" w14:paraId="15E641F4" w14:textId="77777777" w:rsidTr="008C43C0">
        <w:trPr>
          <w:trHeight w:val="280"/>
        </w:trPr>
        <w:tc>
          <w:tcPr>
            <w:tcW w:w="2360" w:type="dxa"/>
            <w:vAlign w:val="center"/>
          </w:tcPr>
          <w:p w14:paraId="21E3EE3A" w14:textId="77777777" w:rsidR="007220FC" w:rsidRDefault="007220FC" w:rsidP="00525689">
            <w:r>
              <w:t>Special Prerequisites</w:t>
            </w:r>
          </w:p>
        </w:tc>
        <w:tc>
          <w:tcPr>
            <w:tcW w:w="7000" w:type="dxa"/>
            <w:gridSpan w:val="2"/>
            <w:vAlign w:val="center"/>
          </w:tcPr>
          <w:p w14:paraId="4036EB1B" w14:textId="77777777" w:rsidR="007220FC" w:rsidRDefault="007220FC" w:rsidP="00525689"/>
        </w:tc>
      </w:tr>
      <w:tr w:rsidR="007220FC" w14:paraId="086DB01B" w14:textId="77777777" w:rsidTr="008C43C0">
        <w:trPr>
          <w:trHeight w:val="280"/>
        </w:trPr>
        <w:tc>
          <w:tcPr>
            <w:tcW w:w="2360" w:type="dxa"/>
            <w:vAlign w:val="center"/>
          </w:tcPr>
          <w:p w14:paraId="3D7CEAA2" w14:textId="77777777" w:rsidR="007220FC" w:rsidRDefault="007220FC" w:rsidP="00525689"/>
          <w:p w14:paraId="7C421D24" w14:textId="77777777" w:rsidR="007220FC" w:rsidRDefault="007220FC" w:rsidP="00525689">
            <w:r>
              <w:t>Step # / Action</w:t>
            </w:r>
          </w:p>
          <w:p w14:paraId="0F64FB8C" w14:textId="77777777" w:rsidR="007220FC" w:rsidRDefault="007220FC" w:rsidP="00525689"/>
        </w:tc>
        <w:tc>
          <w:tcPr>
            <w:tcW w:w="3500" w:type="dxa"/>
            <w:vAlign w:val="center"/>
          </w:tcPr>
          <w:p w14:paraId="3012DAF0" w14:textId="77777777" w:rsidR="007220FC" w:rsidRDefault="007220FC" w:rsidP="00525689">
            <w:r>
              <w:t>Expected Result</w:t>
            </w:r>
          </w:p>
        </w:tc>
        <w:tc>
          <w:tcPr>
            <w:tcW w:w="3500" w:type="dxa"/>
            <w:vAlign w:val="center"/>
          </w:tcPr>
          <w:p w14:paraId="5E66020D" w14:textId="77777777" w:rsidR="007220FC" w:rsidRDefault="007220FC" w:rsidP="00525689"/>
          <w:p w14:paraId="0A6996E6" w14:textId="77777777" w:rsidR="007220FC" w:rsidRDefault="007220FC" w:rsidP="00525689">
            <w:r>
              <w:t xml:space="preserve"> Actual Result</w:t>
            </w:r>
          </w:p>
          <w:p w14:paraId="0FCEB7CB" w14:textId="77777777" w:rsidR="007220FC" w:rsidRDefault="007220FC" w:rsidP="00525689"/>
        </w:tc>
      </w:tr>
      <w:tr w:rsidR="007220FC" w14:paraId="65F4ADD9" w14:textId="77777777" w:rsidTr="008C43C0">
        <w:trPr>
          <w:trHeight w:val="280"/>
        </w:trPr>
        <w:tc>
          <w:tcPr>
            <w:tcW w:w="2360" w:type="dxa"/>
            <w:vAlign w:val="center"/>
          </w:tcPr>
          <w:p w14:paraId="7309A89D" w14:textId="77777777" w:rsidR="007220FC" w:rsidRDefault="007220FC" w:rsidP="00525689">
            <w:r>
              <w:t>Step/Action 1</w:t>
            </w:r>
          </w:p>
        </w:tc>
        <w:tc>
          <w:tcPr>
            <w:tcW w:w="3500" w:type="dxa"/>
            <w:vAlign w:val="center"/>
          </w:tcPr>
          <w:p w14:paraId="549680B3" w14:textId="77777777" w:rsidR="007220FC" w:rsidRDefault="007220FC" w:rsidP="00525689">
            <w:r>
              <w:t xml:space="preserve">the gantry wheels should neither stick nor jog in place </w:t>
            </w:r>
          </w:p>
        </w:tc>
        <w:tc>
          <w:tcPr>
            <w:tcW w:w="3500" w:type="dxa"/>
            <w:vAlign w:val="center"/>
          </w:tcPr>
          <w:p w14:paraId="2CD441FF" w14:textId="77777777" w:rsidR="007220FC" w:rsidRDefault="007220FC" w:rsidP="00525689"/>
        </w:tc>
      </w:tr>
      <w:tr w:rsidR="007220FC" w14:paraId="19C12923" w14:textId="77777777" w:rsidTr="008C43C0">
        <w:trPr>
          <w:trHeight w:val="280"/>
        </w:trPr>
        <w:tc>
          <w:tcPr>
            <w:tcW w:w="2360" w:type="dxa"/>
            <w:vAlign w:val="center"/>
          </w:tcPr>
          <w:p w14:paraId="76BE5258" w14:textId="77777777" w:rsidR="007220FC" w:rsidRDefault="007220FC" w:rsidP="00525689"/>
          <w:p w14:paraId="7E69E51D" w14:textId="77777777" w:rsidR="007220FC" w:rsidRDefault="007220FC" w:rsidP="00525689">
            <w:r>
              <w:t xml:space="preserve">Test Case Passed </w:t>
            </w:r>
            <w:r>
              <w:rPr>
                <w:color w:val="00B050"/>
                <w:sz w:val="28"/>
                <w:szCs w:val="28"/>
              </w:rPr>
              <w:t>YES/NO</w:t>
            </w:r>
          </w:p>
          <w:p w14:paraId="3F878026" w14:textId="77777777" w:rsidR="007220FC" w:rsidRDefault="007220FC" w:rsidP="00525689"/>
        </w:tc>
        <w:tc>
          <w:tcPr>
            <w:tcW w:w="7000" w:type="dxa"/>
            <w:gridSpan w:val="2"/>
            <w:vAlign w:val="center"/>
          </w:tcPr>
          <w:p w14:paraId="4C4BF9F6" w14:textId="77777777" w:rsidR="007220FC" w:rsidRDefault="007220FC" w:rsidP="00525689">
            <w:r>
              <w:t xml:space="preserve">Test Case </w:t>
            </w:r>
          </w:p>
        </w:tc>
      </w:tr>
      <w:tr w:rsidR="007220FC" w14:paraId="7A4E16E7" w14:textId="77777777" w:rsidTr="008C43C0">
        <w:trPr>
          <w:trHeight w:val="280"/>
        </w:trPr>
        <w:tc>
          <w:tcPr>
            <w:tcW w:w="2360" w:type="dxa"/>
            <w:vAlign w:val="center"/>
          </w:tcPr>
          <w:p w14:paraId="2253E43B" w14:textId="77777777" w:rsidR="007220FC" w:rsidRDefault="007220FC" w:rsidP="00525689"/>
          <w:p w14:paraId="07676DF9" w14:textId="77777777" w:rsidR="007220FC" w:rsidRDefault="007220FC" w:rsidP="00525689">
            <w:r>
              <w:t>Comments:</w:t>
            </w:r>
          </w:p>
          <w:p w14:paraId="25F2A853" w14:textId="77777777" w:rsidR="007220FC" w:rsidRDefault="007220FC" w:rsidP="00525689"/>
        </w:tc>
        <w:tc>
          <w:tcPr>
            <w:tcW w:w="7000" w:type="dxa"/>
            <w:gridSpan w:val="2"/>
            <w:vAlign w:val="center"/>
          </w:tcPr>
          <w:p w14:paraId="69303AD6" w14:textId="77777777" w:rsidR="007220FC" w:rsidRDefault="007220FC" w:rsidP="00525689"/>
        </w:tc>
      </w:tr>
    </w:tbl>
    <w:p w14:paraId="20D1A317" w14:textId="77777777" w:rsidR="007220FC" w:rsidRDefault="007220FC" w:rsidP="007220FC"/>
    <w:p w14:paraId="256A76E8" w14:textId="77777777" w:rsidR="007220FC" w:rsidRDefault="007220FC" w:rsidP="007220FC"/>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6"/>
        <w:gridCol w:w="4577"/>
        <w:gridCol w:w="4577"/>
      </w:tblGrid>
      <w:tr w:rsidR="007220FC" w14:paraId="25137A54" w14:textId="77777777" w:rsidTr="008C43C0">
        <w:trPr>
          <w:trHeight w:val="280"/>
        </w:trPr>
        <w:tc>
          <w:tcPr>
            <w:tcW w:w="2360" w:type="dxa"/>
            <w:vAlign w:val="center"/>
          </w:tcPr>
          <w:p w14:paraId="00607C0D" w14:textId="77777777" w:rsidR="007220FC" w:rsidRDefault="007220FC" w:rsidP="00525689">
            <w:r>
              <w:t>Test Case ID / Name</w:t>
            </w:r>
          </w:p>
        </w:tc>
        <w:tc>
          <w:tcPr>
            <w:tcW w:w="7000" w:type="dxa"/>
            <w:gridSpan w:val="2"/>
            <w:vAlign w:val="center"/>
          </w:tcPr>
          <w:p w14:paraId="1083A311" w14:textId="77777777" w:rsidR="007220FC" w:rsidRDefault="007220FC" w:rsidP="00525689">
            <w:r>
              <w:rPr>
                <w:b/>
              </w:rPr>
              <w:t>CRT5 / Cable Management Test</w:t>
            </w:r>
          </w:p>
        </w:tc>
      </w:tr>
      <w:tr w:rsidR="007220FC" w14:paraId="1EBFE761" w14:textId="77777777" w:rsidTr="008C43C0">
        <w:trPr>
          <w:trHeight w:val="280"/>
        </w:trPr>
        <w:tc>
          <w:tcPr>
            <w:tcW w:w="2360" w:type="dxa"/>
            <w:vAlign w:val="center"/>
          </w:tcPr>
          <w:p w14:paraId="77489E5E" w14:textId="77777777" w:rsidR="007220FC" w:rsidRDefault="007220FC" w:rsidP="00525689">
            <w:r>
              <w:t>Date Created</w:t>
            </w:r>
          </w:p>
        </w:tc>
        <w:tc>
          <w:tcPr>
            <w:tcW w:w="7000" w:type="dxa"/>
            <w:gridSpan w:val="2"/>
            <w:vAlign w:val="center"/>
          </w:tcPr>
          <w:p w14:paraId="37F074DC" w14:textId="77777777" w:rsidR="007220FC" w:rsidRDefault="007220FC" w:rsidP="00525689">
            <w:r>
              <w:t>10-27-2015</w:t>
            </w:r>
          </w:p>
        </w:tc>
      </w:tr>
      <w:tr w:rsidR="007220FC" w14:paraId="226A397B" w14:textId="77777777" w:rsidTr="008C43C0">
        <w:trPr>
          <w:trHeight w:val="280"/>
        </w:trPr>
        <w:tc>
          <w:tcPr>
            <w:tcW w:w="2360" w:type="dxa"/>
            <w:vAlign w:val="center"/>
          </w:tcPr>
          <w:p w14:paraId="431C2458" w14:textId="77777777" w:rsidR="007220FC" w:rsidRDefault="007220FC" w:rsidP="00525689">
            <w:r>
              <w:t>Created By</w:t>
            </w:r>
          </w:p>
        </w:tc>
        <w:tc>
          <w:tcPr>
            <w:tcW w:w="7000" w:type="dxa"/>
            <w:gridSpan w:val="2"/>
            <w:vAlign w:val="center"/>
          </w:tcPr>
          <w:p w14:paraId="29AB0EF9" w14:textId="77777777" w:rsidR="007220FC" w:rsidRDefault="007220FC" w:rsidP="00525689">
            <w:r>
              <w:t>Evan Gilbert</w:t>
            </w:r>
          </w:p>
        </w:tc>
      </w:tr>
      <w:tr w:rsidR="007220FC" w14:paraId="66FF5AA1" w14:textId="77777777" w:rsidTr="008C43C0">
        <w:trPr>
          <w:trHeight w:val="280"/>
        </w:trPr>
        <w:tc>
          <w:tcPr>
            <w:tcW w:w="2360" w:type="dxa"/>
            <w:vAlign w:val="center"/>
          </w:tcPr>
          <w:p w14:paraId="602BE10C" w14:textId="77777777" w:rsidR="007220FC" w:rsidRDefault="007220FC" w:rsidP="00525689">
            <w:r>
              <w:t>Tester ID / Name</w:t>
            </w:r>
          </w:p>
        </w:tc>
        <w:tc>
          <w:tcPr>
            <w:tcW w:w="7000" w:type="dxa"/>
            <w:gridSpan w:val="2"/>
            <w:vAlign w:val="center"/>
          </w:tcPr>
          <w:p w14:paraId="0E658080" w14:textId="77777777" w:rsidR="007220FC" w:rsidRDefault="007220FC" w:rsidP="00525689">
            <w:r>
              <w:t>evanich / Evan Gilbert</w:t>
            </w:r>
          </w:p>
        </w:tc>
      </w:tr>
      <w:tr w:rsidR="007220FC" w14:paraId="138CC1B1" w14:textId="77777777" w:rsidTr="008C43C0">
        <w:trPr>
          <w:trHeight w:val="280"/>
        </w:trPr>
        <w:tc>
          <w:tcPr>
            <w:tcW w:w="2360" w:type="dxa"/>
            <w:vAlign w:val="center"/>
          </w:tcPr>
          <w:p w14:paraId="6D44D22A" w14:textId="77777777" w:rsidR="007220FC" w:rsidRDefault="007220FC" w:rsidP="00525689">
            <w:r>
              <w:t>Test Date</w:t>
            </w:r>
          </w:p>
        </w:tc>
        <w:tc>
          <w:tcPr>
            <w:tcW w:w="7000" w:type="dxa"/>
            <w:gridSpan w:val="2"/>
            <w:vAlign w:val="center"/>
          </w:tcPr>
          <w:p w14:paraId="043F82E2" w14:textId="77777777" w:rsidR="007220FC" w:rsidRDefault="007220FC" w:rsidP="00525689">
            <w:r>
              <w:t>TBD</w:t>
            </w:r>
          </w:p>
        </w:tc>
      </w:tr>
      <w:tr w:rsidR="007220FC" w14:paraId="3E9B7ABA" w14:textId="77777777" w:rsidTr="008C43C0">
        <w:trPr>
          <w:trHeight w:val="280"/>
        </w:trPr>
        <w:tc>
          <w:tcPr>
            <w:tcW w:w="2360" w:type="dxa"/>
            <w:vAlign w:val="center"/>
          </w:tcPr>
          <w:p w14:paraId="19EF4F83" w14:textId="77777777" w:rsidR="007220FC" w:rsidRDefault="007220FC" w:rsidP="00525689">
            <w:r>
              <w:t>Special Prerequisites</w:t>
            </w:r>
          </w:p>
        </w:tc>
        <w:tc>
          <w:tcPr>
            <w:tcW w:w="7000" w:type="dxa"/>
            <w:gridSpan w:val="2"/>
            <w:vAlign w:val="center"/>
          </w:tcPr>
          <w:p w14:paraId="0CCA0E83" w14:textId="77777777" w:rsidR="007220FC" w:rsidRDefault="007220FC" w:rsidP="00525689"/>
        </w:tc>
      </w:tr>
      <w:tr w:rsidR="007220FC" w14:paraId="334D6B0B" w14:textId="77777777" w:rsidTr="008C43C0">
        <w:trPr>
          <w:trHeight w:val="280"/>
        </w:trPr>
        <w:tc>
          <w:tcPr>
            <w:tcW w:w="2360" w:type="dxa"/>
            <w:vAlign w:val="center"/>
          </w:tcPr>
          <w:p w14:paraId="6DC001D1" w14:textId="77777777" w:rsidR="007220FC" w:rsidRDefault="007220FC" w:rsidP="00525689"/>
          <w:p w14:paraId="7A129D5E" w14:textId="77777777" w:rsidR="007220FC" w:rsidRDefault="007220FC" w:rsidP="00525689">
            <w:r>
              <w:t>Step # / Action</w:t>
            </w:r>
          </w:p>
          <w:p w14:paraId="372C1576" w14:textId="77777777" w:rsidR="007220FC" w:rsidRDefault="007220FC" w:rsidP="00525689"/>
        </w:tc>
        <w:tc>
          <w:tcPr>
            <w:tcW w:w="3500" w:type="dxa"/>
            <w:vAlign w:val="center"/>
          </w:tcPr>
          <w:p w14:paraId="31402284" w14:textId="77777777" w:rsidR="007220FC" w:rsidRDefault="007220FC" w:rsidP="00525689">
            <w:r>
              <w:t>Expected Result</w:t>
            </w:r>
          </w:p>
        </w:tc>
        <w:tc>
          <w:tcPr>
            <w:tcW w:w="3500" w:type="dxa"/>
            <w:vAlign w:val="center"/>
          </w:tcPr>
          <w:p w14:paraId="0478E2D8" w14:textId="77777777" w:rsidR="007220FC" w:rsidRDefault="007220FC" w:rsidP="00525689"/>
          <w:p w14:paraId="2CA3377C" w14:textId="77777777" w:rsidR="007220FC" w:rsidRDefault="007220FC" w:rsidP="00525689">
            <w:r>
              <w:t xml:space="preserve"> Actual Result</w:t>
            </w:r>
          </w:p>
          <w:p w14:paraId="0C9460AC" w14:textId="77777777" w:rsidR="007220FC" w:rsidRDefault="007220FC" w:rsidP="00525689"/>
        </w:tc>
      </w:tr>
      <w:tr w:rsidR="007220FC" w14:paraId="52AC8AAA" w14:textId="77777777" w:rsidTr="008C43C0">
        <w:trPr>
          <w:trHeight w:val="280"/>
        </w:trPr>
        <w:tc>
          <w:tcPr>
            <w:tcW w:w="2360" w:type="dxa"/>
            <w:vAlign w:val="center"/>
          </w:tcPr>
          <w:p w14:paraId="3C10668E" w14:textId="77777777" w:rsidR="007220FC" w:rsidRDefault="007220FC" w:rsidP="00525689">
            <w:r>
              <w:t>Step 1</w:t>
            </w:r>
          </w:p>
        </w:tc>
        <w:tc>
          <w:tcPr>
            <w:tcW w:w="3500" w:type="dxa"/>
            <w:vAlign w:val="center"/>
          </w:tcPr>
          <w:p w14:paraId="5C3B1C18" w14:textId="77777777" w:rsidR="007220FC" w:rsidRDefault="007220FC" w:rsidP="00525689">
            <w:r>
              <w:t>movement of the wire bundle from the gantry components should  not impinge on the operations of neighboring subsystems</w:t>
            </w:r>
          </w:p>
        </w:tc>
        <w:tc>
          <w:tcPr>
            <w:tcW w:w="3500" w:type="dxa"/>
            <w:vAlign w:val="center"/>
          </w:tcPr>
          <w:p w14:paraId="62B19BA2" w14:textId="77777777" w:rsidR="007220FC" w:rsidRDefault="007220FC" w:rsidP="00525689"/>
        </w:tc>
      </w:tr>
      <w:tr w:rsidR="007220FC" w14:paraId="38DA920A" w14:textId="77777777" w:rsidTr="008C43C0">
        <w:trPr>
          <w:trHeight w:val="280"/>
        </w:trPr>
        <w:tc>
          <w:tcPr>
            <w:tcW w:w="2360" w:type="dxa"/>
            <w:vAlign w:val="center"/>
          </w:tcPr>
          <w:p w14:paraId="40507C6A" w14:textId="77777777" w:rsidR="007220FC" w:rsidRDefault="007220FC" w:rsidP="00525689">
            <w:r>
              <w:t>Action 2</w:t>
            </w:r>
          </w:p>
        </w:tc>
        <w:tc>
          <w:tcPr>
            <w:tcW w:w="3500" w:type="dxa"/>
            <w:vAlign w:val="center"/>
          </w:tcPr>
          <w:p w14:paraId="6AC1D47C" w14:textId="77777777" w:rsidR="007220FC" w:rsidRDefault="007220FC" w:rsidP="00525689"/>
        </w:tc>
        <w:tc>
          <w:tcPr>
            <w:tcW w:w="3500" w:type="dxa"/>
            <w:vAlign w:val="center"/>
          </w:tcPr>
          <w:p w14:paraId="29017B0E" w14:textId="77777777" w:rsidR="007220FC" w:rsidRDefault="007220FC" w:rsidP="00525689"/>
        </w:tc>
      </w:tr>
      <w:tr w:rsidR="007220FC" w14:paraId="56148CC0" w14:textId="77777777" w:rsidTr="008C43C0">
        <w:trPr>
          <w:trHeight w:val="280"/>
        </w:trPr>
        <w:tc>
          <w:tcPr>
            <w:tcW w:w="2360" w:type="dxa"/>
            <w:vAlign w:val="center"/>
          </w:tcPr>
          <w:p w14:paraId="34216E30" w14:textId="77777777" w:rsidR="007220FC" w:rsidRDefault="007220FC" w:rsidP="00525689"/>
          <w:p w14:paraId="018CF824" w14:textId="77777777" w:rsidR="007220FC" w:rsidRDefault="007220FC" w:rsidP="00525689">
            <w:r>
              <w:t xml:space="preserve">Test Case Passed </w:t>
            </w:r>
            <w:r>
              <w:rPr>
                <w:color w:val="00B050"/>
                <w:sz w:val="28"/>
                <w:szCs w:val="28"/>
              </w:rPr>
              <w:t>YES/NO</w:t>
            </w:r>
          </w:p>
          <w:p w14:paraId="1818223F" w14:textId="77777777" w:rsidR="007220FC" w:rsidRDefault="007220FC" w:rsidP="00525689"/>
        </w:tc>
        <w:tc>
          <w:tcPr>
            <w:tcW w:w="7000" w:type="dxa"/>
            <w:gridSpan w:val="2"/>
            <w:vAlign w:val="center"/>
          </w:tcPr>
          <w:p w14:paraId="70E681F5" w14:textId="77777777" w:rsidR="007220FC" w:rsidRDefault="007220FC" w:rsidP="00525689">
            <w:r>
              <w:t xml:space="preserve">Test Case </w:t>
            </w:r>
          </w:p>
        </w:tc>
      </w:tr>
      <w:tr w:rsidR="007220FC" w14:paraId="3BD780B7" w14:textId="77777777" w:rsidTr="008C43C0">
        <w:trPr>
          <w:trHeight w:val="280"/>
        </w:trPr>
        <w:tc>
          <w:tcPr>
            <w:tcW w:w="2360" w:type="dxa"/>
            <w:vAlign w:val="center"/>
          </w:tcPr>
          <w:p w14:paraId="6D6883D4" w14:textId="77777777" w:rsidR="007220FC" w:rsidRDefault="007220FC" w:rsidP="00525689"/>
          <w:p w14:paraId="5D96534D" w14:textId="77777777" w:rsidR="007220FC" w:rsidRDefault="007220FC" w:rsidP="00525689">
            <w:r>
              <w:t>Comments:</w:t>
            </w:r>
          </w:p>
          <w:p w14:paraId="6B069167" w14:textId="77777777" w:rsidR="007220FC" w:rsidRDefault="007220FC" w:rsidP="00525689"/>
        </w:tc>
        <w:tc>
          <w:tcPr>
            <w:tcW w:w="7000" w:type="dxa"/>
            <w:gridSpan w:val="2"/>
            <w:vAlign w:val="center"/>
          </w:tcPr>
          <w:p w14:paraId="760513DA" w14:textId="77777777" w:rsidR="007220FC" w:rsidRDefault="007220FC" w:rsidP="00525689"/>
        </w:tc>
      </w:tr>
    </w:tbl>
    <w:p w14:paraId="5571C352" w14:textId="77777777" w:rsidR="007220FC" w:rsidRDefault="007220FC" w:rsidP="007220FC"/>
    <w:p w14:paraId="085F0EA3" w14:textId="77777777" w:rsidR="007220FC" w:rsidRDefault="007220FC" w:rsidP="007220FC"/>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6"/>
        <w:gridCol w:w="4577"/>
        <w:gridCol w:w="4577"/>
      </w:tblGrid>
      <w:tr w:rsidR="007220FC" w14:paraId="43208EE2" w14:textId="77777777" w:rsidTr="008C43C0">
        <w:trPr>
          <w:trHeight w:val="280"/>
        </w:trPr>
        <w:tc>
          <w:tcPr>
            <w:tcW w:w="2360" w:type="dxa"/>
            <w:vAlign w:val="center"/>
          </w:tcPr>
          <w:p w14:paraId="41C141A1" w14:textId="77777777" w:rsidR="007220FC" w:rsidRDefault="007220FC" w:rsidP="00525689">
            <w:r>
              <w:t>Test Case ID / Name</w:t>
            </w:r>
          </w:p>
        </w:tc>
        <w:tc>
          <w:tcPr>
            <w:tcW w:w="7000" w:type="dxa"/>
            <w:gridSpan w:val="2"/>
            <w:vAlign w:val="center"/>
          </w:tcPr>
          <w:p w14:paraId="2DFFA318" w14:textId="77777777" w:rsidR="007220FC" w:rsidRDefault="007220FC" w:rsidP="00525689">
            <w:r>
              <w:rPr>
                <w:b/>
              </w:rPr>
              <w:t>CRT6 / Gantry Homing Test</w:t>
            </w:r>
          </w:p>
        </w:tc>
      </w:tr>
      <w:tr w:rsidR="007220FC" w14:paraId="0905BB36" w14:textId="77777777" w:rsidTr="008C43C0">
        <w:trPr>
          <w:trHeight w:val="280"/>
        </w:trPr>
        <w:tc>
          <w:tcPr>
            <w:tcW w:w="2360" w:type="dxa"/>
            <w:vAlign w:val="center"/>
          </w:tcPr>
          <w:p w14:paraId="531652A9" w14:textId="77777777" w:rsidR="007220FC" w:rsidRDefault="007220FC" w:rsidP="00525689">
            <w:r>
              <w:t>Date Created</w:t>
            </w:r>
          </w:p>
        </w:tc>
        <w:tc>
          <w:tcPr>
            <w:tcW w:w="7000" w:type="dxa"/>
            <w:gridSpan w:val="2"/>
            <w:vAlign w:val="center"/>
          </w:tcPr>
          <w:p w14:paraId="1A6E0014" w14:textId="77777777" w:rsidR="007220FC" w:rsidRDefault="007220FC" w:rsidP="00525689">
            <w:r>
              <w:t>10-27-2015</w:t>
            </w:r>
          </w:p>
        </w:tc>
      </w:tr>
      <w:tr w:rsidR="007220FC" w14:paraId="2637903A" w14:textId="77777777" w:rsidTr="008C43C0">
        <w:trPr>
          <w:trHeight w:val="280"/>
        </w:trPr>
        <w:tc>
          <w:tcPr>
            <w:tcW w:w="2360" w:type="dxa"/>
            <w:vAlign w:val="center"/>
          </w:tcPr>
          <w:p w14:paraId="3BEBC615" w14:textId="77777777" w:rsidR="007220FC" w:rsidRDefault="007220FC" w:rsidP="00525689">
            <w:r>
              <w:t>Created By</w:t>
            </w:r>
          </w:p>
        </w:tc>
        <w:tc>
          <w:tcPr>
            <w:tcW w:w="7000" w:type="dxa"/>
            <w:gridSpan w:val="2"/>
            <w:vAlign w:val="center"/>
          </w:tcPr>
          <w:p w14:paraId="5F1AE7B2" w14:textId="77777777" w:rsidR="007220FC" w:rsidRDefault="007220FC" w:rsidP="00525689">
            <w:r>
              <w:t>Evan Gilbert</w:t>
            </w:r>
          </w:p>
        </w:tc>
      </w:tr>
      <w:tr w:rsidR="007220FC" w14:paraId="477AAE41" w14:textId="77777777" w:rsidTr="008C43C0">
        <w:trPr>
          <w:trHeight w:val="280"/>
        </w:trPr>
        <w:tc>
          <w:tcPr>
            <w:tcW w:w="2360" w:type="dxa"/>
            <w:vAlign w:val="center"/>
          </w:tcPr>
          <w:p w14:paraId="3CA4BE83" w14:textId="77777777" w:rsidR="007220FC" w:rsidRDefault="007220FC" w:rsidP="00525689">
            <w:r>
              <w:t>Tester ID / Name</w:t>
            </w:r>
          </w:p>
        </w:tc>
        <w:tc>
          <w:tcPr>
            <w:tcW w:w="7000" w:type="dxa"/>
            <w:gridSpan w:val="2"/>
            <w:vAlign w:val="center"/>
          </w:tcPr>
          <w:p w14:paraId="172D7F55" w14:textId="77777777" w:rsidR="007220FC" w:rsidRDefault="007220FC" w:rsidP="00525689">
            <w:r>
              <w:t>evanich / Evan Gilbert</w:t>
            </w:r>
          </w:p>
        </w:tc>
      </w:tr>
      <w:tr w:rsidR="007220FC" w14:paraId="56B6AD2B" w14:textId="77777777" w:rsidTr="008C43C0">
        <w:trPr>
          <w:trHeight w:val="280"/>
        </w:trPr>
        <w:tc>
          <w:tcPr>
            <w:tcW w:w="2360" w:type="dxa"/>
            <w:vAlign w:val="center"/>
          </w:tcPr>
          <w:p w14:paraId="487BCD4D" w14:textId="77777777" w:rsidR="007220FC" w:rsidRDefault="007220FC" w:rsidP="00525689">
            <w:r>
              <w:t>Test Date</w:t>
            </w:r>
          </w:p>
        </w:tc>
        <w:tc>
          <w:tcPr>
            <w:tcW w:w="7000" w:type="dxa"/>
            <w:gridSpan w:val="2"/>
            <w:vAlign w:val="center"/>
          </w:tcPr>
          <w:p w14:paraId="507FED12" w14:textId="77777777" w:rsidR="007220FC" w:rsidRDefault="007220FC" w:rsidP="00525689">
            <w:r>
              <w:t>TBD</w:t>
            </w:r>
          </w:p>
        </w:tc>
      </w:tr>
      <w:tr w:rsidR="007220FC" w14:paraId="6AE5D395" w14:textId="77777777" w:rsidTr="008C43C0">
        <w:trPr>
          <w:trHeight w:val="280"/>
        </w:trPr>
        <w:tc>
          <w:tcPr>
            <w:tcW w:w="2360" w:type="dxa"/>
            <w:vAlign w:val="center"/>
          </w:tcPr>
          <w:p w14:paraId="391E3E76" w14:textId="77777777" w:rsidR="007220FC" w:rsidRDefault="007220FC" w:rsidP="00525689">
            <w:r>
              <w:t>Special Prerequisites</w:t>
            </w:r>
          </w:p>
        </w:tc>
        <w:tc>
          <w:tcPr>
            <w:tcW w:w="7000" w:type="dxa"/>
            <w:gridSpan w:val="2"/>
            <w:vAlign w:val="center"/>
          </w:tcPr>
          <w:p w14:paraId="584F07A9" w14:textId="77777777" w:rsidR="007220FC" w:rsidRDefault="007220FC" w:rsidP="00525689"/>
        </w:tc>
      </w:tr>
      <w:tr w:rsidR="007220FC" w14:paraId="045AA686" w14:textId="77777777" w:rsidTr="008C43C0">
        <w:trPr>
          <w:trHeight w:val="280"/>
        </w:trPr>
        <w:tc>
          <w:tcPr>
            <w:tcW w:w="2360" w:type="dxa"/>
            <w:vAlign w:val="center"/>
          </w:tcPr>
          <w:p w14:paraId="0DF2D845" w14:textId="77777777" w:rsidR="007220FC" w:rsidRDefault="007220FC" w:rsidP="00525689"/>
          <w:p w14:paraId="385F7A27" w14:textId="77777777" w:rsidR="007220FC" w:rsidRDefault="007220FC" w:rsidP="00525689">
            <w:r>
              <w:t>Step # / Action</w:t>
            </w:r>
          </w:p>
          <w:p w14:paraId="41DDEEA7" w14:textId="77777777" w:rsidR="007220FC" w:rsidRDefault="007220FC" w:rsidP="00525689"/>
        </w:tc>
        <w:tc>
          <w:tcPr>
            <w:tcW w:w="3500" w:type="dxa"/>
            <w:vAlign w:val="center"/>
          </w:tcPr>
          <w:p w14:paraId="7A195741" w14:textId="77777777" w:rsidR="007220FC" w:rsidRDefault="007220FC" w:rsidP="00525689">
            <w:r>
              <w:t>Expected Result</w:t>
            </w:r>
          </w:p>
        </w:tc>
        <w:tc>
          <w:tcPr>
            <w:tcW w:w="3500" w:type="dxa"/>
            <w:vAlign w:val="center"/>
          </w:tcPr>
          <w:p w14:paraId="3935499B" w14:textId="77777777" w:rsidR="007220FC" w:rsidRDefault="007220FC" w:rsidP="00525689"/>
          <w:p w14:paraId="4C5595DA" w14:textId="77777777" w:rsidR="007220FC" w:rsidRDefault="007220FC" w:rsidP="00525689">
            <w:r>
              <w:t xml:space="preserve"> Actual Result</w:t>
            </w:r>
          </w:p>
          <w:p w14:paraId="0A629E2C" w14:textId="77777777" w:rsidR="007220FC" w:rsidRDefault="007220FC" w:rsidP="00525689"/>
        </w:tc>
      </w:tr>
      <w:tr w:rsidR="007220FC" w14:paraId="5DCAD629" w14:textId="77777777" w:rsidTr="008C43C0">
        <w:trPr>
          <w:trHeight w:val="280"/>
        </w:trPr>
        <w:tc>
          <w:tcPr>
            <w:tcW w:w="2360" w:type="dxa"/>
            <w:vAlign w:val="center"/>
          </w:tcPr>
          <w:p w14:paraId="24B3206C" w14:textId="77777777" w:rsidR="007220FC" w:rsidRDefault="007220FC" w:rsidP="00525689">
            <w:r>
              <w:t>Step/Action 1</w:t>
            </w:r>
          </w:p>
        </w:tc>
        <w:tc>
          <w:tcPr>
            <w:tcW w:w="3500" w:type="dxa"/>
            <w:vAlign w:val="center"/>
          </w:tcPr>
          <w:p w14:paraId="06EF9C7D" w14:textId="77777777" w:rsidR="007220FC" w:rsidRDefault="007220FC" w:rsidP="00525689">
            <w:r>
              <w:t>tripped limit switch should trigger a meaningful routine that can be used to either home or slowly reverse the gantry away from the limit switch</w:t>
            </w:r>
          </w:p>
        </w:tc>
        <w:tc>
          <w:tcPr>
            <w:tcW w:w="3500" w:type="dxa"/>
            <w:vAlign w:val="center"/>
          </w:tcPr>
          <w:p w14:paraId="3153254D" w14:textId="77777777" w:rsidR="007220FC" w:rsidRDefault="007220FC" w:rsidP="00525689"/>
        </w:tc>
      </w:tr>
      <w:tr w:rsidR="007220FC" w14:paraId="47DAE127" w14:textId="77777777" w:rsidTr="008C43C0">
        <w:trPr>
          <w:trHeight w:val="280"/>
        </w:trPr>
        <w:tc>
          <w:tcPr>
            <w:tcW w:w="2360" w:type="dxa"/>
            <w:vAlign w:val="center"/>
          </w:tcPr>
          <w:p w14:paraId="4986BEE8" w14:textId="77777777" w:rsidR="007220FC" w:rsidRDefault="007220FC" w:rsidP="00525689"/>
        </w:tc>
        <w:tc>
          <w:tcPr>
            <w:tcW w:w="3500" w:type="dxa"/>
            <w:vAlign w:val="center"/>
          </w:tcPr>
          <w:p w14:paraId="5156A638" w14:textId="77777777" w:rsidR="007220FC" w:rsidRDefault="007220FC" w:rsidP="00525689"/>
        </w:tc>
        <w:tc>
          <w:tcPr>
            <w:tcW w:w="3500" w:type="dxa"/>
            <w:vAlign w:val="center"/>
          </w:tcPr>
          <w:p w14:paraId="04338751" w14:textId="77777777" w:rsidR="007220FC" w:rsidRDefault="007220FC" w:rsidP="00525689"/>
        </w:tc>
      </w:tr>
      <w:tr w:rsidR="007220FC" w14:paraId="7EE81ECB" w14:textId="77777777" w:rsidTr="008C43C0">
        <w:trPr>
          <w:trHeight w:val="280"/>
        </w:trPr>
        <w:tc>
          <w:tcPr>
            <w:tcW w:w="2360" w:type="dxa"/>
            <w:vAlign w:val="center"/>
          </w:tcPr>
          <w:p w14:paraId="32FC6DE2" w14:textId="77777777" w:rsidR="007220FC" w:rsidRDefault="007220FC" w:rsidP="00525689"/>
          <w:p w14:paraId="19105357" w14:textId="77777777" w:rsidR="007220FC" w:rsidRDefault="007220FC" w:rsidP="00525689">
            <w:r>
              <w:t xml:space="preserve">Test Case Passed </w:t>
            </w:r>
            <w:r>
              <w:rPr>
                <w:color w:val="00B050"/>
                <w:sz w:val="28"/>
                <w:szCs w:val="28"/>
              </w:rPr>
              <w:t>YES/NO</w:t>
            </w:r>
          </w:p>
          <w:p w14:paraId="2259FB16" w14:textId="77777777" w:rsidR="007220FC" w:rsidRDefault="007220FC" w:rsidP="00525689"/>
        </w:tc>
        <w:tc>
          <w:tcPr>
            <w:tcW w:w="7000" w:type="dxa"/>
            <w:gridSpan w:val="2"/>
            <w:vAlign w:val="center"/>
          </w:tcPr>
          <w:p w14:paraId="71024398" w14:textId="77777777" w:rsidR="007220FC" w:rsidRDefault="007220FC" w:rsidP="00525689">
            <w:r>
              <w:t xml:space="preserve">Test Case </w:t>
            </w:r>
          </w:p>
        </w:tc>
      </w:tr>
      <w:tr w:rsidR="007220FC" w14:paraId="574B0DB9" w14:textId="77777777" w:rsidTr="008C43C0">
        <w:trPr>
          <w:trHeight w:val="280"/>
        </w:trPr>
        <w:tc>
          <w:tcPr>
            <w:tcW w:w="2360" w:type="dxa"/>
            <w:vAlign w:val="center"/>
          </w:tcPr>
          <w:p w14:paraId="29F24643" w14:textId="77777777" w:rsidR="007220FC" w:rsidRDefault="007220FC" w:rsidP="00525689"/>
          <w:p w14:paraId="4E7E3D33" w14:textId="77777777" w:rsidR="007220FC" w:rsidRDefault="007220FC" w:rsidP="00525689">
            <w:r>
              <w:t>Comments:</w:t>
            </w:r>
          </w:p>
          <w:p w14:paraId="5BFEA498" w14:textId="77777777" w:rsidR="007220FC" w:rsidRDefault="007220FC" w:rsidP="00525689"/>
        </w:tc>
        <w:tc>
          <w:tcPr>
            <w:tcW w:w="7000" w:type="dxa"/>
            <w:gridSpan w:val="2"/>
            <w:vAlign w:val="center"/>
          </w:tcPr>
          <w:p w14:paraId="52FD379B" w14:textId="77777777" w:rsidR="007220FC" w:rsidRDefault="007220FC" w:rsidP="00525689"/>
        </w:tc>
      </w:tr>
    </w:tbl>
    <w:p w14:paraId="755A58EE" w14:textId="77777777" w:rsidR="007220FC" w:rsidRDefault="007220FC" w:rsidP="007220FC"/>
    <w:p w14:paraId="2612A3CA" w14:textId="77777777" w:rsidR="007220FC" w:rsidRDefault="007220FC" w:rsidP="007220FC"/>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6"/>
        <w:gridCol w:w="4577"/>
        <w:gridCol w:w="4577"/>
      </w:tblGrid>
      <w:tr w:rsidR="007220FC" w14:paraId="3BC2BFBE" w14:textId="77777777" w:rsidTr="008C43C0">
        <w:trPr>
          <w:trHeight w:val="280"/>
        </w:trPr>
        <w:tc>
          <w:tcPr>
            <w:tcW w:w="2360" w:type="dxa"/>
            <w:vAlign w:val="center"/>
          </w:tcPr>
          <w:p w14:paraId="342243A4" w14:textId="77777777" w:rsidR="007220FC" w:rsidRDefault="007220FC" w:rsidP="00525689">
            <w:r>
              <w:t>Test Case ID / Name</w:t>
            </w:r>
          </w:p>
        </w:tc>
        <w:tc>
          <w:tcPr>
            <w:tcW w:w="7000" w:type="dxa"/>
            <w:gridSpan w:val="2"/>
            <w:vAlign w:val="center"/>
          </w:tcPr>
          <w:p w14:paraId="2189BA74" w14:textId="77777777" w:rsidR="007220FC" w:rsidRDefault="007220FC" w:rsidP="00525689">
            <w:r>
              <w:rPr>
                <w:b/>
              </w:rPr>
              <w:t xml:space="preserve">CRT7 / Servo Network Test </w:t>
            </w:r>
          </w:p>
        </w:tc>
      </w:tr>
      <w:tr w:rsidR="007220FC" w14:paraId="4924D2FA" w14:textId="77777777" w:rsidTr="008C43C0">
        <w:trPr>
          <w:trHeight w:val="280"/>
        </w:trPr>
        <w:tc>
          <w:tcPr>
            <w:tcW w:w="2360" w:type="dxa"/>
            <w:vAlign w:val="center"/>
          </w:tcPr>
          <w:p w14:paraId="3942C06E" w14:textId="77777777" w:rsidR="007220FC" w:rsidRDefault="007220FC" w:rsidP="00525689">
            <w:r>
              <w:t>Date Created</w:t>
            </w:r>
          </w:p>
        </w:tc>
        <w:tc>
          <w:tcPr>
            <w:tcW w:w="7000" w:type="dxa"/>
            <w:gridSpan w:val="2"/>
            <w:vAlign w:val="center"/>
          </w:tcPr>
          <w:p w14:paraId="50DCFEB9" w14:textId="77777777" w:rsidR="007220FC" w:rsidRDefault="007220FC" w:rsidP="00525689">
            <w:r>
              <w:t>10-27-2015</w:t>
            </w:r>
          </w:p>
        </w:tc>
      </w:tr>
      <w:tr w:rsidR="007220FC" w14:paraId="77357868" w14:textId="77777777" w:rsidTr="008C43C0">
        <w:trPr>
          <w:trHeight w:val="280"/>
        </w:trPr>
        <w:tc>
          <w:tcPr>
            <w:tcW w:w="2360" w:type="dxa"/>
            <w:vAlign w:val="center"/>
          </w:tcPr>
          <w:p w14:paraId="24BE9D82" w14:textId="77777777" w:rsidR="007220FC" w:rsidRDefault="007220FC" w:rsidP="00525689">
            <w:r>
              <w:t>Created By</w:t>
            </w:r>
          </w:p>
        </w:tc>
        <w:tc>
          <w:tcPr>
            <w:tcW w:w="7000" w:type="dxa"/>
            <w:gridSpan w:val="2"/>
            <w:vAlign w:val="center"/>
          </w:tcPr>
          <w:p w14:paraId="3FAD5227" w14:textId="77777777" w:rsidR="007220FC" w:rsidRDefault="007220FC" w:rsidP="00525689">
            <w:r>
              <w:t>Evan Gilbert</w:t>
            </w:r>
          </w:p>
        </w:tc>
      </w:tr>
      <w:tr w:rsidR="007220FC" w14:paraId="2276EDA6" w14:textId="77777777" w:rsidTr="008C43C0">
        <w:trPr>
          <w:trHeight w:val="280"/>
        </w:trPr>
        <w:tc>
          <w:tcPr>
            <w:tcW w:w="2360" w:type="dxa"/>
            <w:vAlign w:val="center"/>
          </w:tcPr>
          <w:p w14:paraId="5959309B" w14:textId="77777777" w:rsidR="007220FC" w:rsidRDefault="007220FC" w:rsidP="00525689">
            <w:r>
              <w:t>Tester ID / Name</w:t>
            </w:r>
          </w:p>
        </w:tc>
        <w:tc>
          <w:tcPr>
            <w:tcW w:w="7000" w:type="dxa"/>
            <w:gridSpan w:val="2"/>
            <w:vAlign w:val="center"/>
          </w:tcPr>
          <w:p w14:paraId="4DAA89D7" w14:textId="77777777" w:rsidR="007220FC" w:rsidRDefault="007220FC" w:rsidP="00525689">
            <w:r>
              <w:t>evanich / Evan Gilbert</w:t>
            </w:r>
          </w:p>
        </w:tc>
      </w:tr>
      <w:tr w:rsidR="007220FC" w14:paraId="43356BC4" w14:textId="77777777" w:rsidTr="008C43C0">
        <w:trPr>
          <w:trHeight w:val="280"/>
        </w:trPr>
        <w:tc>
          <w:tcPr>
            <w:tcW w:w="2360" w:type="dxa"/>
            <w:vAlign w:val="center"/>
          </w:tcPr>
          <w:p w14:paraId="4787CC66" w14:textId="77777777" w:rsidR="007220FC" w:rsidRDefault="007220FC" w:rsidP="00525689">
            <w:r>
              <w:t>Test Date</w:t>
            </w:r>
          </w:p>
        </w:tc>
        <w:tc>
          <w:tcPr>
            <w:tcW w:w="7000" w:type="dxa"/>
            <w:gridSpan w:val="2"/>
            <w:vAlign w:val="center"/>
          </w:tcPr>
          <w:p w14:paraId="3FB94FC1" w14:textId="77777777" w:rsidR="007220FC" w:rsidRDefault="007220FC" w:rsidP="00525689">
            <w:r>
              <w:t>TBD</w:t>
            </w:r>
          </w:p>
        </w:tc>
      </w:tr>
      <w:tr w:rsidR="007220FC" w14:paraId="495C14C1" w14:textId="77777777" w:rsidTr="008C43C0">
        <w:trPr>
          <w:trHeight w:val="280"/>
        </w:trPr>
        <w:tc>
          <w:tcPr>
            <w:tcW w:w="2360" w:type="dxa"/>
            <w:vAlign w:val="center"/>
          </w:tcPr>
          <w:p w14:paraId="73741112" w14:textId="77777777" w:rsidR="007220FC" w:rsidRDefault="007220FC" w:rsidP="00525689">
            <w:r>
              <w:t>Special Prerequisites</w:t>
            </w:r>
          </w:p>
        </w:tc>
        <w:tc>
          <w:tcPr>
            <w:tcW w:w="7000" w:type="dxa"/>
            <w:gridSpan w:val="2"/>
            <w:vAlign w:val="center"/>
          </w:tcPr>
          <w:p w14:paraId="46BFDBB2" w14:textId="77777777" w:rsidR="007220FC" w:rsidRDefault="007220FC" w:rsidP="00525689"/>
        </w:tc>
      </w:tr>
      <w:tr w:rsidR="007220FC" w14:paraId="30B76B7C" w14:textId="77777777" w:rsidTr="008C43C0">
        <w:trPr>
          <w:trHeight w:val="280"/>
        </w:trPr>
        <w:tc>
          <w:tcPr>
            <w:tcW w:w="2360" w:type="dxa"/>
            <w:vAlign w:val="center"/>
          </w:tcPr>
          <w:p w14:paraId="6C9508D3" w14:textId="77777777" w:rsidR="007220FC" w:rsidRDefault="007220FC" w:rsidP="00525689"/>
          <w:p w14:paraId="2C808941" w14:textId="77777777" w:rsidR="007220FC" w:rsidRDefault="007220FC" w:rsidP="00525689">
            <w:r>
              <w:t>Step # / Action</w:t>
            </w:r>
          </w:p>
          <w:p w14:paraId="5A1E4D2A" w14:textId="77777777" w:rsidR="007220FC" w:rsidRDefault="007220FC" w:rsidP="00525689"/>
        </w:tc>
        <w:tc>
          <w:tcPr>
            <w:tcW w:w="3500" w:type="dxa"/>
            <w:vAlign w:val="center"/>
          </w:tcPr>
          <w:p w14:paraId="57833A32" w14:textId="77777777" w:rsidR="007220FC" w:rsidRDefault="007220FC" w:rsidP="00525689">
            <w:r>
              <w:t>Expected Result</w:t>
            </w:r>
          </w:p>
        </w:tc>
        <w:tc>
          <w:tcPr>
            <w:tcW w:w="3500" w:type="dxa"/>
            <w:vAlign w:val="center"/>
          </w:tcPr>
          <w:p w14:paraId="605C6641" w14:textId="77777777" w:rsidR="007220FC" w:rsidRDefault="007220FC" w:rsidP="00525689"/>
          <w:p w14:paraId="53CBC080" w14:textId="77777777" w:rsidR="007220FC" w:rsidRDefault="007220FC" w:rsidP="00525689">
            <w:r>
              <w:t xml:space="preserve"> Actual Result</w:t>
            </w:r>
          </w:p>
          <w:p w14:paraId="4AA4D620" w14:textId="77777777" w:rsidR="007220FC" w:rsidRDefault="007220FC" w:rsidP="00525689"/>
        </w:tc>
      </w:tr>
      <w:tr w:rsidR="007220FC" w14:paraId="46AB6855" w14:textId="77777777" w:rsidTr="008C43C0">
        <w:trPr>
          <w:trHeight w:val="280"/>
        </w:trPr>
        <w:tc>
          <w:tcPr>
            <w:tcW w:w="2360" w:type="dxa"/>
            <w:vAlign w:val="center"/>
          </w:tcPr>
          <w:p w14:paraId="07A33011" w14:textId="77777777" w:rsidR="007220FC" w:rsidRDefault="007220FC" w:rsidP="00525689">
            <w:r>
              <w:t>Step/Action 1</w:t>
            </w:r>
          </w:p>
        </w:tc>
        <w:tc>
          <w:tcPr>
            <w:tcW w:w="3500" w:type="dxa"/>
            <w:vAlign w:val="center"/>
          </w:tcPr>
          <w:p w14:paraId="1A77C29C" w14:textId="77777777" w:rsidR="007220FC" w:rsidRDefault="007220FC" w:rsidP="00525689">
            <w:r>
              <w:t>the loss of a single actuator should not disrupt an entire network</w:t>
            </w:r>
          </w:p>
        </w:tc>
        <w:tc>
          <w:tcPr>
            <w:tcW w:w="3500" w:type="dxa"/>
            <w:vAlign w:val="center"/>
          </w:tcPr>
          <w:p w14:paraId="7F71AA9E" w14:textId="77777777" w:rsidR="007220FC" w:rsidRDefault="007220FC" w:rsidP="00525689"/>
        </w:tc>
      </w:tr>
      <w:tr w:rsidR="007220FC" w14:paraId="4335B363" w14:textId="77777777" w:rsidTr="008C43C0">
        <w:trPr>
          <w:trHeight w:val="280"/>
        </w:trPr>
        <w:tc>
          <w:tcPr>
            <w:tcW w:w="2360" w:type="dxa"/>
            <w:vAlign w:val="center"/>
          </w:tcPr>
          <w:p w14:paraId="38CE6550" w14:textId="77777777" w:rsidR="007220FC" w:rsidRDefault="007220FC" w:rsidP="00525689"/>
          <w:p w14:paraId="61117F22" w14:textId="77777777" w:rsidR="007220FC" w:rsidRDefault="007220FC" w:rsidP="00525689">
            <w:r>
              <w:t xml:space="preserve">Test Case Passed </w:t>
            </w:r>
            <w:r>
              <w:rPr>
                <w:color w:val="00B050"/>
                <w:sz w:val="28"/>
                <w:szCs w:val="28"/>
              </w:rPr>
              <w:t>YES/NO</w:t>
            </w:r>
          </w:p>
          <w:p w14:paraId="774729B8" w14:textId="77777777" w:rsidR="007220FC" w:rsidRDefault="007220FC" w:rsidP="00525689"/>
        </w:tc>
        <w:tc>
          <w:tcPr>
            <w:tcW w:w="7000" w:type="dxa"/>
            <w:gridSpan w:val="2"/>
            <w:vAlign w:val="center"/>
          </w:tcPr>
          <w:p w14:paraId="0018670B" w14:textId="77777777" w:rsidR="007220FC" w:rsidRDefault="007220FC" w:rsidP="00525689">
            <w:r>
              <w:t xml:space="preserve">Test Case </w:t>
            </w:r>
          </w:p>
        </w:tc>
      </w:tr>
      <w:tr w:rsidR="007220FC" w14:paraId="211D8D27" w14:textId="77777777" w:rsidTr="008C43C0">
        <w:trPr>
          <w:trHeight w:val="280"/>
        </w:trPr>
        <w:tc>
          <w:tcPr>
            <w:tcW w:w="2360" w:type="dxa"/>
            <w:vAlign w:val="center"/>
          </w:tcPr>
          <w:p w14:paraId="7E2FC51D" w14:textId="77777777" w:rsidR="007220FC" w:rsidRDefault="007220FC" w:rsidP="00525689"/>
          <w:p w14:paraId="09A9E372" w14:textId="77777777" w:rsidR="007220FC" w:rsidRDefault="007220FC" w:rsidP="00525689">
            <w:r>
              <w:t>Comments:</w:t>
            </w:r>
          </w:p>
          <w:p w14:paraId="55875445" w14:textId="77777777" w:rsidR="007220FC" w:rsidRDefault="007220FC" w:rsidP="00525689"/>
        </w:tc>
        <w:tc>
          <w:tcPr>
            <w:tcW w:w="7000" w:type="dxa"/>
            <w:gridSpan w:val="2"/>
            <w:vAlign w:val="center"/>
          </w:tcPr>
          <w:p w14:paraId="43B8BC53" w14:textId="77777777" w:rsidR="007220FC" w:rsidRDefault="007220FC" w:rsidP="00525689"/>
        </w:tc>
      </w:tr>
    </w:tbl>
    <w:p w14:paraId="05BCD236" w14:textId="77777777" w:rsidR="007220FC" w:rsidRDefault="007220FC" w:rsidP="007220FC"/>
    <w:p w14:paraId="37D90835" w14:textId="77777777" w:rsidR="007220FC" w:rsidRDefault="007220FC" w:rsidP="007220FC"/>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6"/>
        <w:gridCol w:w="4577"/>
        <w:gridCol w:w="4577"/>
      </w:tblGrid>
      <w:tr w:rsidR="007220FC" w14:paraId="51678231" w14:textId="77777777" w:rsidTr="008C43C0">
        <w:trPr>
          <w:trHeight w:val="280"/>
        </w:trPr>
        <w:tc>
          <w:tcPr>
            <w:tcW w:w="2360" w:type="dxa"/>
            <w:vAlign w:val="center"/>
          </w:tcPr>
          <w:p w14:paraId="1C1CA1A3" w14:textId="77777777" w:rsidR="007220FC" w:rsidRDefault="007220FC" w:rsidP="00525689">
            <w:r>
              <w:t>Test Case ID / Name</w:t>
            </w:r>
          </w:p>
        </w:tc>
        <w:tc>
          <w:tcPr>
            <w:tcW w:w="7000" w:type="dxa"/>
            <w:gridSpan w:val="2"/>
            <w:vAlign w:val="center"/>
          </w:tcPr>
          <w:p w14:paraId="1171AF87" w14:textId="77777777" w:rsidR="007220FC" w:rsidRDefault="007220FC" w:rsidP="00525689">
            <w:r>
              <w:rPr>
                <w:b/>
              </w:rPr>
              <w:t>CRT8 / Gesture Log Test</w:t>
            </w:r>
          </w:p>
        </w:tc>
      </w:tr>
      <w:tr w:rsidR="007220FC" w14:paraId="64B07D05" w14:textId="77777777" w:rsidTr="008C43C0">
        <w:trPr>
          <w:trHeight w:val="280"/>
        </w:trPr>
        <w:tc>
          <w:tcPr>
            <w:tcW w:w="2360" w:type="dxa"/>
            <w:vAlign w:val="center"/>
          </w:tcPr>
          <w:p w14:paraId="0AFA7BD4" w14:textId="77777777" w:rsidR="007220FC" w:rsidRDefault="007220FC" w:rsidP="00525689">
            <w:r>
              <w:t>Date Created</w:t>
            </w:r>
          </w:p>
        </w:tc>
        <w:tc>
          <w:tcPr>
            <w:tcW w:w="7000" w:type="dxa"/>
            <w:gridSpan w:val="2"/>
            <w:vAlign w:val="center"/>
          </w:tcPr>
          <w:p w14:paraId="466D2851" w14:textId="77777777" w:rsidR="007220FC" w:rsidRDefault="007220FC" w:rsidP="00525689">
            <w:r>
              <w:t>10-27-2015</w:t>
            </w:r>
          </w:p>
        </w:tc>
      </w:tr>
      <w:tr w:rsidR="007220FC" w14:paraId="51FE7FA0" w14:textId="77777777" w:rsidTr="008C43C0">
        <w:trPr>
          <w:trHeight w:val="280"/>
        </w:trPr>
        <w:tc>
          <w:tcPr>
            <w:tcW w:w="2360" w:type="dxa"/>
            <w:vAlign w:val="center"/>
          </w:tcPr>
          <w:p w14:paraId="61B92199" w14:textId="77777777" w:rsidR="007220FC" w:rsidRDefault="007220FC" w:rsidP="00525689">
            <w:r>
              <w:t>Created By</w:t>
            </w:r>
          </w:p>
        </w:tc>
        <w:tc>
          <w:tcPr>
            <w:tcW w:w="7000" w:type="dxa"/>
            <w:gridSpan w:val="2"/>
            <w:vAlign w:val="center"/>
          </w:tcPr>
          <w:p w14:paraId="164AE34B" w14:textId="77777777" w:rsidR="007220FC" w:rsidRDefault="007220FC" w:rsidP="00525689">
            <w:r>
              <w:t>Evan Gilbert</w:t>
            </w:r>
          </w:p>
        </w:tc>
      </w:tr>
      <w:tr w:rsidR="007220FC" w14:paraId="76C0BAE5" w14:textId="77777777" w:rsidTr="008C43C0">
        <w:trPr>
          <w:trHeight w:val="280"/>
        </w:trPr>
        <w:tc>
          <w:tcPr>
            <w:tcW w:w="2360" w:type="dxa"/>
            <w:vAlign w:val="center"/>
          </w:tcPr>
          <w:p w14:paraId="2B72ECA0" w14:textId="77777777" w:rsidR="007220FC" w:rsidRDefault="007220FC" w:rsidP="00525689">
            <w:r>
              <w:t>Tester ID / Name</w:t>
            </w:r>
          </w:p>
        </w:tc>
        <w:tc>
          <w:tcPr>
            <w:tcW w:w="7000" w:type="dxa"/>
            <w:gridSpan w:val="2"/>
            <w:vAlign w:val="center"/>
          </w:tcPr>
          <w:p w14:paraId="72EC853F" w14:textId="77777777" w:rsidR="007220FC" w:rsidRDefault="007220FC" w:rsidP="00525689">
            <w:r>
              <w:t>evanich / Evan Gilbert</w:t>
            </w:r>
          </w:p>
        </w:tc>
      </w:tr>
      <w:tr w:rsidR="007220FC" w14:paraId="7E333457" w14:textId="77777777" w:rsidTr="008C43C0">
        <w:trPr>
          <w:trHeight w:val="280"/>
        </w:trPr>
        <w:tc>
          <w:tcPr>
            <w:tcW w:w="2360" w:type="dxa"/>
            <w:vAlign w:val="center"/>
          </w:tcPr>
          <w:p w14:paraId="5ACECA84" w14:textId="77777777" w:rsidR="007220FC" w:rsidRDefault="007220FC" w:rsidP="00525689">
            <w:r>
              <w:t>Test Date</w:t>
            </w:r>
          </w:p>
        </w:tc>
        <w:tc>
          <w:tcPr>
            <w:tcW w:w="7000" w:type="dxa"/>
            <w:gridSpan w:val="2"/>
            <w:vAlign w:val="center"/>
          </w:tcPr>
          <w:p w14:paraId="4A3C1660" w14:textId="77777777" w:rsidR="007220FC" w:rsidRDefault="007220FC" w:rsidP="00525689">
            <w:r>
              <w:t>TBD</w:t>
            </w:r>
          </w:p>
        </w:tc>
      </w:tr>
      <w:tr w:rsidR="007220FC" w14:paraId="338D97D0" w14:textId="77777777" w:rsidTr="008C43C0">
        <w:trPr>
          <w:trHeight w:val="280"/>
        </w:trPr>
        <w:tc>
          <w:tcPr>
            <w:tcW w:w="2360" w:type="dxa"/>
            <w:vAlign w:val="center"/>
          </w:tcPr>
          <w:p w14:paraId="0D6BFB26" w14:textId="77777777" w:rsidR="007220FC" w:rsidRDefault="007220FC" w:rsidP="00525689">
            <w:r>
              <w:t>Special Prerequisites</w:t>
            </w:r>
          </w:p>
        </w:tc>
        <w:tc>
          <w:tcPr>
            <w:tcW w:w="7000" w:type="dxa"/>
            <w:gridSpan w:val="2"/>
            <w:vAlign w:val="center"/>
          </w:tcPr>
          <w:p w14:paraId="028E98EE" w14:textId="77777777" w:rsidR="007220FC" w:rsidRDefault="007220FC" w:rsidP="00525689">
            <w:r>
              <w:t>requires ROBOTIS SDK</w:t>
            </w:r>
          </w:p>
        </w:tc>
      </w:tr>
      <w:tr w:rsidR="007220FC" w14:paraId="7C005098" w14:textId="77777777" w:rsidTr="008C43C0">
        <w:trPr>
          <w:trHeight w:val="280"/>
        </w:trPr>
        <w:tc>
          <w:tcPr>
            <w:tcW w:w="2360" w:type="dxa"/>
            <w:vAlign w:val="center"/>
          </w:tcPr>
          <w:p w14:paraId="5A05C6A1" w14:textId="77777777" w:rsidR="007220FC" w:rsidRDefault="007220FC" w:rsidP="00525689"/>
          <w:p w14:paraId="2AA1E495" w14:textId="77777777" w:rsidR="007220FC" w:rsidRDefault="007220FC" w:rsidP="00525689">
            <w:r>
              <w:t>Step # / Action</w:t>
            </w:r>
          </w:p>
          <w:p w14:paraId="1FCAF6A8" w14:textId="77777777" w:rsidR="007220FC" w:rsidRDefault="007220FC" w:rsidP="00525689"/>
        </w:tc>
        <w:tc>
          <w:tcPr>
            <w:tcW w:w="3500" w:type="dxa"/>
            <w:vAlign w:val="center"/>
          </w:tcPr>
          <w:p w14:paraId="48654C4B" w14:textId="77777777" w:rsidR="007220FC" w:rsidRDefault="007220FC" w:rsidP="00525689">
            <w:r>
              <w:t>Expected Result</w:t>
            </w:r>
          </w:p>
        </w:tc>
        <w:tc>
          <w:tcPr>
            <w:tcW w:w="3500" w:type="dxa"/>
            <w:vAlign w:val="center"/>
          </w:tcPr>
          <w:p w14:paraId="712CBB1A" w14:textId="77777777" w:rsidR="007220FC" w:rsidRDefault="007220FC" w:rsidP="00525689"/>
          <w:p w14:paraId="5C12B6D3" w14:textId="77777777" w:rsidR="007220FC" w:rsidRDefault="007220FC" w:rsidP="00525689">
            <w:r>
              <w:t xml:space="preserve"> Actual Result</w:t>
            </w:r>
          </w:p>
          <w:p w14:paraId="54FCA986" w14:textId="77777777" w:rsidR="007220FC" w:rsidRDefault="007220FC" w:rsidP="00525689"/>
        </w:tc>
      </w:tr>
      <w:tr w:rsidR="007220FC" w14:paraId="15189BC8" w14:textId="77777777" w:rsidTr="008C43C0">
        <w:trPr>
          <w:trHeight w:val="280"/>
        </w:trPr>
        <w:tc>
          <w:tcPr>
            <w:tcW w:w="2360" w:type="dxa"/>
            <w:vAlign w:val="center"/>
          </w:tcPr>
          <w:p w14:paraId="3320CC08" w14:textId="77777777" w:rsidR="007220FC" w:rsidRDefault="007220FC" w:rsidP="00525689">
            <w:r>
              <w:t>Step/Action 1</w:t>
            </w:r>
          </w:p>
        </w:tc>
        <w:tc>
          <w:tcPr>
            <w:tcW w:w="3500" w:type="dxa"/>
            <w:vAlign w:val="center"/>
          </w:tcPr>
          <w:p w14:paraId="0C402FA4" w14:textId="77777777" w:rsidR="007220FC" w:rsidRDefault="007220FC" w:rsidP="00525689">
            <w:r>
              <w:t>arm movements should translate into meaningful numerical data</w:t>
            </w:r>
          </w:p>
        </w:tc>
        <w:tc>
          <w:tcPr>
            <w:tcW w:w="3500" w:type="dxa"/>
            <w:vAlign w:val="center"/>
          </w:tcPr>
          <w:p w14:paraId="15706D2A" w14:textId="77777777" w:rsidR="007220FC" w:rsidRDefault="007220FC" w:rsidP="00525689"/>
        </w:tc>
      </w:tr>
      <w:tr w:rsidR="007220FC" w14:paraId="19E520FB" w14:textId="77777777" w:rsidTr="008C43C0">
        <w:trPr>
          <w:trHeight w:val="280"/>
        </w:trPr>
        <w:tc>
          <w:tcPr>
            <w:tcW w:w="2360" w:type="dxa"/>
            <w:vAlign w:val="center"/>
          </w:tcPr>
          <w:p w14:paraId="6C1D11FC" w14:textId="77777777" w:rsidR="007220FC" w:rsidRDefault="007220FC" w:rsidP="00525689">
            <w:r>
              <w:t>Step/ Action 2</w:t>
            </w:r>
          </w:p>
        </w:tc>
        <w:tc>
          <w:tcPr>
            <w:tcW w:w="3500" w:type="dxa"/>
            <w:vAlign w:val="center"/>
          </w:tcPr>
          <w:p w14:paraId="3247D195" w14:textId="77777777" w:rsidR="007220FC" w:rsidRDefault="007220FC" w:rsidP="00525689">
            <w:r>
              <w:t>arm should be consistent when performing programmed gestures</w:t>
            </w:r>
          </w:p>
        </w:tc>
        <w:tc>
          <w:tcPr>
            <w:tcW w:w="3500" w:type="dxa"/>
            <w:vAlign w:val="center"/>
          </w:tcPr>
          <w:p w14:paraId="083FFD4D" w14:textId="77777777" w:rsidR="007220FC" w:rsidRDefault="007220FC" w:rsidP="00525689"/>
        </w:tc>
      </w:tr>
      <w:tr w:rsidR="007220FC" w14:paraId="4EBDED4D" w14:textId="77777777" w:rsidTr="008C43C0">
        <w:trPr>
          <w:trHeight w:val="280"/>
        </w:trPr>
        <w:tc>
          <w:tcPr>
            <w:tcW w:w="2360" w:type="dxa"/>
            <w:vAlign w:val="center"/>
          </w:tcPr>
          <w:p w14:paraId="062F04E5" w14:textId="77777777" w:rsidR="007220FC" w:rsidRDefault="007220FC" w:rsidP="00525689"/>
          <w:p w14:paraId="54DB7226" w14:textId="77777777" w:rsidR="007220FC" w:rsidRDefault="007220FC" w:rsidP="00525689">
            <w:r>
              <w:t xml:space="preserve">Test Case Passed </w:t>
            </w:r>
            <w:r>
              <w:rPr>
                <w:color w:val="00B050"/>
                <w:sz w:val="28"/>
                <w:szCs w:val="28"/>
              </w:rPr>
              <w:t>YES/NO</w:t>
            </w:r>
          </w:p>
          <w:p w14:paraId="01B6F50C" w14:textId="77777777" w:rsidR="007220FC" w:rsidRDefault="007220FC" w:rsidP="00525689"/>
        </w:tc>
        <w:tc>
          <w:tcPr>
            <w:tcW w:w="7000" w:type="dxa"/>
            <w:gridSpan w:val="2"/>
            <w:vAlign w:val="center"/>
          </w:tcPr>
          <w:p w14:paraId="62E38DA5" w14:textId="77777777" w:rsidR="007220FC" w:rsidRDefault="007220FC" w:rsidP="00525689">
            <w:r>
              <w:t xml:space="preserve">Test Case </w:t>
            </w:r>
          </w:p>
        </w:tc>
      </w:tr>
      <w:tr w:rsidR="007220FC" w14:paraId="4DA7FDB5" w14:textId="77777777" w:rsidTr="008C43C0">
        <w:trPr>
          <w:trHeight w:val="280"/>
        </w:trPr>
        <w:tc>
          <w:tcPr>
            <w:tcW w:w="2360" w:type="dxa"/>
            <w:vAlign w:val="center"/>
          </w:tcPr>
          <w:p w14:paraId="67458534" w14:textId="77777777" w:rsidR="007220FC" w:rsidRDefault="007220FC" w:rsidP="00525689"/>
          <w:p w14:paraId="7113FABF" w14:textId="77777777" w:rsidR="007220FC" w:rsidRDefault="007220FC" w:rsidP="00525689">
            <w:r>
              <w:t>Comments:</w:t>
            </w:r>
          </w:p>
          <w:p w14:paraId="26876FF1" w14:textId="77777777" w:rsidR="007220FC" w:rsidRDefault="007220FC" w:rsidP="00525689"/>
        </w:tc>
        <w:tc>
          <w:tcPr>
            <w:tcW w:w="7000" w:type="dxa"/>
            <w:gridSpan w:val="2"/>
            <w:vAlign w:val="center"/>
          </w:tcPr>
          <w:p w14:paraId="34DE4273" w14:textId="77777777" w:rsidR="007220FC" w:rsidRDefault="007220FC" w:rsidP="00525689"/>
        </w:tc>
      </w:tr>
    </w:tbl>
    <w:p w14:paraId="40BCF0FB" w14:textId="77777777" w:rsidR="007220FC" w:rsidRDefault="007220FC" w:rsidP="007220FC"/>
    <w:p w14:paraId="2B759A10" w14:textId="77777777" w:rsidR="007220FC" w:rsidRDefault="007220FC" w:rsidP="007220FC"/>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6"/>
        <w:gridCol w:w="4577"/>
        <w:gridCol w:w="4577"/>
      </w:tblGrid>
      <w:tr w:rsidR="007220FC" w14:paraId="5155FBA3" w14:textId="77777777" w:rsidTr="008C43C0">
        <w:trPr>
          <w:trHeight w:val="280"/>
        </w:trPr>
        <w:tc>
          <w:tcPr>
            <w:tcW w:w="2360" w:type="dxa"/>
            <w:vAlign w:val="center"/>
          </w:tcPr>
          <w:p w14:paraId="59A41939" w14:textId="77777777" w:rsidR="007220FC" w:rsidRDefault="007220FC" w:rsidP="00525689">
            <w:r>
              <w:t>Test Case ID / Name</w:t>
            </w:r>
          </w:p>
        </w:tc>
        <w:tc>
          <w:tcPr>
            <w:tcW w:w="7000" w:type="dxa"/>
            <w:gridSpan w:val="2"/>
            <w:vAlign w:val="center"/>
          </w:tcPr>
          <w:p w14:paraId="07688F81" w14:textId="77777777" w:rsidR="007220FC" w:rsidRDefault="007220FC" w:rsidP="00525689">
            <w:r>
              <w:rPr>
                <w:b/>
              </w:rPr>
              <w:t>CRT9 / Experiment with Motor Controller Sleep Cycles</w:t>
            </w:r>
          </w:p>
        </w:tc>
      </w:tr>
      <w:tr w:rsidR="007220FC" w14:paraId="631D5D1C" w14:textId="77777777" w:rsidTr="008C43C0">
        <w:trPr>
          <w:trHeight w:val="280"/>
        </w:trPr>
        <w:tc>
          <w:tcPr>
            <w:tcW w:w="2360" w:type="dxa"/>
            <w:vAlign w:val="center"/>
          </w:tcPr>
          <w:p w14:paraId="6AA389C2" w14:textId="77777777" w:rsidR="007220FC" w:rsidRDefault="007220FC" w:rsidP="00525689">
            <w:r>
              <w:t>Date Created</w:t>
            </w:r>
          </w:p>
        </w:tc>
        <w:tc>
          <w:tcPr>
            <w:tcW w:w="7000" w:type="dxa"/>
            <w:gridSpan w:val="2"/>
            <w:vAlign w:val="center"/>
          </w:tcPr>
          <w:p w14:paraId="1EE8C6BF" w14:textId="77777777" w:rsidR="007220FC" w:rsidRDefault="007220FC" w:rsidP="00525689">
            <w:r>
              <w:t>10-27-2015</w:t>
            </w:r>
          </w:p>
        </w:tc>
      </w:tr>
      <w:tr w:rsidR="007220FC" w14:paraId="4DF54482" w14:textId="77777777" w:rsidTr="008C43C0">
        <w:trPr>
          <w:trHeight w:val="280"/>
        </w:trPr>
        <w:tc>
          <w:tcPr>
            <w:tcW w:w="2360" w:type="dxa"/>
            <w:vAlign w:val="center"/>
          </w:tcPr>
          <w:p w14:paraId="7889DF33" w14:textId="77777777" w:rsidR="007220FC" w:rsidRDefault="007220FC" w:rsidP="00525689">
            <w:r>
              <w:t>Created By</w:t>
            </w:r>
          </w:p>
        </w:tc>
        <w:tc>
          <w:tcPr>
            <w:tcW w:w="7000" w:type="dxa"/>
            <w:gridSpan w:val="2"/>
            <w:vAlign w:val="center"/>
          </w:tcPr>
          <w:p w14:paraId="5C44942C" w14:textId="77777777" w:rsidR="007220FC" w:rsidRDefault="007220FC" w:rsidP="00525689">
            <w:r>
              <w:t>Evan Gilbert</w:t>
            </w:r>
          </w:p>
        </w:tc>
      </w:tr>
      <w:tr w:rsidR="007220FC" w14:paraId="355A8877" w14:textId="77777777" w:rsidTr="008C43C0">
        <w:trPr>
          <w:trHeight w:val="280"/>
        </w:trPr>
        <w:tc>
          <w:tcPr>
            <w:tcW w:w="2360" w:type="dxa"/>
            <w:vAlign w:val="center"/>
          </w:tcPr>
          <w:p w14:paraId="555217FA" w14:textId="77777777" w:rsidR="007220FC" w:rsidRDefault="007220FC" w:rsidP="00525689">
            <w:r>
              <w:t>Tester ID / Name</w:t>
            </w:r>
          </w:p>
        </w:tc>
        <w:tc>
          <w:tcPr>
            <w:tcW w:w="7000" w:type="dxa"/>
            <w:gridSpan w:val="2"/>
            <w:vAlign w:val="center"/>
          </w:tcPr>
          <w:p w14:paraId="496EA91D" w14:textId="77777777" w:rsidR="007220FC" w:rsidRDefault="007220FC" w:rsidP="00525689">
            <w:r>
              <w:t>evanich / Evan Gilbert</w:t>
            </w:r>
          </w:p>
        </w:tc>
      </w:tr>
      <w:tr w:rsidR="007220FC" w14:paraId="5B02D846" w14:textId="77777777" w:rsidTr="008C43C0">
        <w:trPr>
          <w:trHeight w:val="280"/>
        </w:trPr>
        <w:tc>
          <w:tcPr>
            <w:tcW w:w="2360" w:type="dxa"/>
            <w:vAlign w:val="center"/>
          </w:tcPr>
          <w:p w14:paraId="6D320948" w14:textId="77777777" w:rsidR="007220FC" w:rsidRDefault="007220FC" w:rsidP="00525689">
            <w:r>
              <w:t>Test Date</w:t>
            </w:r>
          </w:p>
        </w:tc>
        <w:tc>
          <w:tcPr>
            <w:tcW w:w="7000" w:type="dxa"/>
            <w:gridSpan w:val="2"/>
            <w:vAlign w:val="center"/>
          </w:tcPr>
          <w:p w14:paraId="339AF702" w14:textId="77777777" w:rsidR="007220FC" w:rsidRDefault="007220FC" w:rsidP="00525689">
            <w:r>
              <w:t>TBD</w:t>
            </w:r>
          </w:p>
        </w:tc>
      </w:tr>
      <w:tr w:rsidR="007220FC" w14:paraId="7B011249" w14:textId="77777777" w:rsidTr="008C43C0">
        <w:trPr>
          <w:trHeight w:val="280"/>
        </w:trPr>
        <w:tc>
          <w:tcPr>
            <w:tcW w:w="2360" w:type="dxa"/>
            <w:vAlign w:val="center"/>
          </w:tcPr>
          <w:p w14:paraId="172FD963" w14:textId="77777777" w:rsidR="007220FC" w:rsidRDefault="007220FC" w:rsidP="00525689">
            <w:r>
              <w:t>Special Prerequisites</w:t>
            </w:r>
          </w:p>
        </w:tc>
        <w:tc>
          <w:tcPr>
            <w:tcW w:w="7000" w:type="dxa"/>
            <w:gridSpan w:val="2"/>
            <w:vAlign w:val="center"/>
          </w:tcPr>
          <w:p w14:paraId="21B36A48" w14:textId="77777777" w:rsidR="007220FC" w:rsidRDefault="007220FC" w:rsidP="00525689"/>
        </w:tc>
      </w:tr>
      <w:tr w:rsidR="007220FC" w14:paraId="1484C008" w14:textId="77777777" w:rsidTr="008C43C0">
        <w:trPr>
          <w:trHeight w:val="280"/>
        </w:trPr>
        <w:tc>
          <w:tcPr>
            <w:tcW w:w="2360" w:type="dxa"/>
            <w:vAlign w:val="center"/>
          </w:tcPr>
          <w:p w14:paraId="73277B52" w14:textId="77777777" w:rsidR="007220FC" w:rsidRDefault="007220FC" w:rsidP="00525689"/>
          <w:p w14:paraId="4CB2DBEB" w14:textId="77777777" w:rsidR="007220FC" w:rsidRDefault="007220FC" w:rsidP="00525689">
            <w:r>
              <w:t>Step # / Action</w:t>
            </w:r>
          </w:p>
          <w:p w14:paraId="04ABAC34" w14:textId="77777777" w:rsidR="007220FC" w:rsidRDefault="007220FC" w:rsidP="00525689"/>
        </w:tc>
        <w:tc>
          <w:tcPr>
            <w:tcW w:w="3500" w:type="dxa"/>
            <w:vAlign w:val="center"/>
          </w:tcPr>
          <w:p w14:paraId="48F9F499" w14:textId="77777777" w:rsidR="007220FC" w:rsidRDefault="007220FC" w:rsidP="00525689">
            <w:r>
              <w:t>Expected Result</w:t>
            </w:r>
          </w:p>
        </w:tc>
        <w:tc>
          <w:tcPr>
            <w:tcW w:w="3500" w:type="dxa"/>
            <w:vAlign w:val="center"/>
          </w:tcPr>
          <w:p w14:paraId="382963C7" w14:textId="77777777" w:rsidR="007220FC" w:rsidRDefault="007220FC" w:rsidP="00525689"/>
          <w:p w14:paraId="26E5AD19" w14:textId="77777777" w:rsidR="007220FC" w:rsidRDefault="007220FC" w:rsidP="00525689">
            <w:r>
              <w:t xml:space="preserve"> Actual Result</w:t>
            </w:r>
          </w:p>
          <w:p w14:paraId="542E6FD2" w14:textId="77777777" w:rsidR="007220FC" w:rsidRDefault="007220FC" w:rsidP="00525689"/>
        </w:tc>
      </w:tr>
      <w:tr w:rsidR="007220FC" w14:paraId="573D6B1C" w14:textId="77777777" w:rsidTr="008C43C0">
        <w:trPr>
          <w:trHeight w:val="280"/>
        </w:trPr>
        <w:tc>
          <w:tcPr>
            <w:tcW w:w="2360" w:type="dxa"/>
            <w:vAlign w:val="center"/>
          </w:tcPr>
          <w:p w14:paraId="43C7A63B" w14:textId="77777777" w:rsidR="007220FC" w:rsidRDefault="007220FC" w:rsidP="00525689">
            <w:r>
              <w:t>Step/Action 1</w:t>
            </w:r>
          </w:p>
        </w:tc>
        <w:tc>
          <w:tcPr>
            <w:tcW w:w="3500" w:type="dxa"/>
            <w:vAlign w:val="center"/>
          </w:tcPr>
          <w:p w14:paraId="5D410F88" w14:textId="77777777" w:rsidR="007220FC" w:rsidRDefault="007220FC" w:rsidP="00525689">
            <w:r>
              <w:t xml:space="preserve">power consumption should plummet in a sleep state </w:t>
            </w:r>
          </w:p>
        </w:tc>
        <w:tc>
          <w:tcPr>
            <w:tcW w:w="3500" w:type="dxa"/>
            <w:vAlign w:val="center"/>
          </w:tcPr>
          <w:p w14:paraId="23FDB60A" w14:textId="77777777" w:rsidR="007220FC" w:rsidRDefault="007220FC" w:rsidP="00525689"/>
        </w:tc>
      </w:tr>
      <w:tr w:rsidR="007220FC" w14:paraId="5289B799" w14:textId="77777777" w:rsidTr="008C43C0">
        <w:trPr>
          <w:trHeight w:val="280"/>
        </w:trPr>
        <w:tc>
          <w:tcPr>
            <w:tcW w:w="2360" w:type="dxa"/>
            <w:vAlign w:val="center"/>
          </w:tcPr>
          <w:p w14:paraId="6A42E3F7" w14:textId="77777777" w:rsidR="007220FC" w:rsidRDefault="007220FC" w:rsidP="00525689">
            <w:r>
              <w:t>Step/Action 2</w:t>
            </w:r>
          </w:p>
        </w:tc>
        <w:tc>
          <w:tcPr>
            <w:tcW w:w="3500" w:type="dxa"/>
            <w:vAlign w:val="center"/>
          </w:tcPr>
          <w:p w14:paraId="23306FEC" w14:textId="77777777" w:rsidR="007220FC" w:rsidRDefault="007220FC" w:rsidP="00525689">
            <w:r>
              <w:t xml:space="preserve">transitioning between sleep cycles should not disrupt values in running memory  </w:t>
            </w:r>
          </w:p>
        </w:tc>
        <w:tc>
          <w:tcPr>
            <w:tcW w:w="3500" w:type="dxa"/>
            <w:vAlign w:val="center"/>
          </w:tcPr>
          <w:p w14:paraId="14426783" w14:textId="77777777" w:rsidR="007220FC" w:rsidRDefault="007220FC" w:rsidP="00525689"/>
        </w:tc>
      </w:tr>
      <w:tr w:rsidR="007220FC" w14:paraId="5759B850" w14:textId="77777777" w:rsidTr="008C43C0">
        <w:trPr>
          <w:trHeight w:val="280"/>
        </w:trPr>
        <w:tc>
          <w:tcPr>
            <w:tcW w:w="2360" w:type="dxa"/>
            <w:vAlign w:val="center"/>
          </w:tcPr>
          <w:p w14:paraId="08554C77" w14:textId="77777777" w:rsidR="007220FC" w:rsidRDefault="007220FC" w:rsidP="00525689"/>
          <w:p w14:paraId="4B632994" w14:textId="77777777" w:rsidR="007220FC" w:rsidRDefault="007220FC" w:rsidP="00525689">
            <w:r>
              <w:t xml:space="preserve">Test Case Passed </w:t>
            </w:r>
            <w:r>
              <w:rPr>
                <w:color w:val="00B050"/>
                <w:sz w:val="28"/>
                <w:szCs w:val="28"/>
              </w:rPr>
              <w:t>YES/NO</w:t>
            </w:r>
          </w:p>
          <w:p w14:paraId="363EDD05" w14:textId="77777777" w:rsidR="007220FC" w:rsidRDefault="007220FC" w:rsidP="00525689"/>
        </w:tc>
        <w:tc>
          <w:tcPr>
            <w:tcW w:w="7000" w:type="dxa"/>
            <w:gridSpan w:val="2"/>
            <w:vAlign w:val="center"/>
          </w:tcPr>
          <w:p w14:paraId="24B1E2E2" w14:textId="77777777" w:rsidR="007220FC" w:rsidRDefault="007220FC" w:rsidP="00525689">
            <w:r>
              <w:t xml:space="preserve">Test Case </w:t>
            </w:r>
          </w:p>
        </w:tc>
      </w:tr>
      <w:tr w:rsidR="007220FC" w14:paraId="5BE0EB1D" w14:textId="77777777" w:rsidTr="008C43C0">
        <w:trPr>
          <w:trHeight w:val="280"/>
        </w:trPr>
        <w:tc>
          <w:tcPr>
            <w:tcW w:w="2360" w:type="dxa"/>
            <w:vAlign w:val="center"/>
          </w:tcPr>
          <w:p w14:paraId="2800C874" w14:textId="77777777" w:rsidR="007220FC" w:rsidRDefault="007220FC" w:rsidP="00525689"/>
          <w:p w14:paraId="4116D97D" w14:textId="77777777" w:rsidR="007220FC" w:rsidRDefault="007220FC" w:rsidP="00525689">
            <w:r>
              <w:t>Comments:</w:t>
            </w:r>
          </w:p>
          <w:p w14:paraId="24A277F7" w14:textId="77777777" w:rsidR="007220FC" w:rsidRDefault="007220FC" w:rsidP="00525689"/>
        </w:tc>
        <w:tc>
          <w:tcPr>
            <w:tcW w:w="7000" w:type="dxa"/>
            <w:gridSpan w:val="2"/>
            <w:vAlign w:val="center"/>
          </w:tcPr>
          <w:p w14:paraId="07E0F342" w14:textId="77777777" w:rsidR="007220FC" w:rsidRDefault="007220FC" w:rsidP="00525689"/>
        </w:tc>
      </w:tr>
    </w:tbl>
    <w:p w14:paraId="5EA8A3F4" w14:textId="77777777" w:rsidR="007220FC" w:rsidRDefault="007220FC" w:rsidP="007220FC"/>
    <w:p w14:paraId="12B66BF2" w14:textId="77777777" w:rsidR="00C833C2" w:rsidRPr="00C64059" w:rsidRDefault="00C833C2" w:rsidP="00C833C2">
      <w:pPr>
        <w:textAlignment w:val="baseline"/>
        <w:rPr>
          <w:color w:val="000000"/>
          <w:szCs w:val="24"/>
        </w:rPr>
      </w:pPr>
    </w:p>
    <w:p w14:paraId="3A8E2764" w14:textId="77777777" w:rsidR="007B0B7A" w:rsidRDefault="007B0B7A">
      <w:pPr>
        <w:jc w:val="left"/>
        <w:rPr>
          <w:b/>
          <w:sz w:val="32"/>
          <w:szCs w:val="28"/>
        </w:rPr>
      </w:pPr>
      <w:r>
        <w:br w:type="page"/>
      </w:r>
    </w:p>
    <w:p w14:paraId="7B57D1AB" w14:textId="5EF00F77" w:rsidR="00C833C2" w:rsidRDefault="00C833C2">
      <w:pPr>
        <w:pStyle w:val="Heading2"/>
      </w:pPr>
      <w:bookmarkStart w:id="485" w:name="_Toc434233434"/>
      <w:r>
        <w:t>Image Processing &amp; Lighting</w:t>
      </w:r>
      <w:bookmarkEnd w:id="485"/>
      <w:r>
        <w:t xml:space="preserve"> </w:t>
      </w:r>
    </w:p>
    <w:p w14:paraId="055BDF72" w14:textId="58DADA28" w:rsidR="007B0B7A" w:rsidRDefault="00C833C2" w:rsidP="00C833C2">
      <w:pPr>
        <w:textAlignment w:val="baseline"/>
        <w:rPr>
          <w:color w:val="000000"/>
          <w:szCs w:val="24"/>
        </w:rPr>
      </w:pPr>
      <w:r w:rsidRPr="00C64059">
        <w:rPr>
          <w:color w:val="000000"/>
          <w:szCs w:val="24"/>
        </w:rPr>
        <w:t>Aaron McDaniel</w:t>
      </w:r>
    </w:p>
    <w:p w14:paraId="1989F53F" w14:textId="77777777" w:rsidR="007B0B7A" w:rsidRDefault="007B0B7A" w:rsidP="007B0B7A">
      <w:pPr>
        <w:textAlignment w:val="baseline"/>
        <w:rPr>
          <w:color w:val="000000"/>
          <w:szCs w:val="24"/>
        </w:rPr>
      </w:pPr>
    </w:p>
    <w:p w14:paraId="38D9056D" w14:textId="7A89F507" w:rsidR="007B0B7A" w:rsidRPr="007B0B7A" w:rsidRDefault="007B0B7A">
      <w:pPr>
        <w:pStyle w:val="Heading3"/>
      </w:pPr>
      <w:bookmarkStart w:id="486" w:name="_Toc434233435"/>
      <w:r w:rsidRPr="007B0B7A">
        <w:t>BeagleBone Connectivity Test</w:t>
      </w:r>
      <w:bookmarkEnd w:id="486"/>
    </w:p>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7"/>
        <w:gridCol w:w="4576"/>
        <w:gridCol w:w="4577"/>
      </w:tblGrid>
      <w:tr w:rsidR="007B0B7A" w:rsidRPr="007B0B7A" w14:paraId="724F8DE4" w14:textId="77777777" w:rsidTr="008C43C0">
        <w:trPr>
          <w:trHeight w:val="256"/>
        </w:trPr>
        <w:tc>
          <w:tcPr>
            <w:tcW w:w="3219" w:type="dxa"/>
            <w:vAlign w:val="center"/>
          </w:tcPr>
          <w:p w14:paraId="78B1EC81" w14:textId="77777777" w:rsidR="007B0B7A" w:rsidRPr="007B0B7A" w:rsidRDefault="007B0B7A" w:rsidP="007B0B7A">
            <w:pPr>
              <w:textAlignment w:val="baseline"/>
              <w:rPr>
                <w:color w:val="000000"/>
                <w:szCs w:val="24"/>
              </w:rPr>
            </w:pPr>
            <w:r w:rsidRPr="007B0B7A">
              <w:rPr>
                <w:color w:val="000000"/>
                <w:szCs w:val="24"/>
              </w:rPr>
              <w:t>Test Case ID / Name</w:t>
            </w:r>
          </w:p>
        </w:tc>
        <w:tc>
          <w:tcPr>
            <w:tcW w:w="9555" w:type="dxa"/>
            <w:gridSpan w:val="2"/>
            <w:vAlign w:val="center"/>
          </w:tcPr>
          <w:p w14:paraId="5CCAFCC2" w14:textId="77777777" w:rsidR="007B0B7A" w:rsidRPr="007B0B7A" w:rsidRDefault="007B0B7A" w:rsidP="007B0B7A">
            <w:pPr>
              <w:textAlignment w:val="baseline"/>
              <w:rPr>
                <w:color w:val="000000"/>
                <w:szCs w:val="24"/>
              </w:rPr>
            </w:pPr>
            <w:r w:rsidRPr="007B0B7A">
              <w:rPr>
                <w:b/>
                <w:color w:val="000000"/>
                <w:szCs w:val="24"/>
              </w:rPr>
              <w:t>Test 1: BeagleBone Connectivity Test</w:t>
            </w:r>
          </w:p>
        </w:tc>
      </w:tr>
      <w:tr w:rsidR="007B0B7A" w:rsidRPr="007B0B7A" w14:paraId="545CD765" w14:textId="77777777" w:rsidTr="008C43C0">
        <w:trPr>
          <w:trHeight w:val="256"/>
        </w:trPr>
        <w:tc>
          <w:tcPr>
            <w:tcW w:w="3219" w:type="dxa"/>
            <w:vAlign w:val="center"/>
          </w:tcPr>
          <w:p w14:paraId="710367D9" w14:textId="77777777" w:rsidR="007B0B7A" w:rsidRPr="007B0B7A" w:rsidRDefault="007B0B7A" w:rsidP="007B0B7A">
            <w:pPr>
              <w:textAlignment w:val="baseline"/>
              <w:rPr>
                <w:color w:val="000000"/>
                <w:szCs w:val="24"/>
              </w:rPr>
            </w:pPr>
            <w:r w:rsidRPr="007B0B7A">
              <w:rPr>
                <w:color w:val="000000"/>
                <w:szCs w:val="24"/>
              </w:rPr>
              <w:t>Date Created</w:t>
            </w:r>
          </w:p>
        </w:tc>
        <w:tc>
          <w:tcPr>
            <w:tcW w:w="9555" w:type="dxa"/>
            <w:gridSpan w:val="2"/>
            <w:vAlign w:val="center"/>
          </w:tcPr>
          <w:p w14:paraId="2AB3F222" w14:textId="77777777" w:rsidR="007B0B7A" w:rsidRPr="007B0B7A" w:rsidRDefault="007B0B7A" w:rsidP="007B0B7A">
            <w:pPr>
              <w:textAlignment w:val="baseline"/>
              <w:rPr>
                <w:color w:val="000000"/>
                <w:szCs w:val="24"/>
              </w:rPr>
            </w:pPr>
            <w:r w:rsidRPr="007B0B7A">
              <w:rPr>
                <w:color w:val="000000"/>
                <w:szCs w:val="24"/>
              </w:rPr>
              <w:t>10/26/2015</w:t>
            </w:r>
          </w:p>
        </w:tc>
      </w:tr>
      <w:tr w:rsidR="007B0B7A" w:rsidRPr="007B0B7A" w14:paraId="7D52C394" w14:textId="77777777" w:rsidTr="008C43C0">
        <w:trPr>
          <w:trHeight w:val="256"/>
        </w:trPr>
        <w:tc>
          <w:tcPr>
            <w:tcW w:w="3219" w:type="dxa"/>
            <w:vAlign w:val="center"/>
          </w:tcPr>
          <w:p w14:paraId="08C01DC1" w14:textId="77777777" w:rsidR="007B0B7A" w:rsidRPr="007B0B7A" w:rsidRDefault="007B0B7A" w:rsidP="007B0B7A">
            <w:pPr>
              <w:textAlignment w:val="baseline"/>
              <w:rPr>
                <w:color w:val="000000"/>
                <w:szCs w:val="24"/>
              </w:rPr>
            </w:pPr>
            <w:r w:rsidRPr="007B0B7A">
              <w:rPr>
                <w:color w:val="000000"/>
                <w:szCs w:val="24"/>
              </w:rPr>
              <w:t>Created By</w:t>
            </w:r>
          </w:p>
        </w:tc>
        <w:tc>
          <w:tcPr>
            <w:tcW w:w="9555" w:type="dxa"/>
            <w:gridSpan w:val="2"/>
            <w:vAlign w:val="center"/>
          </w:tcPr>
          <w:p w14:paraId="4D422358" w14:textId="77777777" w:rsidR="007B0B7A" w:rsidRPr="007B0B7A" w:rsidRDefault="007B0B7A" w:rsidP="007B0B7A">
            <w:pPr>
              <w:textAlignment w:val="baseline"/>
              <w:rPr>
                <w:color w:val="000000"/>
                <w:szCs w:val="24"/>
              </w:rPr>
            </w:pPr>
            <w:r w:rsidRPr="007B0B7A">
              <w:rPr>
                <w:color w:val="000000"/>
                <w:szCs w:val="24"/>
              </w:rPr>
              <w:t>Aaron McDaniel</w:t>
            </w:r>
          </w:p>
        </w:tc>
      </w:tr>
      <w:tr w:rsidR="007B0B7A" w:rsidRPr="007B0B7A" w14:paraId="08142F18" w14:textId="77777777" w:rsidTr="008C43C0">
        <w:trPr>
          <w:trHeight w:val="256"/>
        </w:trPr>
        <w:tc>
          <w:tcPr>
            <w:tcW w:w="3219" w:type="dxa"/>
            <w:vAlign w:val="center"/>
          </w:tcPr>
          <w:p w14:paraId="6B25F215" w14:textId="77777777" w:rsidR="007B0B7A" w:rsidRPr="007B0B7A" w:rsidRDefault="007B0B7A" w:rsidP="007B0B7A">
            <w:pPr>
              <w:textAlignment w:val="baseline"/>
              <w:rPr>
                <w:color w:val="000000"/>
                <w:szCs w:val="24"/>
              </w:rPr>
            </w:pPr>
            <w:r w:rsidRPr="007B0B7A">
              <w:rPr>
                <w:color w:val="000000"/>
                <w:szCs w:val="24"/>
              </w:rPr>
              <w:t>Tester ID / Name</w:t>
            </w:r>
          </w:p>
        </w:tc>
        <w:tc>
          <w:tcPr>
            <w:tcW w:w="9555" w:type="dxa"/>
            <w:gridSpan w:val="2"/>
            <w:vAlign w:val="center"/>
          </w:tcPr>
          <w:p w14:paraId="29C5106F" w14:textId="77777777" w:rsidR="007B0B7A" w:rsidRPr="007B0B7A" w:rsidRDefault="007B0B7A" w:rsidP="007B0B7A">
            <w:pPr>
              <w:textAlignment w:val="baseline"/>
              <w:rPr>
                <w:color w:val="000000"/>
                <w:szCs w:val="24"/>
              </w:rPr>
            </w:pPr>
            <w:r w:rsidRPr="007B0B7A">
              <w:rPr>
                <w:color w:val="000000"/>
                <w:szCs w:val="24"/>
              </w:rPr>
              <w:t>ajmcdan/Aaron McDaniel</w:t>
            </w:r>
          </w:p>
        </w:tc>
      </w:tr>
      <w:tr w:rsidR="007B0B7A" w:rsidRPr="007B0B7A" w14:paraId="1907F9C0" w14:textId="77777777" w:rsidTr="008C43C0">
        <w:trPr>
          <w:trHeight w:val="256"/>
        </w:trPr>
        <w:tc>
          <w:tcPr>
            <w:tcW w:w="3219" w:type="dxa"/>
            <w:vAlign w:val="center"/>
          </w:tcPr>
          <w:p w14:paraId="095F6B1D" w14:textId="77777777" w:rsidR="007B0B7A" w:rsidRPr="007B0B7A" w:rsidRDefault="007B0B7A" w:rsidP="007B0B7A">
            <w:pPr>
              <w:textAlignment w:val="baseline"/>
              <w:rPr>
                <w:color w:val="000000"/>
                <w:szCs w:val="24"/>
              </w:rPr>
            </w:pPr>
            <w:r w:rsidRPr="007B0B7A">
              <w:rPr>
                <w:color w:val="000000"/>
                <w:szCs w:val="24"/>
              </w:rPr>
              <w:t>Test Date</w:t>
            </w:r>
          </w:p>
        </w:tc>
        <w:tc>
          <w:tcPr>
            <w:tcW w:w="9555" w:type="dxa"/>
            <w:gridSpan w:val="2"/>
            <w:vAlign w:val="center"/>
          </w:tcPr>
          <w:p w14:paraId="2C9CDE46" w14:textId="77777777" w:rsidR="007B0B7A" w:rsidRPr="007B0B7A" w:rsidRDefault="007B0B7A" w:rsidP="007B0B7A">
            <w:pPr>
              <w:textAlignment w:val="baseline"/>
              <w:rPr>
                <w:color w:val="000000"/>
                <w:szCs w:val="24"/>
              </w:rPr>
            </w:pPr>
            <w:r w:rsidRPr="007B0B7A">
              <w:rPr>
                <w:color w:val="000000"/>
                <w:szCs w:val="24"/>
              </w:rPr>
              <w:t>TBD</w:t>
            </w:r>
          </w:p>
        </w:tc>
      </w:tr>
      <w:tr w:rsidR="007B0B7A" w:rsidRPr="007B0B7A" w14:paraId="720F5C6A" w14:textId="77777777" w:rsidTr="008C43C0">
        <w:trPr>
          <w:trHeight w:val="256"/>
        </w:trPr>
        <w:tc>
          <w:tcPr>
            <w:tcW w:w="3219" w:type="dxa"/>
            <w:vAlign w:val="center"/>
          </w:tcPr>
          <w:p w14:paraId="6204F7D1" w14:textId="77777777" w:rsidR="007B0B7A" w:rsidRPr="007B0B7A" w:rsidRDefault="007B0B7A" w:rsidP="007B0B7A">
            <w:pPr>
              <w:textAlignment w:val="baseline"/>
              <w:rPr>
                <w:color w:val="000000"/>
                <w:szCs w:val="24"/>
              </w:rPr>
            </w:pPr>
            <w:r w:rsidRPr="007B0B7A">
              <w:rPr>
                <w:color w:val="000000"/>
                <w:szCs w:val="24"/>
              </w:rPr>
              <w:t>Special Prerequisites</w:t>
            </w:r>
          </w:p>
        </w:tc>
        <w:tc>
          <w:tcPr>
            <w:tcW w:w="9555" w:type="dxa"/>
            <w:gridSpan w:val="2"/>
            <w:vAlign w:val="center"/>
          </w:tcPr>
          <w:p w14:paraId="73A3E830" w14:textId="77777777" w:rsidR="007B0B7A" w:rsidRPr="007B0B7A" w:rsidRDefault="007B0B7A" w:rsidP="007B0B7A">
            <w:pPr>
              <w:textAlignment w:val="baseline"/>
              <w:rPr>
                <w:color w:val="000000"/>
                <w:szCs w:val="24"/>
              </w:rPr>
            </w:pPr>
            <w:r w:rsidRPr="007B0B7A">
              <w:rPr>
                <w:color w:val="000000"/>
                <w:szCs w:val="24"/>
              </w:rPr>
              <w:t>BeagleBoneBlack with USB connection</w:t>
            </w:r>
          </w:p>
        </w:tc>
      </w:tr>
      <w:tr w:rsidR="007B0B7A" w:rsidRPr="007B0B7A" w14:paraId="457BF8EC" w14:textId="77777777" w:rsidTr="008C43C0">
        <w:trPr>
          <w:trHeight w:val="256"/>
        </w:trPr>
        <w:tc>
          <w:tcPr>
            <w:tcW w:w="3219" w:type="dxa"/>
            <w:vAlign w:val="center"/>
          </w:tcPr>
          <w:p w14:paraId="52594CC3" w14:textId="77777777" w:rsidR="007B0B7A" w:rsidRPr="007B0B7A" w:rsidRDefault="007B0B7A" w:rsidP="007B0B7A">
            <w:pPr>
              <w:textAlignment w:val="baseline"/>
              <w:rPr>
                <w:color w:val="000000"/>
                <w:szCs w:val="24"/>
              </w:rPr>
            </w:pPr>
          </w:p>
          <w:p w14:paraId="46E2B13A" w14:textId="77777777" w:rsidR="007B0B7A" w:rsidRPr="007B0B7A" w:rsidRDefault="007B0B7A" w:rsidP="007B0B7A">
            <w:pPr>
              <w:textAlignment w:val="baseline"/>
              <w:rPr>
                <w:color w:val="000000"/>
                <w:szCs w:val="24"/>
              </w:rPr>
            </w:pPr>
            <w:r w:rsidRPr="007B0B7A">
              <w:rPr>
                <w:color w:val="000000"/>
                <w:szCs w:val="24"/>
              </w:rPr>
              <w:t>Step # / Action</w:t>
            </w:r>
          </w:p>
          <w:p w14:paraId="01B5D67D" w14:textId="77777777" w:rsidR="007B0B7A" w:rsidRPr="007B0B7A" w:rsidRDefault="007B0B7A" w:rsidP="007B0B7A">
            <w:pPr>
              <w:textAlignment w:val="baseline"/>
              <w:rPr>
                <w:color w:val="000000"/>
                <w:szCs w:val="24"/>
              </w:rPr>
            </w:pPr>
          </w:p>
        </w:tc>
        <w:tc>
          <w:tcPr>
            <w:tcW w:w="4777" w:type="dxa"/>
            <w:vAlign w:val="center"/>
          </w:tcPr>
          <w:p w14:paraId="37F239C6" w14:textId="77777777" w:rsidR="007B0B7A" w:rsidRPr="007B0B7A" w:rsidRDefault="007B0B7A" w:rsidP="007B0B7A">
            <w:pPr>
              <w:textAlignment w:val="baseline"/>
              <w:rPr>
                <w:color w:val="000000"/>
                <w:szCs w:val="24"/>
              </w:rPr>
            </w:pPr>
          </w:p>
          <w:p w14:paraId="629F3BE5" w14:textId="77777777" w:rsidR="007B0B7A" w:rsidRPr="007B0B7A" w:rsidRDefault="007B0B7A" w:rsidP="007B0B7A">
            <w:pPr>
              <w:textAlignment w:val="baseline"/>
              <w:rPr>
                <w:color w:val="000000"/>
                <w:szCs w:val="24"/>
              </w:rPr>
            </w:pPr>
            <w:r w:rsidRPr="007B0B7A">
              <w:rPr>
                <w:color w:val="000000"/>
                <w:szCs w:val="24"/>
              </w:rPr>
              <w:t>Expected Result</w:t>
            </w:r>
          </w:p>
        </w:tc>
        <w:tc>
          <w:tcPr>
            <w:tcW w:w="4777" w:type="dxa"/>
            <w:vAlign w:val="center"/>
          </w:tcPr>
          <w:p w14:paraId="11C99E4E" w14:textId="77777777" w:rsidR="007B0B7A" w:rsidRPr="007B0B7A" w:rsidRDefault="007B0B7A" w:rsidP="007B0B7A">
            <w:pPr>
              <w:textAlignment w:val="baseline"/>
              <w:rPr>
                <w:color w:val="000000"/>
                <w:szCs w:val="24"/>
              </w:rPr>
            </w:pPr>
          </w:p>
          <w:p w14:paraId="7ECACF34" w14:textId="77777777" w:rsidR="007B0B7A" w:rsidRPr="007B0B7A" w:rsidRDefault="007B0B7A" w:rsidP="007B0B7A">
            <w:pPr>
              <w:textAlignment w:val="baseline"/>
              <w:rPr>
                <w:color w:val="000000"/>
                <w:szCs w:val="24"/>
              </w:rPr>
            </w:pPr>
            <w:r w:rsidRPr="007B0B7A">
              <w:rPr>
                <w:color w:val="000000"/>
                <w:szCs w:val="24"/>
              </w:rPr>
              <w:t>Actual Result</w:t>
            </w:r>
          </w:p>
        </w:tc>
      </w:tr>
      <w:tr w:rsidR="007B0B7A" w:rsidRPr="007B0B7A" w14:paraId="0A08FC3D" w14:textId="77777777" w:rsidTr="008C43C0">
        <w:trPr>
          <w:trHeight w:val="256"/>
        </w:trPr>
        <w:tc>
          <w:tcPr>
            <w:tcW w:w="3219" w:type="dxa"/>
            <w:vAlign w:val="center"/>
          </w:tcPr>
          <w:p w14:paraId="40095977" w14:textId="77777777" w:rsidR="007B0B7A" w:rsidRPr="007B0B7A" w:rsidRDefault="007B0B7A" w:rsidP="007B0B7A">
            <w:pPr>
              <w:textAlignment w:val="baseline"/>
              <w:rPr>
                <w:color w:val="000000"/>
                <w:szCs w:val="24"/>
              </w:rPr>
            </w:pPr>
            <w:r w:rsidRPr="007B0B7A">
              <w:rPr>
                <w:color w:val="000000"/>
                <w:szCs w:val="24"/>
              </w:rPr>
              <w:t>Step/Action 1</w:t>
            </w:r>
          </w:p>
        </w:tc>
        <w:tc>
          <w:tcPr>
            <w:tcW w:w="4777" w:type="dxa"/>
            <w:vAlign w:val="center"/>
          </w:tcPr>
          <w:p w14:paraId="41B9FB01" w14:textId="6730E53B" w:rsidR="007B0B7A" w:rsidRPr="007B0B7A" w:rsidRDefault="007B0B7A" w:rsidP="007B0B7A">
            <w:pPr>
              <w:textAlignment w:val="baseline"/>
              <w:rPr>
                <w:color w:val="000000"/>
                <w:szCs w:val="24"/>
              </w:rPr>
            </w:pPr>
            <w:r w:rsidRPr="007B0B7A">
              <w:rPr>
                <w:color w:val="000000"/>
                <w:szCs w:val="24"/>
              </w:rPr>
              <w:t xml:space="preserve">BeagelBoneBlack should connect to power and commence operation. </w:t>
            </w:r>
          </w:p>
        </w:tc>
        <w:tc>
          <w:tcPr>
            <w:tcW w:w="4777" w:type="dxa"/>
            <w:vAlign w:val="center"/>
          </w:tcPr>
          <w:p w14:paraId="16DF27DD" w14:textId="77777777" w:rsidR="007B0B7A" w:rsidRPr="007B0B7A" w:rsidRDefault="007B0B7A" w:rsidP="007B0B7A">
            <w:pPr>
              <w:textAlignment w:val="baseline"/>
              <w:rPr>
                <w:color w:val="000000"/>
                <w:szCs w:val="24"/>
              </w:rPr>
            </w:pPr>
            <w:r w:rsidRPr="007B0B7A">
              <w:rPr>
                <w:color w:val="000000"/>
                <w:szCs w:val="24"/>
              </w:rPr>
              <w:t>TBD</w:t>
            </w:r>
          </w:p>
        </w:tc>
      </w:tr>
      <w:tr w:rsidR="007B0B7A" w:rsidRPr="007B0B7A" w14:paraId="02D73B51" w14:textId="77777777" w:rsidTr="008C43C0">
        <w:trPr>
          <w:trHeight w:val="256"/>
        </w:trPr>
        <w:tc>
          <w:tcPr>
            <w:tcW w:w="3219" w:type="dxa"/>
            <w:vAlign w:val="center"/>
          </w:tcPr>
          <w:p w14:paraId="15C1776B" w14:textId="77777777" w:rsidR="007B0B7A" w:rsidRPr="007B0B7A" w:rsidRDefault="007B0B7A" w:rsidP="007B0B7A">
            <w:pPr>
              <w:textAlignment w:val="baseline"/>
              <w:rPr>
                <w:color w:val="000000"/>
                <w:szCs w:val="24"/>
              </w:rPr>
            </w:pPr>
          </w:p>
          <w:p w14:paraId="3A0F13BF" w14:textId="77777777" w:rsidR="007B0B7A" w:rsidRPr="007B0B7A" w:rsidRDefault="007B0B7A" w:rsidP="007B0B7A">
            <w:pPr>
              <w:textAlignment w:val="baseline"/>
              <w:rPr>
                <w:color w:val="000000"/>
                <w:szCs w:val="24"/>
              </w:rPr>
            </w:pPr>
            <w:r w:rsidRPr="007B0B7A">
              <w:rPr>
                <w:color w:val="000000"/>
                <w:szCs w:val="24"/>
              </w:rPr>
              <w:t>Test Case Passed YES</w:t>
            </w:r>
          </w:p>
        </w:tc>
        <w:tc>
          <w:tcPr>
            <w:tcW w:w="9555" w:type="dxa"/>
            <w:gridSpan w:val="2"/>
            <w:vAlign w:val="center"/>
          </w:tcPr>
          <w:p w14:paraId="6F7551FD" w14:textId="77777777" w:rsidR="007B0B7A" w:rsidRPr="007B0B7A" w:rsidRDefault="007B0B7A" w:rsidP="007B0B7A">
            <w:pPr>
              <w:textAlignment w:val="baseline"/>
              <w:rPr>
                <w:color w:val="000000"/>
                <w:szCs w:val="24"/>
              </w:rPr>
            </w:pPr>
            <w:r w:rsidRPr="007B0B7A">
              <w:rPr>
                <w:color w:val="000000"/>
                <w:szCs w:val="24"/>
              </w:rPr>
              <w:t xml:space="preserve">Test Case </w:t>
            </w:r>
          </w:p>
        </w:tc>
      </w:tr>
      <w:tr w:rsidR="007B0B7A" w:rsidRPr="007B0B7A" w14:paraId="07A4ED01" w14:textId="77777777" w:rsidTr="008C43C0">
        <w:trPr>
          <w:trHeight w:val="256"/>
        </w:trPr>
        <w:tc>
          <w:tcPr>
            <w:tcW w:w="3219" w:type="dxa"/>
            <w:vAlign w:val="center"/>
          </w:tcPr>
          <w:p w14:paraId="160B5531" w14:textId="77777777" w:rsidR="007B0B7A" w:rsidRPr="007B0B7A" w:rsidRDefault="007B0B7A" w:rsidP="007B0B7A">
            <w:pPr>
              <w:textAlignment w:val="baseline"/>
              <w:rPr>
                <w:color w:val="000000"/>
                <w:szCs w:val="24"/>
              </w:rPr>
            </w:pPr>
          </w:p>
          <w:p w14:paraId="4BCFE636" w14:textId="77777777" w:rsidR="007B0B7A" w:rsidRPr="007B0B7A" w:rsidRDefault="007B0B7A" w:rsidP="007B0B7A">
            <w:pPr>
              <w:textAlignment w:val="baseline"/>
              <w:rPr>
                <w:color w:val="000000"/>
                <w:szCs w:val="24"/>
              </w:rPr>
            </w:pPr>
            <w:r w:rsidRPr="007B0B7A">
              <w:rPr>
                <w:color w:val="000000"/>
                <w:szCs w:val="24"/>
              </w:rPr>
              <w:t>Comments:</w:t>
            </w:r>
          </w:p>
          <w:p w14:paraId="01BF72F3" w14:textId="77777777" w:rsidR="007B0B7A" w:rsidRPr="007B0B7A" w:rsidRDefault="007B0B7A" w:rsidP="007B0B7A">
            <w:pPr>
              <w:textAlignment w:val="baseline"/>
              <w:rPr>
                <w:color w:val="000000"/>
                <w:szCs w:val="24"/>
              </w:rPr>
            </w:pPr>
          </w:p>
        </w:tc>
        <w:tc>
          <w:tcPr>
            <w:tcW w:w="9555" w:type="dxa"/>
            <w:gridSpan w:val="2"/>
            <w:vAlign w:val="center"/>
          </w:tcPr>
          <w:p w14:paraId="28A972C6" w14:textId="77777777" w:rsidR="007B0B7A" w:rsidRPr="007B0B7A" w:rsidRDefault="007B0B7A" w:rsidP="007B0B7A">
            <w:pPr>
              <w:textAlignment w:val="baseline"/>
              <w:rPr>
                <w:color w:val="000000"/>
                <w:szCs w:val="24"/>
              </w:rPr>
            </w:pPr>
          </w:p>
        </w:tc>
      </w:tr>
    </w:tbl>
    <w:p w14:paraId="5D24E606" w14:textId="77777777" w:rsidR="007B0B7A" w:rsidRPr="007B0B7A" w:rsidRDefault="007B0B7A" w:rsidP="007B0B7A">
      <w:pPr>
        <w:textAlignment w:val="baseline"/>
        <w:rPr>
          <w:color w:val="000000"/>
          <w:szCs w:val="24"/>
        </w:rPr>
      </w:pPr>
    </w:p>
    <w:p w14:paraId="6B9969E4" w14:textId="6FEF1897" w:rsidR="007B0B7A" w:rsidRPr="007B0B7A" w:rsidRDefault="007B0B7A">
      <w:pPr>
        <w:pStyle w:val="Heading3"/>
      </w:pPr>
      <w:bookmarkStart w:id="487" w:name="_Toc434233436"/>
      <w:r w:rsidRPr="007B0B7A">
        <w:t>BeagleBone Connectivity via Putty Test</w:t>
      </w:r>
      <w:bookmarkEnd w:id="487"/>
    </w:p>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6"/>
        <w:gridCol w:w="4575"/>
        <w:gridCol w:w="4579"/>
      </w:tblGrid>
      <w:tr w:rsidR="007B0B7A" w:rsidRPr="007B0B7A" w14:paraId="0A28F4F2" w14:textId="77777777" w:rsidTr="008C43C0">
        <w:trPr>
          <w:trHeight w:val="419"/>
        </w:trPr>
        <w:tc>
          <w:tcPr>
            <w:tcW w:w="3221" w:type="dxa"/>
            <w:vAlign w:val="center"/>
          </w:tcPr>
          <w:p w14:paraId="77803760" w14:textId="77777777" w:rsidR="007B0B7A" w:rsidRPr="007B0B7A" w:rsidRDefault="007B0B7A" w:rsidP="007B0B7A">
            <w:pPr>
              <w:textAlignment w:val="baseline"/>
              <w:rPr>
                <w:color w:val="000000"/>
                <w:szCs w:val="24"/>
              </w:rPr>
            </w:pPr>
            <w:r w:rsidRPr="007B0B7A">
              <w:rPr>
                <w:color w:val="000000"/>
                <w:szCs w:val="24"/>
              </w:rPr>
              <w:t>Test Case ID / Name</w:t>
            </w:r>
          </w:p>
        </w:tc>
        <w:tc>
          <w:tcPr>
            <w:tcW w:w="9566" w:type="dxa"/>
            <w:gridSpan w:val="2"/>
            <w:vAlign w:val="center"/>
          </w:tcPr>
          <w:p w14:paraId="0CD95F48" w14:textId="77777777" w:rsidR="007B0B7A" w:rsidRPr="007B0B7A" w:rsidRDefault="007B0B7A" w:rsidP="007B0B7A">
            <w:pPr>
              <w:textAlignment w:val="baseline"/>
              <w:rPr>
                <w:color w:val="000000"/>
                <w:szCs w:val="24"/>
              </w:rPr>
            </w:pPr>
            <w:r w:rsidRPr="007B0B7A">
              <w:rPr>
                <w:b/>
                <w:color w:val="000000"/>
                <w:szCs w:val="24"/>
              </w:rPr>
              <w:t>Test 2: BeagleBone Connectivity via Putty Test</w:t>
            </w:r>
          </w:p>
        </w:tc>
      </w:tr>
      <w:tr w:rsidR="007B0B7A" w:rsidRPr="007B0B7A" w14:paraId="2C7DEF22" w14:textId="77777777" w:rsidTr="008C43C0">
        <w:trPr>
          <w:trHeight w:val="419"/>
        </w:trPr>
        <w:tc>
          <w:tcPr>
            <w:tcW w:w="3221" w:type="dxa"/>
            <w:vAlign w:val="center"/>
          </w:tcPr>
          <w:p w14:paraId="6049ACB2" w14:textId="77777777" w:rsidR="007B0B7A" w:rsidRPr="007B0B7A" w:rsidRDefault="007B0B7A" w:rsidP="007B0B7A">
            <w:pPr>
              <w:textAlignment w:val="baseline"/>
              <w:rPr>
                <w:color w:val="000000"/>
                <w:szCs w:val="24"/>
              </w:rPr>
            </w:pPr>
            <w:r w:rsidRPr="007B0B7A">
              <w:rPr>
                <w:color w:val="000000"/>
                <w:szCs w:val="24"/>
              </w:rPr>
              <w:t>Date Created</w:t>
            </w:r>
          </w:p>
        </w:tc>
        <w:tc>
          <w:tcPr>
            <w:tcW w:w="9566" w:type="dxa"/>
            <w:gridSpan w:val="2"/>
            <w:vAlign w:val="center"/>
          </w:tcPr>
          <w:p w14:paraId="05731F21" w14:textId="77777777" w:rsidR="007B0B7A" w:rsidRPr="007B0B7A" w:rsidRDefault="007B0B7A" w:rsidP="007B0B7A">
            <w:pPr>
              <w:textAlignment w:val="baseline"/>
              <w:rPr>
                <w:color w:val="000000"/>
                <w:szCs w:val="24"/>
              </w:rPr>
            </w:pPr>
            <w:r w:rsidRPr="007B0B7A">
              <w:rPr>
                <w:color w:val="000000"/>
                <w:szCs w:val="24"/>
              </w:rPr>
              <w:t>10/26/2015</w:t>
            </w:r>
          </w:p>
        </w:tc>
      </w:tr>
      <w:tr w:rsidR="007B0B7A" w:rsidRPr="007B0B7A" w14:paraId="65DCA01E" w14:textId="77777777" w:rsidTr="008C43C0">
        <w:trPr>
          <w:trHeight w:val="419"/>
        </w:trPr>
        <w:tc>
          <w:tcPr>
            <w:tcW w:w="3221" w:type="dxa"/>
            <w:vAlign w:val="center"/>
          </w:tcPr>
          <w:p w14:paraId="764BC364" w14:textId="77777777" w:rsidR="007B0B7A" w:rsidRPr="007B0B7A" w:rsidRDefault="007B0B7A" w:rsidP="007B0B7A">
            <w:pPr>
              <w:textAlignment w:val="baseline"/>
              <w:rPr>
                <w:color w:val="000000"/>
                <w:szCs w:val="24"/>
              </w:rPr>
            </w:pPr>
            <w:r w:rsidRPr="007B0B7A">
              <w:rPr>
                <w:color w:val="000000"/>
                <w:szCs w:val="24"/>
              </w:rPr>
              <w:t>Created By</w:t>
            </w:r>
          </w:p>
        </w:tc>
        <w:tc>
          <w:tcPr>
            <w:tcW w:w="9566" w:type="dxa"/>
            <w:gridSpan w:val="2"/>
            <w:vAlign w:val="center"/>
          </w:tcPr>
          <w:p w14:paraId="5393BD93" w14:textId="77777777" w:rsidR="007B0B7A" w:rsidRPr="007B0B7A" w:rsidRDefault="007B0B7A" w:rsidP="007B0B7A">
            <w:pPr>
              <w:textAlignment w:val="baseline"/>
              <w:rPr>
                <w:color w:val="000000"/>
                <w:szCs w:val="24"/>
              </w:rPr>
            </w:pPr>
            <w:r w:rsidRPr="007B0B7A">
              <w:rPr>
                <w:color w:val="000000"/>
                <w:szCs w:val="24"/>
              </w:rPr>
              <w:t>Aaron McDaniel</w:t>
            </w:r>
          </w:p>
        </w:tc>
      </w:tr>
      <w:tr w:rsidR="007B0B7A" w:rsidRPr="007B0B7A" w14:paraId="3BA1DA05" w14:textId="77777777" w:rsidTr="008C43C0">
        <w:trPr>
          <w:trHeight w:val="419"/>
        </w:trPr>
        <w:tc>
          <w:tcPr>
            <w:tcW w:w="3221" w:type="dxa"/>
            <w:vAlign w:val="center"/>
          </w:tcPr>
          <w:p w14:paraId="5BF7986E" w14:textId="77777777" w:rsidR="007B0B7A" w:rsidRPr="007B0B7A" w:rsidRDefault="007B0B7A" w:rsidP="007B0B7A">
            <w:pPr>
              <w:textAlignment w:val="baseline"/>
              <w:rPr>
                <w:color w:val="000000"/>
                <w:szCs w:val="24"/>
              </w:rPr>
            </w:pPr>
            <w:r w:rsidRPr="007B0B7A">
              <w:rPr>
                <w:color w:val="000000"/>
                <w:szCs w:val="24"/>
              </w:rPr>
              <w:t>Tester ID / Name</w:t>
            </w:r>
          </w:p>
        </w:tc>
        <w:tc>
          <w:tcPr>
            <w:tcW w:w="9566" w:type="dxa"/>
            <w:gridSpan w:val="2"/>
            <w:vAlign w:val="center"/>
          </w:tcPr>
          <w:p w14:paraId="449FA5A1" w14:textId="77777777" w:rsidR="007B0B7A" w:rsidRPr="007B0B7A" w:rsidRDefault="007B0B7A" w:rsidP="007B0B7A">
            <w:pPr>
              <w:textAlignment w:val="baseline"/>
              <w:rPr>
                <w:color w:val="000000"/>
                <w:szCs w:val="24"/>
              </w:rPr>
            </w:pPr>
            <w:r w:rsidRPr="007B0B7A">
              <w:rPr>
                <w:color w:val="000000"/>
                <w:szCs w:val="24"/>
              </w:rPr>
              <w:t>ajmcdan/Aaron McDaniel</w:t>
            </w:r>
          </w:p>
        </w:tc>
      </w:tr>
      <w:tr w:rsidR="007B0B7A" w:rsidRPr="007B0B7A" w14:paraId="6C901566" w14:textId="77777777" w:rsidTr="008C43C0">
        <w:trPr>
          <w:trHeight w:val="419"/>
        </w:trPr>
        <w:tc>
          <w:tcPr>
            <w:tcW w:w="3221" w:type="dxa"/>
            <w:vAlign w:val="center"/>
          </w:tcPr>
          <w:p w14:paraId="4B35C510" w14:textId="77777777" w:rsidR="007B0B7A" w:rsidRPr="007B0B7A" w:rsidRDefault="007B0B7A" w:rsidP="007B0B7A">
            <w:pPr>
              <w:textAlignment w:val="baseline"/>
              <w:rPr>
                <w:color w:val="000000"/>
                <w:szCs w:val="24"/>
              </w:rPr>
            </w:pPr>
            <w:r w:rsidRPr="007B0B7A">
              <w:rPr>
                <w:color w:val="000000"/>
                <w:szCs w:val="24"/>
              </w:rPr>
              <w:t>Test Date</w:t>
            </w:r>
          </w:p>
        </w:tc>
        <w:tc>
          <w:tcPr>
            <w:tcW w:w="9566" w:type="dxa"/>
            <w:gridSpan w:val="2"/>
            <w:vAlign w:val="center"/>
          </w:tcPr>
          <w:p w14:paraId="68D5C915" w14:textId="77777777" w:rsidR="007B0B7A" w:rsidRPr="007B0B7A" w:rsidRDefault="007B0B7A" w:rsidP="007B0B7A">
            <w:pPr>
              <w:textAlignment w:val="baseline"/>
              <w:rPr>
                <w:color w:val="000000"/>
                <w:szCs w:val="24"/>
              </w:rPr>
            </w:pPr>
            <w:r w:rsidRPr="007B0B7A">
              <w:rPr>
                <w:color w:val="000000"/>
                <w:szCs w:val="24"/>
              </w:rPr>
              <w:t>TBD</w:t>
            </w:r>
          </w:p>
        </w:tc>
      </w:tr>
      <w:tr w:rsidR="007B0B7A" w:rsidRPr="007B0B7A" w14:paraId="30C1DFD8" w14:textId="77777777" w:rsidTr="008C43C0">
        <w:trPr>
          <w:trHeight w:val="419"/>
        </w:trPr>
        <w:tc>
          <w:tcPr>
            <w:tcW w:w="3221" w:type="dxa"/>
            <w:vAlign w:val="center"/>
          </w:tcPr>
          <w:p w14:paraId="6E91E409" w14:textId="77777777" w:rsidR="007B0B7A" w:rsidRPr="007B0B7A" w:rsidRDefault="007B0B7A" w:rsidP="007B0B7A">
            <w:pPr>
              <w:textAlignment w:val="baseline"/>
              <w:rPr>
                <w:color w:val="000000"/>
                <w:szCs w:val="24"/>
              </w:rPr>
            </w:pPr>
            <w:r w:rsidRPr="007B0B7A">
              <w:rPr>
                <w:color w:val="000000"/>
                <w:szCs w:val="24"/>
              </w:rPr>
              <w:t>Special Prerequisites</w:t>
            </w:r>
          </w:p>
        </w:tc>
        <w:tc>
          <w:tcPr>
            <w:tcW w:w="9566" w:type="dxa"/>
            <w:gridSpan w:val="2"/>
            <w:vAlign w:val="center"/>
          </w:tcPr>
          <w:p w14:paraId="6DE62261" w14:textId="77777777" w:rsidR="007B0B7A" w:rsidRPr="007B0B7A" w:rsidRDefault="007B0B7A" w:rsidP="007B0B7A">
            <w:pPr>
              <w:textAlignment w:val="baseline"/>
              <w:rPr>
                <w:color w:val="000000"/>
                <w:szCs w:val="24"/>
              </w:rPr>
            </w:pPr>
            <w:r w:rsidRPr="007B0B7A">
              <w:rPr>
                <w:color w:val="000000"/>
                <w:szCs w:val="24"/>
              </w:rPr>
              <w:t>BeagleBoneBlack with USB connection</w:t>
            </w:r>
          </w:p>
        </w:tc>
      </w:tr>
      <w:tr w:rsidR="007B0B7A" w:rsidRPr="007B0B7A" w14:paraId="6BF858B9" w14:textId="77777777" w:rsidTr="008C43C0">
        <w:trPr>
          <w:trHeight w:val="419"/>
        </w:trPr>
        <w:tc>
          <w:tcPr>
            <w:tcW w:w="3221" w:type="dxa"/>
            <w:vAlign w:val="center"/>
          </w:tcPr>
          <w:p w14:paraId="18B53E02" w14:textId="77777777" w:rsidR="007B0B7A" w:rsidRPr="007B0B7A" w:rsidRDefault="007B0B7A" w:rsidP="007B0B7A">
            <w:pPr>
              <w:textAlignment w:val="baseline"/>
              <w:rPr>
                <w:color w:val="000000"/>
                <w:szCs w:val="24"/>
              </w:rPr>
            </w:pPr>
          </w:p>
          <w:p w14:paraId="7C1892B6" w14:textId="77777777" w:rsidR="007B0B7A" w:rsidRPr="007B0B7A" w:rsidRDefault="007B0B7A" w:rsidP="007B0B7A">
            <w:pPr>
              <w:textAlignment w:val="baseline"/>
              <w:rPr>
                <w:color w:val="000000"/>
                <w:szCs w:val="24"/>
              </w:rPr>
            </w:pPr>
            <w:r w:rsidRPr="007B0B7A">
              <w:rPr>
                <w:color w:val="000000"/>
                <w:szCs w:val="24"/>
              </w:rPr>
              <w:t>Step # / Action</w:t>
            </w:r>
          </w:p>
          <w:p w14:paraId="55C154F7" w14:textId="77777777" w:rsidR="007B0B7A" w:rsidRPr="007B0B7A" w:rsidRDefault="007B0B7A" w:rsidP="007B0B7A">
            <w:pPr>
              <w:textAlignment w:val="baseline"/>
              <w:rPr>
                <w:color w:val="000000"/>
                <w:szCs w:val="24"/>
              </w:rPr>
            </w:pPr>
          </w:p>
        </w:tc>
        <w:tc>
          <w:tcPr>
            <w:tcW w:w="4781" w:type="dxa"/>
            <w:vAlign w:val="center"/>
          </w:tcPr>
          <w:p w14:paraId="74E56384" w14:textId="77777777" w:rsidR="007B0B7A" w:rsidRPr="007B0B7A" w:rsidRDefault="007B0B7A" w:rsidP="007B0B7A">
            <w:pPr>
              <w:textAlignment w:val="baseline"/>
              <w:rPr>
                <w:color w:val="000000"/>
                <w:szCs w:val="24"/>
              </w:rPr>
            </w:pPr>
          </w:p>
          <w:p w14:paraId="1F27AC5A" w14:textId="77777777" w:rsidR="007B0B7A" w:rsidRPr="007B0B7A" w:rsidRDefault="007B0B7A" w:rsidP="007B0B7A">
            <w:pPr>
              <w:textAlignment w:val="baseline"/>
              <w:rPr>
                <w:color w:val="000000"/>
                <w:szCs w:val="24"/>
              </w:rPr>
            </w:pPr>
            <w:r w:rsidRPr="007B0B7A">
              <w:rPr>
                <w:color w:val="000000"/>
                <w:szCs w:val="24"/>
              </w:rPr>
              <w:t>Expected Result</w:t>
            </w:r>
          </w:p>
        </w:tc>
        <w:tc>
          <w:tcPr>
            <w:tcW w:w="4785" w:type="dxa"/>
            <w:vAlign w:val="center"/>
          </w:tcPr>
          <w:p w14:paraId="500BB3AA" w14:textId="77777777" w:rsidR="007B0B7A" w:rsidRPr="007B0B7A" w:rsidRDefault="007B0B7A" w:rsidP="007B0B7A">
            <w:pPr>
              <w:textAlignment w:val="baseline"/>
              <w:rPr>
                <w:color w:val="000000"/>
                <w:szCs w:val="24"/>
              </w:rPr>
            </w:pPr>
          </w:p>
        </w:tc>
      </w:tr>
      <w:tr w:rsidR="007B0B7A" w:rsidRPr="007B0B7A" w14:paraId="72BB3645" w14:textId="77777777" w:rsidTr="008C43C0">
        <w:trPr>
          <w:trHeight w:val="419"/>
        </w:trPr>
        <w:tc>
          <w:tcPr>
            <w:tcW w:w="3221" w:type="dxa"/>
            <w:vAlign w:val="center"/>
          </w:tcPr>
          <w:p w14:paraId="3170947D" w14:textId="77777777" w:rsidR="007B0B7A" w:rsidRPr="007B0B7A" w:rsidRDefault="007B0B7A" w:rsidP="007B0B7A">
            <w:pPr>
              <w:textAlignment w:val="baseline"/>
              <w:rPr>
                <w:color w:val="000000"/>
                <w:szCs w:val="24"/>
              </w:rPr>
            </w:pPr>
            <w:r w:rsidRPr="007B0B7A">
              <w:rPr>
                <w:color w:val="000000"/>
                <w:szCs w:val="24"/>
              </w:rPr>
              <w:t>Step/Action 1</w:t>
            </w:r>
          </w:p>
        </w:tc>
        <w:tc>
          <w:tcPr>
            <w:tcW w:w="4781" w:type="dxa"/>
            <w:vAlign w:val="center"/>
          </w:tcPr>
          <w:p w14:paraId="46FD4CD0" w14:textId="77777777" w:rsidR="007B0B7A" w:rsidRPr="007B0B7A" w:rsidRDefault="007B0B7A" w:rsidP="007B0B7A">
            <w:pPr>
              <w:textAlignment w:val="baseline"/>
              <w:rPr>
                <w:color w:val="000000"/>
                <w:szCs w:val="24"/>
              </w:rPr>
            </w:pPr>
            <w:r w:rsidRPr="007B0B7A">
              <w:rPr>
                <w:color w:val="000000"/>
                <w:szCs w:val="24"/>
              </w:rPr>
              <w:t>BeagleBoneBlack should interface with putty. BeagleBoneBlack and camera should be recognized through putty via lsusb command.</w:t>
            </w:r>
          </w:p>
        </w:tc>
        <w:tc>
          <w:tcPr>
            <w:tcW w:w="4785" w:type="dxa"/>
            <w:vAlign w:val="center"/>
          </w:tcPr>
          <w:p w14:paraId="7E789363" w14:textId="77777777" w:rsidR="007B0B7A" w:rsidRPr="007B0B7A" w:rsidRDefault="007B0B7A" w:rsidP="007B0B7A">
            <w:pPr>
              <w:textAlignment w:val="baseline"/>
              <w:rPr>
                <w:color w:val="000000"/>
                <w:szCs w:val="24"/>
              </w:rPr>
            </w:pPr>
          </w:p>
        </w:tc>
      </w:tr>
      <w:tr w:rsidR="007B0B7A" w:rsidRPr="007B0B7A" w14:paraId="7372E019" w14:textId="77777777" w:rsidTr="008C43C0">
        <w:trPr>
          <w:trHeight w:val="419"/>
        </w:trPr>
        <w:tc>
          <w:tcPr>
            <w:tcW w:w="3221" w:type="dxa"/>
            <w:vAlign w:val="center"/>
          </w:tcPr>
          <w:p w14:paraId="131DF845" w14:textId="77777777" w:rsidR="007B0B7A" w:rsidRPr="007B0B7A" w:rsidRDefault="007B0B7A" w:rsidP="007B0B7A">
            <w:pPr>
              <w:textAlignment w:val="baseline"/>
              <w:rPr>
                <w:color w:val="000000"/>
                <w:szCs w:val="24"/>
              </w:rPr>
            </w:pPr>
          </w:p>
          <w:p w14:paraId="7FCA24A3" w14:textId="77777777" w:rsidR="007B0B7A" w:rsidRPr="007B0B7A" w:rsidRDefault="007B0B7A" w:rsidP="007B0B7A">
            <w:pPr>
              <w:textAlignment w:val="baseline"/>
              <w:rPr>
                <w:color w:val="000000"/>
                <w:szCs w:val="24"/>
              </w:rPr>
            </w:pPr>
            <w:r w:rsidRPr="007B0B7A">
              <w:rPr>
                <w:color w:val="000000"/>
                <w:szCs w:val="24"/>
              </w:rPr>
              <w:t>Test Case Passed YES</w:t>
            </w:r>
          </w:p>
        </w:tc>
        <w:tc>
          <w:tcPr>
            <w:tcW w:w="9566" w:type="dxa"/>
            <w:gridSpan w:val="2"/>
            <w:vAlign w:val="center"/>
          </w:tcPr>
          <w:p w14:paraId="08EC7C8D" w14:textId="77777777" w:rsidR="007B0B7A" w:rsidRPr="007B0B7A" w:rsidRDefault="007B0B7A" w:rsidP="007B0B7A">
            <w:pPr>
              <w:textAlignment w:val="baseline"/>
              <w:rPr>
                <w:color w:val="000000"/>
                <w:szCs w:val="24"/>
              </w:rPr>
            </w:pPr>
            <w:r w:rsidRPr="007B0B7A">
              <w:rPr>
                <w:color w:val="000000"/>
                <w:szCs w:val="24"/>
              </w:rPr>
              <w:t xml:space="preserve">Test Case </w:t>
            </w:r>
          </w:p>
        </w:tc>
      </w:tr>
      <w:tr w:rsidR="007B0B7A" w:rsidRPr="007B0B7A" w14:paraId="0BCFB79E" w14:textId="77777777" w:rsidTr="008C43C0">
        <w:trPr>
          <w:trHeight w:val="419"/>
        </w:trPr>
        <w:tc>
          <w:tcPr>
            <w:tcW w:w="3221" w:type="dxa"/>
            <w:vAlign w:val="center"/>
          </w:tcPr>
          <w:p w14:paraId="190C05BD" w14:textId="77777777" w:rsidR="007B0B7A" w:rsidRPr="007B0B7A" w:rsidRDefault="007B0B7A" w:rsidP="007B0B7A">
            <w:pPr>
              <w:textAlignment w:val="baseline"/>
              <w:rPr>
                <w:color w:val="000000"/>
                <w:szCs w:val="24"/>
              </w:rPr>
            </w:pPr>
          </w:p>
          <w:p w14:paraId="7D44D170" w14:textId="77777777" w:rsidR="007B0B7A" w:rsidRPr="007B0B7A" w:rsidRDefault="007B0B7A" w:rsidP="007B0B7A">
            <w:pPr>
              <w:textAlignment w:val="baseline"/>
              <w:rPr>
                <w:color w:val="000000"/>
                <w:szCs w:val="24"/>
              </w:rPr>
            </w:pPr>
            <w:r w:rsidRPr="007B0B7A">
              <w:rPr>
                <w:color w:val="000000"/>
                <w:szCs w:val="24"/>
              </w:rPr>
              <w:t>Comments:</w:t>
            </w:r>
          </w:p>
          <w:p w14:paraId="5423B537" w14:textId="77777777" w:rsidR="007B0B7A" w:rsidRPr="007B0B7A" w:rsidRDefault="007B0B7A" w:rsidP="007B0B7A">
            <w:pPr>
              <w:textAlignment w:val="baseline"/>
              <w:rPr>
                <w:color w:val="000000"/>
                <w:szCs w:val="24"/>
              </w:rPr>
            </w:pPr>
          </w:p>
        </w:tc>
        <w:tc>
          <w:tcPr>
            <w:tcW w:w="9566" w:type="dxa"/>
            <w:gridSpan w:val="2"/>
            <w:vAlign w:val="center"/>
          </w:tcPr>
          <w:p w14:paraId="78EBDED0" w14:textId="77777777" w:rsidR="007B0B7A" w:rsidRPr="007B0B7A" w:rsidRDefault="007B0B7A" w:rsidP="007B0B7A">
            <w:pPr>
              <w:textAlignment w:val="baseline"/>
              <w:rPr>
                <w:color w:val="000000"/>
                <w:szCs w:val="24"/>
              </w:rPr>
            </w:pPr>
          </w:p>
        </w:tc>
      </w:tr>
    </w:tbl>
    <w:p w14:paraId="3AC3EB29" w14:textId="77777777" w:rsidR="007B0B7A" w:rsidRPr="007B0B7A" w:rsidRDefault="007B0B7A" w:rsidP="007B0B7A">
      <w:pPr>
        <w:textAlignment w:val="baseline"/>
        <w:rPr>
          <w:color w:val="000000"/>
          <w:szCs w:val="24"/>
        </w:rPr>
      </w:pPr>
    </w:p>
    <w:p w14:paraId="092157AB" w14:textId="0D7E470C" w:rsidR="007B0B7A" w:rsidRPr="007B0B7A" w:rsidRDefault="007B0B7A">
      <w:pPr>
        <w:pStyle w:val="Heading3"/>
      </w:pPr>
      <w:bookmarkStart w:id="488" w:name="_Toc434233437"/>
      <w:r w:rsidRPr="007B0B7A">
        <w:t>Electronic Switch Test</w:t>
      </w:r>
      <w:bookmarkEnd w:id="488"/>
    </w:p>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6"/>
        <w:gridCol w:w="4577"/>
        <w:gridCol w:w="4577"/>
      </w:tblGrid>
      <w:tr w:rsidR="007B0B7A" w:rsidRPr="007B0B7A" w14:paraId="1BDD8FDA" w14:textId="77777777" w:rsidTr="008C43C0">
        <w:trPr>
          <w:trHeight w:val="279"/>
        </w:trPr>
        <w:tc>
          <w:tcPr>
            <w:tcW w:w="3218" w:type="dxa"/>
            <w:vAlign w:val="center"/>
          </w:tcPr>
          <w:p w14:paraId="5F2CF171" w14:textId="77777777" w:rsidR="007B0B7A" w:rsidRPr="007B0B7A" w:rsidRDefault="007B0B7A" w:rsidP="007B0B7A">
            <w:pPr>
              <w:textAlignment w:val="baseline"/>
              <w:rPr>
                <w:color w:val="000000"/>
                <w:szCs w:val="24"/>
              </w:rPr>
            </w:pPr>
            <w:r w:rsidRPr="007B0B7A">
              <w:rPr>
                <w:color w:val="000000"/>
                <w:szCs w:val="24"/>
              </w:rPr>
              <w:t>Test Case ID / Name</w:t>
            </w:r>
          </w:p>
        </w:tc>
        <w:tc>
          <w:tcPr>
            <w:tcW w:w="9554" w:type="dxa"/>
            <w:gridSpan w:val="2"/>
            <w:vAlign w:val="center"/>
          </w:tcPr>
          <w:p w14:paraId="5A377057" w14:textId="77777777" w:rsidR="007B0B7A" w:rsidRPr="007B0B7A" w:rsidRDefault="007B0B7A" w:rsidP="007B0B7A">
            <w:pPr>
              <w:textAlignment w:val="baseline"/>
              <w:rPr>
                <w:color w:val="000000"/>
                <w:szCs w:val="24"/>
              </w:rPr>
            </w:pPr>
            <w:r w:rsidRPr="007B0B7A">
              <w:rPr>
                <w:b/>
                <w:color w:val="000000"/>
                <w:szCs w:val="24"/>
              </w:rPr>
              <w:t>Test 3: Electronic Switch Test</w:t>
            </w:r>
          </w:p>
        </w:tc>
      </w:tr>
      <w:tr w:rsidR="007B0B7A" w:rsidRPr="007B0B7A" w14:paraId="3D592318" w14:textId="77777777" w:rsidTr="008C43C0">
        <w:trPr>
          <w:trHeight w:val="279"/>
        </w:trPr>
        <w:tc>
          <w:tcPr>
            <w:tcW w:w="3218" w:type="dxa"/>
            <w:vAlign w:val="center"/>
          </w:tcPr>
          <w:p w14:paraId="1DE4544C" w14:textId="77777777" w:rsidR="007B0B7A" w:rsidRPr="007B0B7A" w:rsidRDefault="007B0B7A" w:rsidP="007B0B7A">
            <w:pPr>
              <w:textAlignment w:val="baseline"/>
              <w:rPr>
                <w:color w:val="000000"/>
                <w:szCs w:val="24"/>
              </w:rPr>
            </w:pPr>
            <w:r w:rsidRPr="007B0B7A">
              <w:rPr>
                <w:color w:val="000000"/>
                <w:szCs w:val="24"/>
              </w:rPr>
              <w:t>Date Created</w:t>
            </w:r>
          </w:p>
        </w:tc>
        <w:tc>
          <w:tcPr>
            <w:tcW w:w="9554" w:type="dxa"/>
            <w:gridSpan w:val="2"/>
            <w:vAlign w:val="center"/>
          </w:tcPr>
          <w:p w14:paraId="5B82A0A1" w14:textId="77777777" w:rsidR="007B0B7A" w:rsidRPr="007B0B7A" w:rsidRDefault="007B0B7A" w:rsidP="007B0B7A">
            <w:pPr>
              <w:textAlignment w:val="baseline"/>
              <w:rPr>
                <w:color w:val="000000"/>
                <w:szCs w:val="24"/>
              </w:rPr>
            </w:pPr>
            <w:r w:rsidRPr="007B0B7A">
              <w:rPr>
                <w:color w:val="000000"/>
                <w:szCs w:val="24"/>
              </w:rPr>
              <w:t>10/26/2015</w:t>
            </w:r>
          </w:p>
        </w:tc>
      </w:tr>
      <w:tr w:rsidR="007B0B7A" w:rsidRPr="007B0B7A" w14:paraId="4A9906F7" w14:textId="77777777" w:rsidTr="008C43C0">
        <w:trPr>
          <w:trHeight w:val="279"/>
        </w:trPr>
        <w:tc>
          <w:tcPr>
            <w:tcW w:w="3218" w:type="dxa"/>
            <w:vAlign w:val="center"/>
          </w:tcPr>
          <w:p w14:paraId="1FA42B0F" w14:textId="77777777" w:rsidR="007B0B7A" w:rsidRPr="007B0B7A" w:rsidRDefault="007B0B7A" w:rsidP="007B0B7A">
            <w:pPr>
              <w:textAlignment w:val="baseline"/>
              <w:rPr>
                <w:color w:val="000000"/>
                <w:szCs w:val="24"/>
              </w:rPr>
            </w:pPr>
            <w:r w:rsidRPr="007B0B7A">
              <w:rPr>
                <w:color w:val="000000"/>
                <w:szCs w:val="24"/>
              </w:rPr>
              <w:t>Created By</w:t>
            </w:r>
          </w:p>
        </w:tc>
        <w:tc>
          <w:tcPr>
            <w:tcW w:w="9554" w:type="dxa"/>
            <w:gridSpan w:val="2"/>
            <w:vAlign w:val="center"/>
          </w:tcPr>
          <w:p w14:paraId="7814A208" w14:textId="77777777" w:rsidR="007B0B7A" w:rsidRPr="007B0B7A" w:rsidRDefault="007B0B7A" w:rsidP="007B0B7A">
            <w:pPr>
              <w:textAlignment w:val="baseline"/>
              <w:rPr>
                <w:color w:val="000000"/>
                <w:szCs w:val="24"/>
              </w:rPr>
            </w:pPr>
            <w:r w:rsidRPr="007B0B7A">
              <w:rPr>
                <w:color w:val="000000"/>
                <w:szCs w:val="24"/>
              </w:rPr>
              <w:t>Aaron McDaniel</w:t>
            </w:r>
          </w:p>
        </w:tc>
      </w:tr>
      <w:tr w:rsidR="007B0B7A" w:rsidRPr="007B0B7A" w14:paraId="5B511669" w14:textId="77777777" w:rsidTr="008C43C0">
        <w:trPr>
          <w:trHeight w:val="279"/>
        </w:trPr>
        <w:tc>
          <w:tcPr>
            <w:tcW w:w="3218" w:type="dxa"/>
            <w:vAlign w:val="center"/>
          </w:tcPr>
          <w:p w14:paraId="6BAD0785" w14:textId="77777777" w:rsidR="007B0B7A" w:rsidRPr="007B0B7A" w:rsidRDefault="007B0B7A" w:rsidP="007B0B7A">
            <w:pPr>
              <w:textAlignment w:val="baseline"/>
              <w:rPr>
                <w:color w:val="000000"/>
                <w:szCs w:val="24"/>
              </w:rPr>
            </w:pPr>
            <w:r w:rsidRPr="007B0B7A">
              <w:rPr>
                <w:color w:val="000000"/>
                <w:szCs w:val="24"/>
              </w:rPr>
              <w:t>Tester ID / Name</w:t>
            </w:r>
          </w:p>
        </w:tc>
        <w:tc>
          <w:tcPr>
            <w:tcW w:w="9554" w:type="dxa"/>
            <w:gridSpan w:val="2"/>
            <w:vAlign w:val="center"/>
          </w:tcPr>
          <w:p w14:paraId="680678B1" w14:textId="77777777" w:rsidR="007B0B7A" w:rsidRPr="007B0B7A" w:rsidRDefault="007B0B7A" w:rsidP="007B0B7A">
            <w:pPr>
              <w:textAlignment w:val="baseline"/>
              <w:rPr>
                <w:color w:val="000000"/>
                <w:szCs w:val="24"/>
              </w:rPr>
            </w:pPr>
            <w:r w:rsidRPr="007B0B7A">
              <w:rPr>
                <w:color w:val="000000"/>
                <w:szCs w:val="24"/>
              </w:rPr>
              <w:t>ajmcdan/Aaron McDaniel</w:t>
            </w:r>
          </w:p>
        </w:tc>
      </w:tr>
      <w:tr w:rsidR="007B0B7A" w:rsidRPr="007B0B7A" w14:paraId="4AB8C638" w14:textId="77777777" w:rsidTr="008C43C0">
        <w:trPr>
          <w:trHeight w:val="279"/>
        </w:trPr>
        <w:tc>
          <w:tcPr>
            <w:tcW w:w="3218" w:type="dxa"/>
            <w:vAlign w:val="center"/>
          </w:tcPr>
          <w:p w14:paraId="50D59A80" w14:textId="77777777" w:rsidR="007B0B7A" w:rsidRPr="007B0B7A" w:rsidRDefault="007B0B7A" w:rsidP="007B0B7A">
            <w:pPr>
              <w:textAlignment w:val="baseline"/>
              <w:rPr>
                <w:color w:val="000000"/>
                <w:szCs w:val="24"/>
              </w:rPr>
            </w:pPr>
            <w:r w:rsidRPr="007B0B7A">
              <w:rPr>
                <w:color w:val="000000"/>
                <w:szCs w:val="24"/>
              </w:rPr>
              <w:t>Test Date</w:t>
            </w:r>
          </w:p>
        </w:tc>
        <w:tc>
          <w:tcPr>
            <w:tcW w:w="9554" w:type="dxa"/>
            <w:gridSpan w:val="2"/>
            <w:vAlign w:val="center"/>
          </w:tcPr>
          <w:p w14:paraId="2D9510F8" w14:textId="77777777" w:rsidR="007B0B7A" w:rsidRPr="007B0B7A" w:rsidRDefault="007B0B7A" w:rsidP="007B0B7A">
            <w:pPr>
              <w:textAlignment w:val="baseline"/>
              <w:rPr>
                <w:color w:val="000000"/>
                <w:szCs w:val="24"/>
              </w:rPr>
            </w:pPr>
            <w:r w:rsidRPr="007B0B7A">
              <w:rPr>
                <w:color w:val="000000"/>
                <w:szCs w:val="24"/>
              </w:rPr>
              <w:t>TBD</w:t>
            </w:r>
          </w:p>
        </w:tc>
      </w:tr>
      <w:tr w:rsidR="007B0B7A" w:rsidRPr="007B0B7A" w14:paraId="37CBC22A" w14:textId="77777777" w:rsidTr="008C43C0">
        <w:trPr>
          <w:trHeight w:val="279"/>
        </w:trPr>
        <w:tc>
          <w:tcPr>
            <w:tcW w:w="3218" w:type="dxa"/>
            <w:vAlign w:val="center"/>
          </w:tcPr>
          <w:p w14:paraId="2D99412A" w14:textId="77777777" w:rsidR="007B0B7A" w:rsidRPr="007B0B7A" w:rsidRDefault="007B0B7A" w:rsidP="007B0B7A">
            <w:pPr>
              <w:textAlignment w:val="baseline"/>
              <w:rPr>
                <w:color w:val="000000"/>
                <w:szCs w:val="24"/>
              </w:rPr>
            </w:pPr>
            <w:r w:rsidRPr="007B0B7A">
              <w:rPr>
                <w:color w:val="000000"/>
                <w:szCs w:val="24"/>
              </w:rPr>
              <w:t>Special Prerequisites</w:t>
            </w:r>
          </w:p>
        </w:tc>
        <w:tc>
          <w:tcPr>
            <w:tcW w:w="9554" w:type="dxa"/>
            <w:gridSpan w:val="2"/>
            <w:vAlign w:val="center"/>
          </w:tcPr>
          <w:p w14:paraId="6B65B488" w14:textId="77777777" w:rsidR="007B0B7A" w:rsidRPr="007B0B7A" w:rsidRDefault="007B0B7A" w:rsidP="007B0B7A">
            <w:pPr>
              <w:textAlignment w:val="baseline"/>
              <w:rPr>
                <w:color w:val="000000"/>
                <w:szCs w:val="24"/>
              </w:rPr>
            </w:pPr>
            <w:r w:rsidRPr="007B0B7A">
              <w:rPr>
                <w:color w:val="000000"/>
                <w:szCs w:val="24"/>
              </w:rPr>
              <w:t>All elements of electronic switch design obtained</w:t>
            </w:r>
          </w:p>
        </w:tc>
      </w:tr>
      <w:tr w:rsidR="007B0B7A" w:rsidRPr="007B0B7A" w14:paraId="17E634E6" w14:textId="77777777" w:rsidTr="008C43C0">
        <w:trPr>
          <w:trHeight w:val="279"/>
        </w:trPr>
        <w:tc>
          <w:tcPr>
            <w:tcW w:w="3218" w:type="dxa"/>
            <w:vAlign w:val="center"/>
          </w:tcPr>
          <w:p w14:paraId="1EE4895F" w14:textId="77777777" w:rsidR="007B0B7A" w:rsidRPr="007B0B7A" w:rsidRDefault="007B0B7A" w:rsidP="007B0B7A">
            <w:pPr>
              <w:textAlignment w:val="baseline"/>
              <w:rPr>
                <w:color w:val="000000"/>
                <w:szCs w:val="24"/>
              </w:rPr>
            </w:pPr>
          </w:p>
          <w:p w14:paraId="4076B942" w14:textId="77777777" w:rsidR="007B0B7A" w:rsidRPr="007B0B7A" w:rsidRDefault="007B0B7A" w:rsidP="007B0B7A">
            <w:pPr>
              <w:textAlignment w:val="baseline"/>
              <w:rPr>
                <w:color w:val="000000"/>
                <w:szCs w:val="24"/>
              </w:rPr>
            </w:pPr>
            <w:r w:rsidRPr="007B0B7A">
              <w:rPr>
                <w:color w:val="000000"/>
                <w:szCs w:val="24"/>
              </w:rPr>
              <w:t>Step # / Action</w:t>
            </w:r>
          </w:p>
          <w:p w14:paraId="25ADF836" w14:textId="77777777" w:rsidR="007B0B7A" w:rsidRPr="007B0B7A" w:rsidRDefault="007B0B7A" w:rsidP="007B0B7A">
            <w:pPr>
              <w:textAlignment w:val="baseline"/>
              <w:rPr>
                <w:color w:val="000000"/>
                <w:szCs w:val="24"/>
              </w:rPr>
            </w:pPr>
          </w:p>
        </w:tc>
        <w:tc>
          <w:tcPr>
            <w:tcW w:w="4777" w:type="dxa"/>
            <w:vAlign w:val="center"/>
          </w:tcPr>
          <w:p w14:paraId="1E18044A" w14:textId="77777777" w:rsidR="007B0B7A" w:rsidRPr="007B0B7A" w:rsidRDefault="007B0B7A" w:rsidP="007B0B7A">
            <w:pPr>
              <w:textAlignment w:val="baseline"/>
              <w:rPr>
                <w:color w:val="000000"/>
                <w:szCs w:val="24"/>
              </w:rPr>
            </w:pPr>
          </w:p>
          <w:p w14:paraId="1A69481A" w14:textId="77777777" w:rsidR="007B0B7A" w:rsidRPr="007B0B7A" w:rsidRDefault="007B0B7A" w:rsidP="007B0B7A">
            <w:pPr>
              <w:textAlignment w:val="baseline"/>
              <w:rPr>
                <w:color w:val="000000"/>
                <w:szCs w:val="24"/>
              </w:rPr>
            </w:pPr>
            <w:r w:rsidRPr="007B0B7A">
              <w:rPr>
                <w:color w:val="000000"/>
                <w:szCs w:val="24"/>
              </w:rPr>
              <w:t>Expected Result</w:t>
            </w:r>
          </w:p>
        </w:tc>
        <w:tc>
          <w:tcPr>
            <w:tcW w:w="4777" w:type="dxa"/>
            <w:vAlign w:val="center"/>
          </w:tcPr>
          <w:p w14:paraId="53FFD048" w14:textId="77777777" w:rsidR="007B0B7A" w:rsidRPr="007B0B7A" w:rsidRDefault="007B0B7A" w:rsidP="007B0B7A">
            <w:pPr>
              <w:textAlignment w:val="baseline"/>
              <w:rPr>
                <w:color w:val="000000"/>
                <w:szCs w:val="24"/>
              </w:rPr>
            </w:pPr>
          </w:p>
        </w:tc>
      </w:tr>
      <w:tr w:rsidR="007B0B7A" w:rsidRPr="007B0B7A" w14:paraId="791D5340" w14:textId="77777777" w:rsidTr="008C43C0">
        <w:trPr>
          <w:trHeight w:val="279"/>
        </w:trPr>
        <w:tc>
          <w:tcPr>
            <w:tcW w:w="3218" w:type="dxa"/>
            <w:vAlign w:val="center"/>
          </w:tcPr>
          <w:p w14:paraId="75880DC1" w14:textId="77777777" w:rsidR="007B0B7A" w:rsidRPr="007B0B7A" w:rsidRDefault="007B0B7A" w:rsidP="007B0B7A">
            <w:pPr>
              <w:textAlignment w:val="baseline"/>
              <w:rPr>
                <w:color w:val="000000"/>
                <w:szCs w:val="24"/>
              </w:rPr>
            </w:pPr>
            <w:r w:rsidRPr="007B0B7A">
              <w:rPr>
                <w:color w:val="000000"/>
                <w:szCs w:val="24"/>
              </w:rPr>
              <w:t>Step/Action 1</w:t>
            </w:r>
          </w:p>
        </w:tc>
        <w:tc>
          <w:tcPr>
            <w:tcW w:w="4777" w:type="dxa"/>
            <w:vAlign w:val="center"/>
          </w:tcPr>
          <w:p w14:paraId="7F8499C6" w14:textId="77777777" w:rsidR="007B0B7A" w:rsidRPr="007B0B7A" w:rsidRDefault="007B0B7A" w:rsidP="007B0B7A">
            <w:pPr>
              <w:textAlignment w:val="baseline"/>
              <w:rPr>
                <w:color w:val="000000"/>
                <w:szCs w:val="24"/>
              </w:rPr>
            </w:pPr>
            <w:r w:rsidRPr="007B0B7A">
              <w:rPr>
                <w:color w:val="000000"/>
                <w:szCs w:val="24"/>
              </w:rPr>
              <w:t xml:space="preserve">Implement electronic switch design to justify design  </w:t>
            </w:r>
          </w:p>
        </w:tc>
        <w:tc>
          <w:tcPr>
            <w:tcW w:w="4777" w:type="dxa"/>
            <w:vAlign w:val="center"/>
          </w:tcPr>
          <w:p w14:paraId="1D0C3A17" w14:textId="77777777" w:rsidR="007B0B7A" w:rsidRPr="007B0B7A" w:rsidRDefault="007B0B7A" w:rsidP="007B0B7A">
            <w:pPr>
              <w:textAlignment w:val="baseline"/>
              <w:rPr>
                <w:color w:val="000000"/>
                <w:szCs w:val="24"/>
              </w:rPr>
            </w:pPr>
          </w:p>
        </w:tc>
      </w:tr>
      <w:tr w:rsidR="007B0B7A" w:rsidRPr="007B0B7A" w14:paraId="19BC5F98" w14:textId="77777777" w:rsidTr="008C43C0">
        <w:trPr>
          <w:trHeight w:val="279"/>
        </w:trPr>
        <w:tc>
          <w:tcPr>
            <w:tcW w:w="3218" w:type="dxa"/>
            <w:vAlign w:val="center"/>
          </w:tcPr>
          <w:p w14:paraId="750FC8B7" w14:textId="77777777" w:rsidR="007B0B7A" w:rsidRPr="007B0B7A" w:rsidRDefault="007B0B7A" w:rsidP="007B0B7A">
            <w:pPr>
              <w:textAlignment w:val="baseline"/>
              <w:rPr>
                <w:color w:val="000000"/>
                <w:szCs w:val="24"/>
              </w:rPr>
            </w:pPr>
          </w:p>
          <w:p w14:paraId="79940817" w14:textId="77777777" w:rsidR="007B0B7A" w:rsidRPr="007B0B7A" w:rsidRDefault="007B0B7A" w:rsidP="007B0B7A">
            <w:pPr>
              <w:textAlignment w:val="baseline"/>
              <w:rPr>
                <w:color w:val="000000"/>
                <w:szCs w:val="24"/>
              </w:rPr>
            </w:pPr>
            <w:r w:rsidRPr="007B0B7A">
              <w:rPr>
                <w:color w:val="000000"/>
                <w:szCs w:val="24"/>
              </w:rPr>
              <w:t>Test Case Passed YES</w:t>
            </w:r>
          </w:p>
        </w:tc>
        <w:tc>
          <w:tcPr>
            <w:tcW w:w="9554" w:type="dxa"/>
            <w:gridSpan w:val="2"/>
            <w:vAlign w:val="center"/>
          </w:tcPr>
          <w:p w14:paraId="3F07650C" w14:textId="77777777" w:rsidR="007B0B7A" w:rsidRPr="007B0B7A" w:rsidRDefault="007B0B7A" w:rsidP="007B0B7A">
            <w:pPr>
              <w:textAlignment w:val="baseline"/>
              <w:rPr>
                <w:color w:val="000000"/>
                <w:szCs w:val="24"/>
              </w:rPr>
            </w:pPr>
            <w:r w:rsidRPr="007B0B7A">
              <w:rPr>
                <w:color w:val="000000"/>
                <w:szCs w:val="24"/>
              </w:rPr>
              <w:t xml:space="preserve">Test Case </w:t>
            </w:r>
          </w:p>
        </w:tc>
      </w:tr>
      <w:tr w:rsidR="007B0B7A" w:rsidRPr="007B0B7A" w14:paraId="652968BD" w14:textId="77777777" w:rsidTr="008C43C0">
        <w:trPr>
          <w:trHeight w:val="279"/>
        </w:trPr>
        <w:tc>
          <w:tcPr>
            <w:tcW w:w="3218" w:type="dxa"/>
            <w:vAlign w:val="center"/>
          </w:tcPr>
          <w:p w14:paraId="6AAC02B6" w14:textId="77777777" w:rsidR="007B0B7A" w:rsidRPr="007B0B7A" w:rsidRDefault="007B0B7A" w:rsidP="007B0B7A">
            <w:pPr>
              <w:textAlignment w:val="baseline"/>
              <w:rPr>
                <w:color w:val="000000"/>
                <w:szCs w:val="24"/>
              </w:rPr>
            </w:pPr>
          </w:p>
          <w:p w14:paraId="63F0FEAB" w14:textId="77777777" w:rsidR="007B0B7A" w:rsidRPr="007B0B7A" w:rsidRDefault="007B0B7A" w:rsidP="007B0B7A">
            <w:pPr>
              <w:textAlignment w:val="baseline"/>
              <w:rPr>
                <w:color w:val="000000"/>
                <w:szCs w:val="24"/>
              </w:rPr>
            </w:pPr>
            <w:r w:rsidRPr="007B0B7A">
              <w:rPr>
                <w:color w:val="000000"/>
                <w:szCs w:val="24"/>
              </w:rPr>
              <w:t>Comments:</w:t>
            </w:r>
          </w:p>
          <w:p w14:paraId="2F66DE4F" w14:textId="77777777" w:rsidR="007B0B7A" w:rsidRPr="007B0B7A" w:rsidRDefault="007B0B7A" w:rsidP="007B0B7A">
            <w:pPr>
              <w:textAlignment w:val="baseline"/>
              <w:rPr>
                <w:color w:val="000000"/>
                <w:szCs w:val="24"/>
              </w:rPr>
            </w:pPr>
          </w:p>
        </w:tc>
        <w:tc>
          <w:tcPr>
            <w:tcW w:w="9554" w:type="dxa"/>
            <w:gridSpan w:val="2"/>
            <w:vAlign w:val="center"/>
          </w:tcPr>
          <w:p w14:paraId="186B3DAA" w14:textId="77777777" w:rsidR="007B0B7A" w:rsidRPr="007B0B7A" w:rsidRDefault="007B0B7A" w:rsidP="007B0B7A">
            <w:pPr>
              <w:textAlignment w:val="baseline"/>
              <w:rPr>
                <w:color w:val="000000"/>
                <w:szCs w:val="24"/>
              </w:rPr>
            </w:pPr>
          </w:p>
        </w:tc>
      </w:tr>
    </w:tbl>
    <w:p w14:paraId="00A40D88" w14:textId="77777777" w:rsidR="007B0B7A" w:rsidRPr="007B0B7A" w:rsidRDefault="007B0B7A" w:rsidP="007B0B7A">
      <w:pPr>
        <w:textAlignment w:val="baseline"/>
        <w:rPr>
          <w:color w:val="000000"/>
          <w:szCs w:val="24"/>
        </w:rPr>
      </w:pPr>
    </w:p>
    <w:p w14:paraId="30A7B8FA" w14:textId="40785C4B" w:rsidR="007B0B7A" w:rsidRPr="007B0B7A" w:rsidRDefault="007B0B7A">
      <w:pPr>
        <w:pStyle w:val="Heading3"/>
      </w:pPr>
      <w:bookmarkStart w:id="489" w:name="_Toc434233438"/>
      <w:r w:rsidRPr="007B0B7A">
        <w:t>Image Capture Test</w:t>
      </w:r>
      <w:bookmarkEnd w:id="489"/>
    </w:p>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6"/>
        <w:gridCol w:w="4577"/>
        <w:gridCol w:w="4577"/>
      </w:tblGrid>
      <w:tr w:rsidR="007B0B7A" w:rsidRPr="007B0B7A" w14:paraId="1520A498" w14:textId="77777777" w:rsidTr="008C43C0">
        <w:trPr>
          <w:trHeight w:val="257"/>
        </w:trPr>
        <w:tc>
          <w:tcPr>
            <w:tcW w:w="3177" w:type="dxa"/>
            <w:vAlign w:val="center"/>
          </w:tcPr>
          <w:p w14:paraId="2D702CDC" w14:textId="77777777" w:rsidR="007B0B7A" w:rsidRPr="007B0B7A" w:rsidRDefault="007B0B7A" w:rsidP="007B0B7A">
            <w:pPr>
              <w:textAlignment w:val="baseline"/>
              <w:rPr>
                <w:color w:val="000000"/>
                <w:szCs w:val="24"/>
              </w:rPr>
            </w:pPr>
            <w:r w:rsidRPr="007B0B7A">
              <w:rPr>
                <w:color w:val="000000"/>
                <w:szCs w:val="24"/>
              </w:rPr>
              <w:t>Test Case ID / Name</w:t>
            </w:r>
          </w:p>
        </w:tc>
        <w:tc>
          <w:tcPr>
            <w:tcW w:w="9434" w:type="dxa"/>
            <w:gridSpan w:val="2"/>
            <w:vAlign w:val="center"/>
          </w:tcPr>
          <w:p w14:paraId="4375B153" w14:textId="77777777" w:rsidR="007B0B7A" w:rsidRPr="007B0B7A" w:rsidRDefault="007B0B7A" w:rsidP="007B0B7A">
            <w:pPr>
              <w:textAlignment w:val="baseline"/>
              <w:rPr>
                <w:color w:val="000000"/>
                <w:szCs w:val="24"/>
              </w:rPr>
            </w:pPr>
            <w:r w:rsidRPr="007B0B7A">
              <w:rPr>
                <w:b/>
                <w:color w:val="000000"/>
                <w:szCs w:val="24"/>
              </w:rPr>
              <w:t>Test 4: Image Capture Test</w:t>
            </w:r>
          </w:p>
        </w:tc>
      </w:tr>
      <w:tr w:rsidR="007B0B7A" w:rsidRPr="007B0B7A" w14:paraId="5EDEB04F" w14:textId="77777777" w:rsidTr="008C43C0">
        <w:trPr>
          <w:trHeight w:val="257"/>
        </w:trPr>
        <w:tc>
          <w:tcPr>
            <w:tcW w:w="3177" w:type="dxa"/>
            <w:vAlign w:val="center"/>
          </w:tcPr>
          <w:p w14:paraId="20571883" w14:textId="77777777" w:rsidR="007B0B7A" w:rsidRPr="007B0B7A" w:rsidRDefault="007B0B7A" w:rsidP="007B0B7A">
            <w:pPr>
              <w:textAlignment w:val="baseline"/>
              <w:rPr>
                <w:color w:val="000000"/>
                <w:szCs w:val="24"/>
              </w:rPr>
            </w:pPr>
            <w:r w:rsidRPr="007B0B7A">
              <w:rPr>
                <w:color w:val="000000"/>
                <w:szCs w:val="24"/>
              </w:rPr>
              <w:t>Date Created</w:t>
            </w:r>
          </w:p>
        </w:tc>
        <w:tc>
          <w:tcPr>
            <w:tcW w:w="9434" w:type="dxa"/>
            <w:gridSpan w:val="2"/>
            <w:vAlign w:val="center"/>
          </w:tcPr>
          <w:p w14:paraId="48542365" w14:textId="77777777" w:rsidR="007B0B7A" w:rsidRPr="007B0B7A" w:rsidRDefault="007B0B7A" w:rsidP="007B0B7A">
            <w:pPr>
              <w:textAlignment w:val="baseline"/>
              <w:rPr>
                <w:color w:val="000000"/>
                <w:szCs w:val="24"/>
              </w:rPr>
            </w:pPr>
            <w:r w:rsidRPr="007B0B7A">
              <w:rPr>
                <w:color w:val="000000"/>
                <w:szCs w:val="24"/>
              </w:rPr>
              <w:t>10/26/2015</w:t>
            </w:r>
          </w:p>
        </w:tc>
      </w:tr>
      <w:tr w:rsidR="007B0B7A" w:rsidRPr="007B0B7A" w14:paraId="780F8489" w14:textId="77777777" w:rsidTr="008C43C0">
        <w:trPr>
          <w:trHeight w:val="257"/>
        </w:trPr>
        <w:tc>
          <w:tcPr>
            <w:tcW w:w="3177" w:type="dxa"/>
            <w:vAlign w:val="center"/>
          </w:tcPr>
          <w:p w14:paraId="201E9FA4" w14:textId="77777777" w:rsidR="007B0B7A" w:rsidRPr="007B0B7A" w:rsidRDefault="007B0B7A" w:rsidP="007B0B7A">
            <w:pPr>
              <w:textAlignment w:val="baseline"/>
              <w:rPr>
                <w:color w:val="000000"/>
                <w:szCs w:val="24"/>
              </w:rPr>
            </w:pPr>
            <w:r w:rsidRPr="007B0B7A">
              <w:rPr>
                <w:color w:val="000000"/>
                <w:szCs w:val="24"/>
              </w:rPr>
              <w:t>Created By</w:t>
            </w:r>
          </w:p>
        </w:tc>
        <w:tc>
          <w:tcPr>
            <w:tcW w:w="9434" w:type="dxa"/>
            <w:gridSpan w:val="2"/>
            <w:vAlign w:val="center"/>
          </w:tcPr>
          <w:p w14:paraId="51DF215B" w14:textId="77777777" w:rsidR="007B0B7A" w:rsidRPr="007B0B7A" w:rsidRDefault="007B0B7A" w:rsidP="007B0B7A">
            <w:pPr>
              <w:textAlignment w:val="baseline"/>
              <w:rPr>
                <w:color w:val="000000"/>
                <w:szCs w:val="24"/>
              </w:rPr>
            </w:pPr>
            <w:r w:rsidRPr="007B0B7A">
              <w:rPr>
                <w:color w:val="000000"/>
                <w:szCs w:val="24"/>
              </w:rPr>
              <w:t>Aaron McDaniel</w:t>
            </w:r>
          </w:p>
        </w:tc>
      </w:tr>
      <w:tr w:rsidR="007B0B7A" w:rsidRPr="007B0B7A" w14:paraId="5A9CC9E2" w14:textId="77777777" w:rsidTr="008C43C0">
        <w:trPr>
          <w:trHeight w:val="257"/>
        </w:trPr>
        <w:tc>
          <w:tcPr>
            <w:tcW w:w="3177" w:type="dxa"/>
            <w:vAlign w:val="center"/>
          </w:tcPr>
          <w:p w14:paraId="065C6BDE" w14:textId="77777777" w:rsidR="007B0B7A" w:rsidRPr="007B0B7A" w:rsidRDefault="007B0B7A" w:rsidP="007B0B7A">
            <w:pPr>
              <w:textAlignment w:val="baseline"/>
              <w:rPr>
                <w:color w:val="000000"/>
                <w:szCs w:val="24"/>
              </w:rPr>
            </w:pPr>
            <w:r w:rsidRPr="007B0B7A">
              <w:rPr>
                <w:color w:val="000000"/>
                <w:szCs w:val="24"/>
              </w:rPr>
              <w:t>Tester ID / Name</w:t>
            </w:r>
          </w:p>
        </w:tc>
        <w:tc>
          <w:tcPr>
            <w:tcW w:w="9434" w:type="dxa"/>
            <w:gridSpan w:val="2"/>
            <w:vAlign w:val="center"/>
          </w:tcPr>
          <w:p w14:paraId="22A2CCF0" w14:textId="77777777" w:rsidR="007B0B7A" w:rsidRPr="007B0B7A" w:rsidRDefault="007B0B7A" w:rsidP="007B0B7A">
            <w:pPr>
              <w:textAlignment w:val="baseline"/>
              <w:rPr>
                <w:color w:val="000000"/>
                <w:szCs w:val="24"/>
              </w:rPr>
            </w:pPr>
            <w:r w:rsidRPr="007B0B7A">
              <w:rPr>
                <w:color w:val="000000"/>
                <w:szCs w:val="24"/>
              </w:rPr>
              <w:t>Ajmcdan / Aaron McDaniel</w:t>
            </w:r>
          </w:p>
        </w:tc>
      </w:tr>
      <w:tr w:rsidR="007B0B7A" w:rsidRPr="007B0B7A" w14:paraId="5A6165A3" w14:textId="77777777" w:rsidTr="008C43C0">
        <w:trPr>
          <w:trHeight w:val="257"/>
        </w:trPr>
        <w:tc>
          <w:tcPr>
            <w:tcW w:w="3177" w:type="dxa"/>
            <w:vAlign w:val="center"/>
          </w:tcPr>
          <w:p w14:paraId="4BF9D3DE" w14:textId="77777777" w:rsidR="007B0B7A" w:rsidRPr="007B0B7A" w:rsidRDefault="007B0B7A" w:rsidP="007B0B7A">
            <w:pPr>
              <w:textAlignment w:val="baseline"/>
              <w:rPr>
                <w:color w:val="000000"/>
                <w:szCs w:val="24"/>
              </w:rPr>
            </w:pPr>
            <w:r w:rsidRPr="007B0B7A">
              <w:rPr>
                <w:color w:val="000000"/>
                <w:szCs w:val="24"/>
              </w:rPr>
              <w:t>Test Date</w:t>
            </w:r>
          </w:p>
        </w:tc>
        <w:tc>
          <w:tcPr>
            <w:tcW w:w="9434" w:type="dxa"/>
            <w:gridSpan w:val="2"/>
            <w:vAlign w:val="center"/>
          </w:tcPr>
          <w:p w14:paraId="4A41D3A6" w14:textId="77777777" w:rsidR="007B0B7A" w:rsidRPr="007B0B7A" w:rsidRDefault="007B0B7A" w:rsidP="007B0B7A">
            <w:pPr>
              <w:textAlignment w:val="baseline"/>
              <w:rPr>
                <w:color w:val="000000"/>
                <w:szCs w:val="24"/>
              </w:rPr>
            </w:pPr>
            <w:r w:rsidRPr="007B0B7A">
              <w:rPr>
                <w:color w:val="000000"/>
                <w:szCs w:val="24"/>
              </w:rPr>
              <w:t>TBD</w:t>
            </w:r>
          </w:p>
        </w:tc>
      </w:tr>
      <w:tr w:rsidR="007B0B7A" w:rsidRPr="007B0B7A" w14:paraId="415AD57D" w14:textId="77777777" w:rsidTr="008C43C0">
        <w:trPr>
          <w:trHeight w:val="257"/>
        </w:trPr>
        <w:tc>
          <w:tcPr>
            <w:tcW w:w="3177" w:type="dxa"/>
            <w:vAlign w:val="center"/>
          </w:tcPr>
          <w:p w14:paraId="6585125A" w14:textId="77777777" w:rsidR="007B0B7A" w:rsidRPr="007B0B7A" w:rsidRDefault="007B0B7A" w:rsidP="007B0B7A">
            <w:pPr>
              <w:textAlignment w:val="baseline"/>
              <w:rPr>
                <w:color w:val="000000"/>
                <w:szCs w:val="24"/>
              </w:rPr>
            </w:pPr>
            <w:r w:rsidRPr="007B0B7A">
              <w:rPr>
                <w:color w:val="000000"/>
                <w:szCs w:val="24"/>
              </w:rPr>
              <w:t>Special Prerequisites</w:t>
            </w:r>
          </w:p>
        </w:tc>
        <w:tc>
          <w:tcPr>
            <w:tcW w:w="9434" w:type="dxa"/>
            <w:gridSpan w:val="2"/>
            <w:vAlign w:val="center"/>
          </w:tcPr>
          <w:p w14:paraId="3D1DF55D" w14:textId="77777777" w:rsidR="007B0B7A" w:rsidRPr="007B0B7A" w:rsidRDefault="007B0B7A" w:rsidP="007B0B7A">
            <w:pPr>
              <w:textAlignment w:val="baseline"/>
              <w:rPr>
                <w:color w:val="000000"/>
                <w:szCs w:val="24"/>
              </w:rPr>
            </w:pPr>
          </w:p>
        </w:tc>
      </w:tr>
      <w:tr w:rsidR="007B0B7A" w:rsidRPr="007B0B7A" w14:paraId="4B46834E" w14:textId="77777777" w:rsidTr="008C43C0">
        <w:trPr>
          <w:trHeight w:val="257"/>
        </w:trPr>
        <w:tc>
          <w:tcPr>
            <w:tcW w:w="3177" w:type="dxa"/>
            <w:vAlign w:val="center"/>
          </w:tcPr>
          <w:p w14:paraId="54BCFB0B" w14:textId="77777777" w:rsidR="007B0B7A" w:rsidRPr="007B0B7A" w:rsidRDefault="007B0B7A" w:rsidP="007B0B7A">
            <w:pPr>
              <w:textAlignment w:val="baseline"/>
              <w:rPr>
                <w:color w:val="000000"/>
                <w:szCs w:val="24"/>
              </w:rPr>
            </w:pPr>
          </w:p>
          <w:p w14:paraId="70F7BEA4" w14:textId="77777777" w:rsidR="007B0B7A" w:rsidRPr="007B0B7A" w:rsidRDefault="007B0B7A" w:rsidP="007B0B7A">
            <w:pPr>
              <w:textAlignment w:val="baseline"/>
              <w:rPr>
                <w:color w:val="000000"/>
                <w:szCs w:val="24"/>
              </w:rPr>
            </w:pPr>
            <w:r w:rsidRPr="007B0B7A">
              <w:rPr>
                <w:color w:val="000000"/>
                <w:szCs w:val="24"/>
              </w:rPr>
              <w:t>Step # / Action</w:t>
            </w:r>
          </w:p>
          <w:p w14:paraId="6B599E20" w14:textId="77777777" w:rsidR="007B0B7A" w:rsidRPr="007B0B7A" w:rsidRDefault="007B0B7A" w:rsidP="007B0B7A">
            <w:pPr>
              <w:textAlignment w:val="baseline"/>
              <w:rPr>
                <w:color w:val="000000"/>
                <w:szCs w:val="24"/>
              </w:rPr>
            </w:pPr>
          </w:p>
        </w:tc>
        <w:tc>
          <w:tcPr>
            <w:tcW w:w="4717" w:type="dxa"/>
            <w:vAlign w:val="center"/>
          </w:tcPr>
          <w:p w14:paraId="681417E6" w14:textId="77777777" w:rsidR="007B0B7A" w:rsidRPr="007B0B7A" w:rsidRDefault="007B0B7A" w:rsidP="007B0B7A">
            <w:pPr>
              <w:textAlignment w:val="baseline"/>
              <w:rPr>
                <w:color w:val="000000"/>
                <w:szCs w:val="24"/>
              </w:rPr>
            </w:pPr>
          </w:p>
          <w:p w14:paraId="65E5D082" w14:textId="77777777" w:rsidR="007B0B7A" w:rsidRPr="007B0B7A" w:rsidRDefault="007B0B7A" w:rsidP="007B0B7A">
            <w:pPr>
              <w:textAlignment w:val="baseline"/>
              <w:rPr>
                <w:color w:val="000000"/>
                <w:szCs w:val="24"/>
              </w:rPr>
            </w:pPr>
            <w:r w:rsidRPr="007B0B7A">
              <w:rPr>
                <w:color w:val="000000"/>
                <w:szCs w:val="24"/>
              </w:rPr>
              <w:t>Expected Result</w:t>
            </w:r>
          </w:p>
        </w:tc>
        <w:tc>
          <w:tcPr>
            <w:tcW w:w="4717" w:type="dxa"/>
            <w:vAlign w:val="center"/>
          </w:tcPr>
          <w:p w14:paraId="3C7CF207" w14:textId="77777777" w:rsidR="007B0B7A" w:rsidRPr="007B0B7A" w:rsidRDefault="007B0B7A" w:rsidP="007B0B7A">
            <w:pPr>
              <w:textAlignment w:val="baseline"/>
              <w:rPr>
                <w:color w:val="000000"/>
                <w:szCs w:val="24"/>
              </w:rPr>
            </w:pPr>
          </w:p>
          <w:p w14:paraId="205DD87A" w14:textId="77777777" w:rsidR="007B0B7A" w:rsidRPr="007B0B7A" w:rsidRDefault="007B0B7A" w:rsidP="007B0B7A">
            <w:pPr>
              <w:textAlignment w:val="baseline"/>
              <w:rPr>
                <w:color w:val="000000"/>
                <w:szCs w:val="24"/>
              </w:rPr>
            </w:pPr>
            <w:r w:rsidRPr="007B0B7A">
              <w:rPr>
                <w:color w:val="000000"/>
                <w:szCs w:val="24"/>
              </w:rPr>
              <w:t>Actual Result</w:t>
            </w:r>
          </w:p>
        </w:tc>
      </w:tr>
      <w:tr w:rsidR="007B0B7A" w:rsidRPr="007B0B7A" w14:paraId="48FE11B4" w14:textId="77777777" w:rsidTr="008C43C0">
        <w:trPr>
          <w:trHeight w:val="257"/>
        </w:trPr>
        <w:tc>
          <w:tcPr>
            <w:tcW w:w="3177" w:type="dxa"/>
            <w:vAlign w:val="center"/>
          </w:tcPr>
          <w:p w14:paraId="6B283002" w14:textId="77777777" w:rsidR="007B0B7A" w:rsidRPr="007B0B7A" w:rsidRDefault="007B0B7A" w:rsidP="007B0B7A">
            <w:pPr>
              <w:textAlignment w:val="baseline"/>
              <w:rPr>
                <w:color w:val="000000"/>
                <w:szCs w:val="24"/>
              </w:rPr>
            </w:pPr>
            <w:r w:rsidRPr="007B0B7A">
              <w:rPr>
                <w:color w:val="000000"/>
                <w:szCs w:val="24"/>
              </w:rPr>
              <w:t>Step/Action 1</w:t>
            </w:r>
          </w:p>
        </w:tc>
        <w:tc>
          <w:tcPr>
            <w:tcW w:w="4717" w:type="dxa"/>
            <w:vAlign w:val="center"/>
          </w:tcPr>
          <w:p w14:paraId="7FC6B369" w14:textId="6ECE3FB4" w:rsidR="007B0B7A" w:rsidRPr="007B0B7A" w:rsidRDefault="007B0B7A" w:rsidP="007B0B7A">
            <w:pPr>
              <w:textAlignment w:val="baseline"/>
              <w:rPr>
                <w:color w:val="000000"/>
                <w:szCs w:val="24"/>
              </w:rPr>
            </w:pPr>
            <w:r w:rsidRPr="007B0B7A">
              <w:rPr>
                <w:color w:val="000000"/>
                <w:szCs w:val="24"/>
              </w:rPr>
              <w:t xml:space="preserve">ffmpeg command/command should </w:t>
            </w:r>
            <w:r w:rsidR="000C26FC" w:rsidRPr="007B0B7A">
              <w:rPr>
                <w:color w:val="000000"/>
                <w:szCs w:val="24"/>
              </w:rPr>
              <w:t>be recognized</w:t>
            </w:r>
            <w:r w:rsidRPr="007B0B7A">
              <w:rPr>
                <w:color w:val="000000"/>
                <w:szCs w:val="24"/>
              </w:rPr>
              <w:t xml:space="preserve"> by the </w:t>
            </w:r>
            <w:r w:rsidR="000C26FC" w:rsidRPr="007B0B7A">
              <w:rPr>
                <w:color w:val="000000"/>
                <w:szCs w:val="24"/>
              </w:rPr>
              <w:t>BeagleBone</w:t>
            </w:r>
            <w:r w:rsidRPr="007B0B7A">
              <w:rPr>
                <w:color w:val="000000"/>
                <w:szCs w:val="24"/>
              </w:rPr>
              <w:t xml:space="preserve"> black and obtain an image. </w:t>
            </w:r>
          </w:p>
        </w:tc>
        <w:tc>
          <w:tcPr>
            <w:tcW w:w="4717" w:type="dxa"/>
            <w:vAlign w:val="center"/>
          </w:tcPr>
          <w:p w14:paraId="04DDB890" w14:textId="77777777" w:rsidR="007B0B7A" w:rsidRPr="007B0B7A" w:rsidRDefault="007B0B7A" w:rsidP="007B0B7A">
            <w:pPr>
              <w:textAlignment w:val="baseline"/>
              <w:rPr>
                <w:color w:val="000000"/>
                <w:szCs w:val="24"/>
              </w:rPr>
            </w:pPr>
            <w:r w:rsidRPr="007B0B7A">
              <w:rPr>
                <w:color w:val="000000"/>
                <w:szCs w:val="24"/>
              </w:rPr>
              <w:t>TBD</w:t>
            </w:r>
          </w:p>
        </w:tc>
      </w:tr>
      <w:tr w:rsidR="007B0B7A" w:rsidRPr="007B0B7A" w14:paraId="66B85F3D" w14:textId="77777777" w:rsidTr="008C43C0">
        <w:trPr>
          <w:trHeight w:val="257"/>
        </w:trPr>
        <w:tc>
          <w:tcPr>
            <w:tcW w:w="3177" w:type="dxa"/>
            <w:vAlign w:val="center"/>
          </w:tcPr>
          <w:p w14:paraId="55F9F25E" w14:textId="77777777" w:rsidR="007B0B7A" w:rsidRPr="007B0B7A" w:rsidRDefault="007B0B7A" w:rsidP="007B0B7A">
            <w:pPr>
              <w:textAlignment w:val="baseline"/>
              <w:rPr>
                <w:color w:val="000000"/>
                <w:szCs w:val="24"/>
              </w:rPr>
            </w:pPr>
          </w:p>
          <w:p w14:paraId="70D3E107" w14:textId="77777777" w:rsidR="007B0B7A" w:rsidRPr="007B0B7A" w:rsidRDefault="007B0B7A" w:rsidP="007B0B7A">
            <w:pPr>
              <w:textAlignment w:val="baseline"/>
              <w:rPr>
                <w:color w:val="000000"/>
                <w:szCs w:val="24"/>
              </w:rPr>
            </w:pPr>
            <w:r w:rsidRPr="007B0B7A">
              <w:rPr>
                <w:color w:val="000000"/>
                <w:szCs w:val="24"/>
              </w:rPr>
              <w:t>Test Case Passed YES</w:t>
            </w:r>
          </w:p>
        </w:tc>
        <w:tc>
          <w:tcPr>
            <w:tcW w:w="9434" w:type="dxa"/>
            <w:gridSpan w:val="2"/>
            <w:vAlign w:val="center"/>
          </w:tcPr>
          <w:p w14:paraId="0B6CC46E" w14:textId="77777777" w:rsidR="007B0B7A" w:rsidRPr="007B0B7A" w:rsidRDefault="007B0B7A" w:rsidP="007B0B7A">
            <w:pPr>
              <w:textAlignment w:val="baseline"/>
              <w:rPr>
                <w:color w:val="000000"/>
                <w:szCs w:val="24"/>
              </w:rPr>
            </w:pPr>
            <w:r w:rsidRPr="007B0B7A">
              <w:rPr>
                <w:color w:val="000000"/>
                <w:szCs w:val="24"/>
              </w:rPr>
              <w:t xml:space="preserve">Test Case </w:t>
            </w:r>
          </w:p>
        </w:tc>
      </w:tr>
      <w:tr w:rsidR="007B0B7A" w:rsidRPr="007B0B7A" w14:paraId="0ED7A0EF" w14:textId="77777777" w:rsidTr="008C43C0">
        <w:trPr>
          <w:trHeight w:val="257"/>
        </w:trPr>
        <w:tc>
          <w:tcPr>
            <w:tcW w:w="3177" w:type="dxa"/>
            <w:vAlign w:val="center"/>
          </w:tcPr>
          <w:p w14:paraId="4A2A989A" w14:textId="77777777" w:rsidR="007B0B7A" w:rsidRPr="007B0B7A" w:rsidRDefault="007B0B7A" w:rsidP="007B0B7A">
            <w:pPr>
              <w:textAlignment w:val="baseline"/>
              <w:rPr>
                <w:color w:val="000000"/>
                <w:szCs w:val="24"/>
              </w:rPr>
            </w:pPr>
          </w:p>
          <w:p w14:paraId="5F2D25EF" w14:textId="77777777" w:rsidR="007B0B7A" w:rsidRPr="007B0B7A" w:rsidRDefault="007B0B7A" w:rsidP="007B0B7A">
            <w:pPr>
              <w:textAlignment w:val="baseline"/>
              <w:rPr>
                <w:color w:val="000000"/>
                <w:szCs w:val="24"/>
              </w:rPr>
            </w:pPr>
            <w:r w:rsidRPr="007B0B7A">
              <w:rPr>
                <w:color w:val="000000"/>
                <w:szCs w:val="24"/>
              </w:rPr>
              <w:t>Comments:</w:t>
            </w:r>
          </w:p>
          <w:p w14:paraId="6215216E" w14:textId="77777777" w:rsidR="007B0B7A" w:rsidRPr="007B0B7A" w:rsidRDefault="007B0B7A" w:rsidP="007B0B7A">
            <w:pPr>
              <w:textAlignment w:val="baseline"/>
              <w:rPr>
                <w:color w:val="000000"/>
                <w:szCs w:val="24"/>
              </w:rPr>
            </w:pPr>
          </w:p>
        </w:tc>
        <w:tc>
          <w:tcPr>
            <w:tcW w:w="9434" w:type="dxa"/>
            <w:gridSpan w:val="2"/>
            <w:vAlign w:val="center"/>
          </w:tcPr>
          <w:p w14:paraId="5FB07078" w14:textId="77777777" w:rsidR="007B0B7A" w:rsidRPr="007B0B7A" w:rsidRDefault="007B0B7A" w:rsidP="007B0B7A">
            <w:pPr>
              <w:textAlignment w:val="baseline"/>
              <w:rPr>
                <w:color w:val="000000"/>
                <w:szCs w:val="24"/>
              </w:rPr>
            </w:pPr>
          </w:p>
        </w:tc>
      </w:tr>
    </w:tbl>
    <w:p w14:paraId="0145B58A" w14:textId="77777777" w:rsidR="007B0B7A" w:rsidRPr="007B0B7A" w:rsidRDefault="007B0B7A" w:rsidP="007B0B7A">
      <w:pPr>
        <w:textAlignment w:val="baseline"/>
        <w:rPr>
          <w:color w:val="000000"/>
          <w:szCs w:val="24"/>
        </w:rPr>
      </w:pPr>
    </w:p>
    <w:p w14:paraId="6A5211E6" w14:textId="64798747" w:rsidR="007B0B7A" w:rsidRPr="007B0B7A" w:rsidRDefault="007B0B7A">
      <w:pPr>
        <w:pStyle w:val="Heading3"/>
      </w:pPr>
      <w:bookmarkStart w:id="490" w:name="_Toc434233439"/>
      <w:r w:rsidRPr="007B0B7A">
        <w:t>Pixel Recognition Test</w:t>
      </w:r>
      <w:bookmarkEnd w:id="490"/>
    </w:p>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7"/>
        <w:gridCol w:w="4575"/>
        <w:gridCol w:w="4578"/>
      </w:tblGrid>
      <w:tr w:rsidR="007B0B7A" w:rsidRPr="007B0B7A" w14:paraId="0DA3B7A6" w14:textId="77777777" w:rsidTr="008C43C0">
        <w:trPr>
          <w:trHeight w:val="387"/>
        </w:trPr>
        <w:tc>
          <w:tcPr>
            <w:tcW w:w="3174" w:type="dxa"/>
            <w:vAlign w:val="center"/>
          </w:tcPr>
          <w:p w14:paraId="6985892F" w14:textId="77777777" w:rsidR="007B0B7A" w:rsidRPr="007B0B7A" w:rsidRDefault="007B0B7A" w:rsidP="007B0B7A">
            <w:pPr>
              <w:textAlignment w:val="baseline"/>
              <w:rPr>
                <w:color w:val="000000"/>
                <w:szCs w:val="24"/>
              </w:rPr>
            </w:pPr>
            <w:r w:rsidRPr="007B0B7A">
              <w:rPr>
                <w:color w:val="000000"/>
                <w:szCs w:val="24"/>
              </w:rPr>
              <w:t>Test Case ID / Name</w:t>
            </w:r>
          </w:p>
        </w:tc>
        <w:tc>
          <w:tcPr>
            <w:tcW w:w="9421" w:type="dxa"/>
            <w:gridSpan w:val="2"/>
            <w:vAlign w:val="center"/>
          </w:tcPr>
          <w:p w14:paraId="42ECB334" w14:textId="77777777" w:rsidR="007B0B7A" w:rsidRPr="007B0B7A" w:rsidRDefault="007B0B7A" w:rsidP="007B0B7A">
            <w:pPr>
              <w:textAlignment w:val="baseline"/>
              <w:rPr>
                <w:color w:val="000000"/>
                <w:szCs w:val="24"/>
              </w:rPr>
            </w:pPr>
            <w:r w:rsidRPr="007B0B7A">
              <w:rPr>
                <w:b/>
                <w:color w:val="000000"/>
                <w:szCs w:val="24"/>
              </w:rPr>
              <w:t>Test 5: Pixel Recognition Test</w:t>
            </w:r>
          </w:p>
        </w:tc>
      </w:tr>
      <w:tr w:rsidR="007B0B7A" w:rsidRPr="007B0B7A" w14:paraId="54107E7E" w14:textId="77777777" w:rsidTr="008C43C0">
        <w:trPr>
          <w:trHeight w:val="387"/>
        </w:trPr>
        <w:tc>
          <w:tcPr>
            <w:tcW w:w="3174" w:type="dxa"/>
            <w:vAlign w:val="center"/>
          </w:tcPr>
          <w:p w14:paraId="5CC9020B" w14:textId="77777777" w:rsidR="007B0B7A" w:rsidRPr="007B0B7A" w:rsidRDefault="007B0B7A" w:rsidP="007B0B7A">
            <w:pPr>
              <w:textAlignment w:val="baseline"/>
              <w:rPr>
                <w:color w:val="000000"/>
                <w:szCs w:val="24"/>
              </w:rPr>
            </w:pPr>
            <w:r w:rsidRPr="007B0B7A">
              <w:rPr>
                <w:color w:val="000000"/>
                <w:szCs w:val="24"/>
              </w:rPr>
              <w:t>Date Created</w:t>
            </w:r>
          </w:p>
        </w:tc>
        <w:tc>
          <w:tcPr>
            <w:tcW w:w="9421" w:type="dxa"/>
            <w:gridSpan w:val="2"/>
            <w:vAlign w:val="center"/>
          </w:tcPr>
          <w:p w14:paraId="26603651" w14:textId="77777777" w:rsidR="007B0B7A" w:rsidRPr="007B0B7A" w:rsidRDefault="007B0B7A" w:rsidP="007B0B7A">
            <w:pPr>
              <w:textAlignment w:val="baseline"/>
              <w:rPr>
                <w:color w:val="000000"/>
                <w:szCs w:val="24"/>
              </w:rPr>
            </w:pPr>
            <w:r w:rsidRPr="007B0B7A">
              <w:rPr>
                <w:color w:val="000000"/>
                <w:szCs w:val="24"/>
              </w:rPr>
              <w:t>10/26/2015</w:t>
            </w:r>
          </w:p>
        </w:tc>
      </w:tr>
      <w:tr w:rsidR="007B0B7A" w:rsidRPr="007B0B7A" w14:paraId="2A611611" w14:textId="77777777" w:rsidTr="008C43C0">
        <w:trPr>
          <w:trHeight w:val="387"/>
        </w:trPr>
        <w:tc>
          <w:tcPr>
            <w:tcW w:w="3174" w:type="dxa"/>
            <w:vAlign w:val="center"/>
          </w:tcPr>
          <w:p w14:paraId="17D1830A" w14:textId="77777777" w:rsidR="007B0B7A" w:rsidRPr="007B0B7A" w:rsidRDefault="007B0B7A" w:rsidP="007B0B7A">
            <w:pPr>
              <w:textAlignment w:val="baseline"/>
              <w:rPr>
                <w:color w:val="000000"/>
                <w:szCs w:val="24"/>
              </w:rPr>
            </w:pPr>
            <w:r w:rsidRPr="007B0B7A">
              <w:rPr>
                <w:color w:val="000000"/>
                <w:szCs w:val="24"/>
              </w:rPr>
              <w:t>Created By</w:t>
            </w:r>
          </w:p>
        </w:tc>
        <w:tc>
          <w:tcPr>
            <w:tcW w:w="9421" w:type="dxa"/>
            <w:gridSpan w:val="2"/>
            <w:vAlign w:val="center"/>
          </w:tcPr>
          <w:p w14:paraId="5B9CD340" w14:textId="77777777" w:rsidR="007B0B7A" w:rsidRPr="007B0B7A" w:rsidRDefault="007B0B7A" w:rsidP="007B0B7A">
            <w:pPr>
              <w:textAlignment w:val="baseline"/>
              <w:rPr>
                <w:color w:val="000000"/>
                <w:szCs w:val="24"/>
              </w:rPr>
            </w:pPr>
            <w:r w:rsidRPr="007B0B7A">
              <w:rPr>
                <w:color w:val="000000"/>
                <w:szCs w:val="24"/>
              </w:rPr>
              <w:t>Aaron McDaniel</w:t>
            </w:r>
          </w:p>
        </w:tc>
      </w:tr>
      <w:tr w:rsidR="007B0B7A" w:rsidRPr="007B0B7A" w14:paraId="1ACD3694" w14:textId="77777777" w:rsidTr="008C43C0">
        <w:trPr>
          <w:trHeight w:val="387"/>
        </w:trPr>
        <w:tc>
          <w:tcPr>
            <w:tcW w:w="3174" w:type="dxa"/>
            <w:vAlign w:val="center"/>
          </w:tcPr>
          <w:p w14:paraId="69985F84" w14:textId="77777777" w:rsidR="007B0B7A" w:rsidRPr="007B0B7A" w:rsidRDefault="007B0B7A" w:rsidP="007B0B7A">
            <w:pPr>
              <w:textAlignment w:val="baseline"/>
              <w:rPr>
                <w:color w:val="000000"/>
                <w:szCs w:val="24"/>
              </w:rPr>
            </w:pPr>
            <w:r w:rsidRPr="007B0B7A">
              <w:rPr>
                <w:color w:val="000000"/>
                <w:szCs w:val="24"/>
              </w:rPr>
              <w:t>Tester ID / Name</w:t>
            </w:r>
          </w:p>
        </w:tc>
        <w:tc>
          <w:tcPr>
            <w:tcW w:w="9421" w:type="dxa"/>
            <w:gridSpan w:val="2"/>
            <w:vAlign w:val="center"/>
          </w:tcPr>
          <w:p w14:paraId="159546E3" w14:textId="77777777" w:rsidR="007B0B7A" w:rsidRPr="007B0B7A" w:rsidRDefault="007B0B7A" w:rsidP="007B0B7A">
            <w:pPr>
              <w:textAlignment w:val="baseline"/>
              <w:rPr>
                <w:color w:val="000000"/>
                <w:szCs w:val="24"/>
              </w:rPr>
            </w:pPr>
            <w:r w:rsidRPr="007B0B7A">
              <w:rPr>
                <w:color w:val="000000"/>
                <w:szCs w:val="24"/>
              </w:rPr>
              <w:t>ajmcdan/Aaron McDaniel</w:t>
            </w:r>
          </w:p>
        </w:tc>
      </w:tr>
      <w:tr w:rsidR="007B0B7A" w:rsidRPr="007B0B7A" w14:paraId="0FA3CE53" w14:textId="77777777" w:rsidTr="008C43C0">
        <w:trPr>
          <w:trHeight w:val="387"/>
        </w:trPr>
        <w:tc>
          <w:tcPr>
            <w:tcW w:w="3174" w:type="dxa"/>
            <w:vAlign w:val="center"/>
          </w:tcPr>
          <w:p w14:paraId="4DB38383" w14:textId="77777777" w:rsidR="007B0B7A" w:rsidRPr="007B0B7A" w:rsidRDefault="007B0B7A" w:rsidP="007B0B7A">
            <w:pPr>
              <w:textAlignment w:val="baseline"/>
              <w:rPr>
                <w:color w:val="000000"/>
                <w:szCs w:val="24"/>
              </w:rPr>
            </w:pPr>
            <w:r w:rsidRPr="007B0B7A">
              <w:rPr>
                <w:color w:val="000000"/>
                <w:szCs w:val="24"/>
              </w:rPr>
              <w:t>Test Date</w:t>
            </w:r>
          </w:p>
        </w:tc>
        <w:tc>
          <w:tcPr>
            <w:tcW w:w="9421" w:type="dxa"/>
            <w:gridSpan w:val="2"/>
            <w:vAlign w:val="center"/>
          </w:tcPr>
          <w:p w14:paraId="7AC917D2" w14:textId="77777777" w:rsidR="007B0B7A" w:rsidRPr="007B0B7A" w:rsidRDefault="007B0B7A" w:rsidP="007B0B7A">
            <w:pPr>
              <w:textAlignment w:val="baseline"/>
              <w:rPr>
                <w:color w:val="000000"/>
                <w:szCs w:val="24"/>
              </w:rPr>
            </w:pPr>
            <w:r w:rsidRPr="007B0B7A">
              <w:rPr>
                <w:color w:val="000000"/>
                <w:szCs w:val="24"/>
              </w:rPr>
              <w:t>TBD</w:t>
            </w:r>
          </w:p>
        </w:tc>
      </w:tr>
      <w:tr w:rsidR="007B0B7A" w:rsidRPr="007B0B7A" w14:paraId="537002DA" w14:textId="77777777" w:rsidTr="008C43C0">
        <w:trPr>
          <w:trHeight w:val="387"/>
        </w:trPr>
        <w:tc>
          <w:tcPr>
            <w:tcW w:w="3174" w:type="dxa"/>
            <w:vAlign w:val="center"/>
          </w:tcPr>
          <w:p w14:paraId="1A2F0385" w14:textId="77777777" w:rsidR="007B0B7A" w:rsidRPr="007B0B7A" w:rsidRDefault="007B0B7A" w:rsidP="007B0B7A">
            <w:pPr>
              <w:textAlignment w:val="baseline"/>
              <w:rPr>
                <w:color w:val="000000"/>
                <w:szCs w:val="24"/>
              </w:rPr>
            </w:pPr>
            <w:r w:rsidRPr="007B0B7A">
              <w:rPr>
                <w:color w:val="000000"/>
                <w:szCs w:val="24"/>
              </w:rPr>
              <w:t>Special Prerequisites</w:t>
            </w:r>
          </w:p>
        </w:tc>
        <w:tc>
          <w:tcPr>
            <w:tcW w:w="9421" w:type="dxa"/>
            <w:gridSpan w:val="2"/>
            <w:vAlign w:val="center"/>
          </w:tcPr>
          <w:p w14:paraId="18A6D618" w14:textId="77777777" w:rsidR="007B0B7A" w:rsidRPr="007B0B7A" w:rsidRDefault="007B0B7A" w:rsidP="007B0B7A">
            <w:pPr>
              <w:textAlignment w:val="baseline"/>
              <w:rPr>
                <w:color w:val="000000"/>
                <w:szCs w:val="24"/>
              </w:rPr>
            </w:pPr>
            <w:r w:rsidRPr="007B0B7A">
              <w:rPr>
                <w:color w:val="000000"/>
                <w:szCs w:val="24"/>
              </w:rPr>
              <w:t>Captured Image from webcam via BeagleBoneBlack</w:t>
            </w:r>
          </w:p>
        </w:tc>
      </w:tr>
      <w:tr w:rsidR="007B0B7A" w:rsidRPr="007B0B7A" w14:paraId="467B64A0" w14:textId="77777777" w:rsidTr="008C43C0">
        <w:trPr>
          <w:trHeight w:val="387"/>
        </w:trPr>
        <w:tc>
          <w:tcPr>
            <w:tcW w:w="3174" w:type="dxa"/>
            <w:vAlign w:val="center"/>
          </w:tcPr>
          <w:p w14:paraId="0B2A3E83" w14:textId="77777777" w:rsidR="007B0B7A" w:rsidRPr="007B0B7A" w:rsidRDefault="007B0B7A" w:rsidP="007B0B7A">
            <w:pPr>
              <w:textAlignment w:val="baseline"/>
              <w:rPr>
                <w:color w:val="000000"/>
                <w:szCs w:val="24"/>
              </w:rPr>
            </w:pPr>
          </w:p>
          <w:p w14:paraId="6EACEED8" w14:textId="77777777" w:rsidR="007B0B7A" w:rsidRPr="007B0B7A" w:rsidRDefault="007B0B7A" w:rsidP="007B0B7A">
            <w:pPr>
              <w:textAlignment w:val="baseline"/>
              <w:rPr>
                <w:color w:val="000000"/>
                <w:szCs w:val="24"/>
              </w:rPr>
            </w:pPr>
            <w:r w:rsidRPr="007B0B7A">
              <w:rPr>
                <w:color w:val="000000"/>
                <w:szCs w:val="24"/>
              </w:rPr>
              <w:t>Step # / Action</w:t>
            </w:r>
          </w:p>
          <w:p w14:paraId="7B53CAB4" w14:textId="77777777" w:rsidR="007B0B7A" w:rsidRPr="007B0B7A" w:rsidRDefault="007B0B7A" w:rsidP="007B0B7A">
            <w:pPr>
              <w:textAlignment w:val="baseline"/>
              <w:rPr>
                <w:color w:val="000000"/>
                <w:szCs w:val="24"/>
              </w:rPr>
            </w:pPr>
          </w:p>
        </w:tc>
        <w:tc>
          <w:tcPr>
            <w:tcW w:w="4709" w:type="dxa"/>
            <w:vAlign w:val="center"/>
          </w:tcPr>
          <w:p w14:paraId="58944D81" w14:textId="77777777" w:rsidR="007B0B7A" w:rsidRPr="007B0B7A" w:rsidRDefault="007B0B7A" w:rsidP="007B0B7A">
            <w:pPr>
              <w:textAlignment w:val="baseline"/>
              <w:rPr>
                <w:color w:val="000000"/>
                <w:szCs w:val="24"/>
              </w:rPr>
            </w:pPr>
          </w:p>
          <w:p w14:paraId="4C6E4047" w14:textId="77777777" w:rsidR="007B0B7A" w:rsidRPr="007B0B7A" w:rsidRDefault="007B0B7A" w:rsidP="007B0B7A">
            <w:pPr>
              <w:textAlignment w:val="baseline"/>
              <w:rPr>
                <w:color w:val="000000"/>
                <w:szCs w:val="24"/>
              </w:rPr>
            </w:pPr>
            <w:r w:rsidRPr="007B0B7A">
              <w:rPr>
                <w:color w:val="000000"/>
                <w:szCs w:val="24"/>
              </w:rPr>
              <w:t>Expected Result</w:t>
            </w:r>
          </w:p>
        </w:tc>
        <w:tc>
          <w:tcPr>
            <w:tcW w:w="4709" w:type="dxa"/>
            <w:vAlign w:val="center"/>
          </w:tcPr>
          <w:p w14:paraId="3CA4CBA5" w14:textId="77777777" w:rsidR="007B0B7A" w:rsidRPr="007B0B7A" w:rsidRDefault="007B0B7A" w:rsidP="007B0B7A">
            <w:pPr>
              <w:textAlignment w:val="baseline"/>
              <w:rPr>
                <w:color w:val="000000"/>
                <w:szCs w:val="24"/>
              </w:rPr>
            </w:pPr>
          </w:p>
          <w:p w14:paraId="19254958" w14:textId="77777777" w:rsidR="007B0B7A" w:rsidRPr="007B0B7A" w:rsidRDefault="007B0B7A" w:rsidP="007B0B7A">
            <w:pPr>
              <w:textAlignment w:val="baseline"/>
              <w:rPr>
                <w:color w:val="000000"/>
                <w:szCs w:val="24"/>
              </w:rPr>
            </w:pPr>
            <w:r w:rsidRPr="007B0B7A">
              <w:rPr>
                <w:color w:val="000000"/>
                <w:szCs w:val="24"/>
              </w:rPr>
              <w:t>Actual Result</w:t>
            </w:r>
          </w:p>
        </w:tc>
      </w:tr>
      <w:tr w:rsidR="007B0B7A" w:rsidRPr="007B0B7A" w14:paraId="774F8A05" w14:textId="77777777" w:rsidTr="008C43C0">
        <w:trPr>
          <w:trHeight w:val="387"/>
        </w:trPr>
        <w:tc>
          <w:tcPr>
            <w:tcW w:w="3174" w:type="dxa"/>
            <w:vAlign w:val="center"/>
          </w:tcPr>
          <w:p w14:paraId="06D015AF" w14:textId="77777777" w:rsidR="007B0B7A" w:rsidRPr="007B0B7A" w:rsidRDefault="007B0B7A" w:rsidP="007B0B7A">
            <w:pPr>
              <w:textAlignment w:val="baseline"/>
              <w:rPr>
                <w:color w:val="000000"/>
                <w:szCs w:val="24"/>
              </w:rPr>
            </w:pPr>
            <w:r w:rsidRPr="007B0B7A">
              <w:rPr>
                <w:color w:val="000000"/>
                <w:szCs w:val="24"/>
              </w:rPr>
              <w:t>Step/Action 1</w:t>
            </w:r>
          </w:p>
        </w:tc>
        <w:tc>
          <w:tcPr>
            <w:tcW w:w="4709" w:type="dxa"/>
            <w:vAlign w:val="center"/>
          </w:tcPr>
          <w:p w14:paraId="77DC9FF4" w14:textId="77777777" w:rsidR="007B0B7A" w:rsidRPr="007B0B7A" w:rsidRDefault="007B0B7A" w:rsidP="007B0B7A">
            <w:pPr>
              <w:textAlignment w:val="baseline"/>
              <w:rPr>
                <w:color w:val="000000"/>
                <w:szCs w:val="24"/>
              </w:rPr>
            </w:pPr>
            <w:r w:rsidRPr="007B0B7A">
              <w:rPr>
                <w:color w:val="000000"/>
                <w:szCs w:val="24"/>
              </w:rPr>
              <w:t xml:space="preserve">Written software should recognize wanted pixel colors. </w:t>
            </w:r>
          </w:p>
        </w:tc>
        <w:tc>
          <w:tcPr>
            <w:tcW w:w="4709" w:type="dxa"/>
            <w:vAlign w:val="center"/>
          </w:tcPr>
          <w:p w14:paraId="65F15B7C" w14:textId="77777777" w:rsidR="007B0B7A" w:rsidRPr="007B0B7A" w:rsidRDefault="007B0B7A" w:rsidP="007B0B7A">
            <w:pPr>
              <w:textAlignment w:val="baseline"/>
              <w:rPr>
                <w:color w:val="000000"/>
                <w:szCs w:val="24"/>
              </w:rPr>
            </w:pPr>
            <w:r w:rsidRPr="007B0B7A">
              <w:rPr>
                <w:color w:val="000000"/>
                <w:szCs w:val="24"/>
              </w:rPr>
              <w:t>TBD</w:t>
            </w:r>
          </w:p>
        </w:tc>
      </w:tr>
      <w:tr w:rsidR="007B0B7A" w:rsidRPr="007B0B7A" w14:paraId="2B88B3CD" w14:textId="77777777" w:rsidTr="008C43C0">
        <w:trPr>
          <w:trHeight w:val="387"/>
        </w:trPr>
        <w:tc>
          <w:tcPr>
            <w:tcW w:w="3174" w:type="dxa"/>
            <w:vAlign w:val="center"/>
          </w:tcPr>
          <w:p w14:paraId="416EEA30" w14:textId="77777777" w:rsidR="007B0B7A" w:rsidRPr="007B0B7A" w:rsidRDefault="007B0B7A" w:rsidP="007B0B7A">
            <w:pPr>
              <w:textAlignment w:val="baseline"/>
              <w:rPr>
                <w:color w:val="000000"/>
                <w:szCs w:val="24"/>
              </w:rPr>
            </w:pPr>
            <w:r w:rsidRPr="007B0B7A">
              <w:rPr>
                <w:color w:val="000000"/>
                <w:szCs w:val="24"/>
              </w:rPr>
              <w:t>Step/Action 2</w:t>
            </w:r>
          </w:p>
        </w:tc>
        <w:tc>
          <w:tcPr>
            <w:tcW w:w="4709" w:type="dxa"/>
            <w:vAlign w:val="center"/>
          </w:tcPr>
          <w:p w14:paraId="571AFD64" w14:textId="77777777" w:rsidR="007B0B7A" w:rsidRPr="007B0B7A" w:rsidRDefault="007B0B7A" w:rsidP="007B0B7A">
            <w:pPr>
              <w:textAlignment w:val="baseline"/>
              <w:rPr>
                <w:color w:val="000000"/>
                <w:szCs w:val="24"/>
              </w:rPr>
            </w:pPr>
            <w:r w:rsidRPr="007B0B7A">
              <w:rPr>
                <w:color w:val="000000"/>
                <w:szCs w:val="24"/>
              </w:rPr>
              <w:t xml:space="preserve">Put output in GUI format to ensure pixel recognition. </w:t>
            </w:r>
          </w:p>
        </w:tc>
        <w:tc>
          <w:tcPr>
            <w:tcW w:w="4709" w:type="dxa"/>
            <w:vAlign w:val="center"/>
          </w:tcPr>
          <w:p w14:paraId="4177C9E2" w14:textId="77777777" w:rsidR="007B0B7A" w:rsidRPr="007B0B7A" w:rsidRDefault="007B0B7A" w:rsidP="007B0B7A">
            <w:pPr>
              <w:textAlignment w:val="baseline"/>
              <w:rPr>
                <w:color w:val="000000"/>
                <w:szCs w:val="24"/>
              </w:rPr>
            </w:pPr>
          </w:p>
        </w:tc>
      </w:tr>
      <w:tr w:rsidR="007B0B7A" w:rsidRPr="007B0B7A" w14:paraId="34F4E36F" w14:textId="77777777" w:rsidTr="008C43C0">
        <w:trPr>
          <w:trHeight w:val="387"/>
        </w:trPr>
        <w:tc>
          <w:tcPr>
            <w:tcW w:w="3174" w:type="dxa"/>
            <w:vAlign w:val="center"/>
          </w:tcPr>
          <w:p w14:paraId="36668B00" w14:textId="77777777" w:rsidR="007B0B7A" w:rsidRPr="007B0B7A" w:rsidRDefault="007B0B7A" w:rsidP="007B0B7A">
            <w:pPr>
              <w:textAlignment w:val="baseline"/>
              <w:rPr>
                <w:color w:val="000000"/>
                <w:szCs w:val="24"/>
              </w:rPr>
            </w:pPr>
          </w:p>
          <w:p w14:paraId="16EF5C70" w14:textId="77777777" w:rsidR="007B0B7A" w:rsidRPr="007B0B7A" w:rsidRDefault="007B0B7A" w:rsidP="007B0B7A">
            <w:pPr>
              <w:textAlignment w:val="baseline"/>
              <w:rPr>
                <w:color w:val="000000"/>
                <w:szCs w:val="24"/>
              </w:rPr>
            </w:pPr>
            <w:r w:rsidRPr="007B0B7A">
              <w:rPr>
                <w:color w:val="000000"/>
                <w:szCs w:val="24"/>
              </w:rPr>
              <w:t>Test Case Passed YES</w:t>
            </w:r>
          </w:p>
        </w:tc>
        <w:tc>
          <w:tcPr>
            <w:tcW w:w="9421" w:type="dxa"/>
            <w:gridSpan w:val="2"/>
            <w:vAlign w:val="center"/>
          </w:tcPr>
          <w:p w14:paraId="77B9FB91" w14:textId="77777777" w:rsidR="007B0B7A" w:rsidRPr="007B0B7A" w:rsidRDefault="007B0B7A" w:rsidP="007B0B7A">
            <w:pPr>
              <w:textAlignment w:val="baseline"/>
              <w:rPr>
                <w:color w:val="000000"/>
                <w:szCs w:val="24"/>
              </w:rPr>
            </w:pPr>
            <w:r w:rsidRPr="007B0B7A">
              <w:rPr>
                <w:color w:val="000000"/>
                <w:szCs w:val="24"/>
              </w:rPr>
              <w:t xml:space="preserve">Test Case </w:t>
            </w:r>
          </w:p>
        </w:tc>
      </w:tr>
      <w:tr w:rsidR="007B0B7A" w:rsidRPr="007B0B7A" w14:paraId="0C0E13B9" w14:textId="77777777" w:rsidTr="008C43C0">
        <w:trPr>
          <w:trHeight w:val="387"/>
        </w:trPr>
        <w:tc>
          <w:tcPr>
            <w:tcW w:w="3174" w:type="dxa"/>
            <w:vAlign w:val="center"/>
          </w:tcPr>
          <w:p w14:paraId="31C5F99C" w14:textId="77777777" w:rsidR="007B0B7A" w:rsidRPr="007B0B7A" w:rsidRDefault="007B0B7A" w:rsidP="007B0B7A">
            <w:pPr>
              <w:textAlignment w:val="baseline"/>
              <w:rPr>
                <w:color w:val="000000"/>
                <w:szCs w:val="24"/>
              </w:rPr>
            </w:pPr>
          </w:p>
          <w:p w14:paraId="130598D0" w14:textId="77777777" w:rsidR="007B0B7A" w:rsidRPr="007B0B7A" w:rsidRDefault="007B0B7A" w:rsidP="007B0B7A">
            <w:pPr>
              <w:textAlignment w:val="baseline"/>
              <w:rPr>
                <w:color w:val="000000"/>
                <w:szCs w:val="24"/>
              </w:rPr>
            </w:pPr>
            <w:r w:rsidRPr="007B0B7A">
              <w:rPr>
                <w:color w:val="000000"/>
                <w:szCs w:val="24"/>
              </w:rPr>
              <w:t>Comments:</w:t>
            </w:r>
          </w:p>
          <w:p w14:paraId="58C40D72" w14:textId="77777777" w:rsidR="007B0B7A" w:rsidRPr="007B0B7A" w:rsidRDefault="007B0B7A" w:rsidP="007B0B7A">
            <w:pPr>
              <w:textAlignment w:val="baseline"/>
              <w:rPr>
                <w:color w:val="000000"/>
                <w:szCs w:val="24"/>
              </w:rPr>
            </w:pPr>
          </w:p>
        </w:tc>
        <w:tc>
          <w:tcPr>
            <w:tcW w:w="9421" w:type="dxa"/>
            <w:gridSpan w:val="2"/>
            <w:vAlign w:val="center"/>
          </w:tcPr>
          <w:p w14:paraId="7444BCDB" w14:textId="77777777" w:rsidR="007B0B7A" w:rsidRPr="007B0B7A" w:rsidRDefault="007B0B7A" w:rsidP="007B0B7A">
            <w:pPr>
              <w:textAlignment w:val="baseline"/>
              <w:rPr>
                <w:color w:val="000000"/>
                <w:szCs w:val="24"/>
              </w:rPr>
            </w:pPr>
          </w:p>
        </w:tc>
      </w:tr>
    </w:tbl>
    <w:p w14:paraId="131764EB" w14:textId="77777777" w:rsidR="007B0B7A" w:rsidRPr="007B0B7A" w:rsidRDefault="007B0B7A" w:rsidP="007B0B7A">
      <w:pPr>
        <w:textAlignment w:val="baseline"/>
        <w:rPr>
          <w:color w:val="000000"/>
          <w:szCs w:val="24"/>
        </w:rPr>
      </w:pPr>
    </w:p>
    <w:p w14:paraId="03875481" w14:textId="2547AD6C" w:rsidR="007B0B7A" w:rsidRPr="007B0B7A" w:rsidRDefault="007B0B7A">
      <w:pPr>
        <w:pStyle w:val="Heading3"/>
      </w:pPr>
      <w:bookmarkStart w:id="491" w:name="_Toc434233440"/>
      <w:r w:rsidRPr="007B0B7A">
        <w:t>QR Code Recognition Test</w:t>
      </w:r>
      <w:bookmarkEnd w:id="491"/>
    </w:p>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6"/>
        <w:gridCol w:w="4577"/>
        <w:gridCol w:w="4577"/>
      </w:tblGrid>
      <w:tr w:rsidR="007B0B7A" w:rsidRPr="007B0B7A" w14:paraId="42EC8897" w14:textId="77777777" w:rsidTr="008C43C0">
        <w:trPr>
          <w:trHeight w:val="245"/>
        </w:trPr>
        <w:tc>
          <w:tcPr>
            <w:tcW w:w="3177" w:type="dxa"/>
            <w:vAlign w:val="center"/>
          </w:tcPr>
          <w:p w14:paraId="79C19720" w14:textId="77777777" w:rsidR="007B0B7A" w:rsidRPr="007B0B7A" w:rsidRDefault="007B0B7A" w:rsidP="007B0B7A">
            <w:pPr>
              <w:textAlignment w:val="baseline"/>
              <w:rPr>
                <w:color w:val="000000"/>
                <w:szCs w:val="24"/>
              </w:rPr>
            </w:pPr>
            <w:r w:rsidRPr="007B0B7A">
              <w:rPr>
                <w:color w:val="000000"/>
                <w:szCs w:val="24"/>
              </w:rPr>
              <w:t>Test Case ID / Name</w:t>
            </w:r>
          </w:p>
        </w:tc>
        <w:tc>
          <w:tcPr>
            <w:tcW w:w="9432" w:type="dxa"/>
            <w:gridSpan w:val="2"/>
            <w:vAlign w:val="center"/>
          </w:tcPr>
          <w:p w14:paraId="12CFA4A8" w14:textId="77777777" w:rsidR="007B0B7A" w:rsidRPr="007B0B7A" w:rsidRDefault="007B0B7A" w:rsidP="007B0B7A">
            <w:pPr>
              <w:textAlignment w:val="baseline"/>
              <w:rPr>
                <w:color w:val="000000"/>
                <w:szCs w:val="24"/>
              </w:rPr>
            </w:pPr>
            <w:r w:rsidRPr="007B0B7A">
              <w:rPr>
                <w:b/>
                <w:color w:val="000000"/>
                <w:szCs w:val="24"/>
              </w:rPr>
              <w:t>Test 6: QR Code Recognition Test</w:t>
            </w:r>
          </w:p>
        </w:tc>
      </w:tr>
      <w:tr w:rsidR="007B0B7A" w:rsidRPr="007B0B7A" w14:paraId="72DB087A" w14:textId="77777777" w:rsidTr="008C43C0">
        <w:trPr>
          <w:trHeight w:val="245"/>
        </w:trPr>
        <w:tc>
          <w:tcPr>
            <w:tcW w:w="3177" w:type="dxa"/>
            <w:vAlign w:val="center"/>
          </w:tcPr>
          <w:p w14:paraId="0740CE3E" w14:textId="77777777" w:rsidR="007B0B7A" w:rsidRPr="007B0B7A" w:rsidRDefault="007B0B7A" w:rsidP="007B0B7A">
            <w:pPr>
              <w:textAlignment w:val="baseline"/>
              <w:rPr>
                <w:color w:val="000000"/>
                <w:szCs w:val="24"/>
              </w:rPr>
            </w:pPr>
            <w:r w:rsidRPr="007B0B7A">
              <w:rPr>
                <w:color w:val="000000"/>
                <w:szCs w:val="24"/>
              </w:rPr>
              <w:t>Date Created</w:t>
            </w:r>
          </w:p>
        </w:tc>
        <w:tc>
          <w:tcPr>
            <w:tcW w:w="9432" w:type="dxa"/>
            <w:gridSpan w:val="2"/>
            <w:vAlign w:val="center"/>
          </w:tcPr>
          <w:p w14:paraId="5C34DBA4" w14:textId="77777777" w:rsidR="007B0B7A" w:rsidRPr="007B0B7A" w:rsidRDefault="007B0B7A" w:rsidP="007B0B7A">
            <w:pPr>
              <w:textAlignment w:val="baseline"/>
              <w:rPr>
                <w:color w:val="000000"/>
                <w:szCs w:val="24"/>
              </w:rPr>
            </w:pPr>
            <w:r w:rsidRPr="007B0B7A">
              <w:rPr>
                <w:color w:val="000000"/>
                <w:szCs w:val="24"/>
              </w:rPr>
              <w:t>10/26/2015</w:t>
            </w:r>
          </w:p>
        </w:tc>
      </w:tr>
      <w:tr w:rsidR="007B0B7A" w:rsidRPr="007B0B7A" w14:paraId="4CDA1235" w14:textId="77777777" w:rsidTr="008C43C0">
        <w:trPr>
          <w:trHeight w:val="245"/>
        </w:trPr>
        <w:tc>
          <w:tcPr>
            <w:tcW w:w="3177" w:type="dxa"/>
            <w:vAlign w:val="center"/>
          </w:tcPr>
          <w:p w14:paraId="57E131B8" w14:textId="77777777" w:rsidR="007B0B7A" w:rsidRPr="007B0B7A" w:rsidRDefault="007B0B7A" w:rsidP="007B0B7A">
            <w:pPr>
              <w:textAlignment w:val="baseline"/>
              <w:rPr>
                <w:color w:val="000000"/>
                <w:szCs w:val="24"/>
              </w:rPr>
            </w:pPr>
            <w:r w:rsidRPr="007B0B7A">
              <w:rPr>
                <w:color w:val="000000"/>
                <w:szCs w:val="24"/>
              </w:rPr>
              <w:t>Created By</w:t>
            </w:r>
          </w:p>
        </w:tc>
        <w:tc>
          <w:tcPr>
            <w:tcW w:w="9432" w:type="dxa"/>
            <w:gridSpan w:val="2"/>
            <w:vAlign w:val="center"/>
          </w:tcPr>
          <w:p w14:paraId="753D545B" w14:textId="77777777" w:rsidR="007B0B7A" w:rsidRPr="007B0B7A" w:rsidRDefault="007B0B7A" w:rsidP="007B0B7A">
            <w:pPr>
              <w:textAlignment w:val="baseline"/>
              <w:rPr>
                <w:color w:val="000000"/>
                <w:szCs w:val="24"/>
              </w:rPr>
            </w:pPr>
            <w:r w:rsidRPr="007B0B7A">
              <w:rPr>
                <w:color w:val="000000"/>
                <w:szCs w:val="24"/>
              </w:rPr>
              <w:t>Aaron McDaniel</w:t>
            </w:r>
          </w:p>
        </w:tc>
      </w:tr>
      <w:tr w:rsidR="007B0B7A" w:rsidRPr="007B0B7A" w14:paraId="031E22B7" w14:textId="77777777" w:rsidTr="008C43C0">
        <w:trPr>
          <w:trHeight w:val="245"/>
        </w:trPr>
        <w:tc>
          <w:tcPr>
            <w:tcW w:w="3177" w:type="dxa"/>
            <w:vAlign w:val="center"/>
          </w:tcPr>
          <w:p w14:paraId="64F94B80" w14:textId="77777777" w:rsidR="007B0B7A" w:rsidRPr="007B0B7A" w:rsidRDefault="007B0B7A" w:rsidP="007B0B7A">
            <w:pPr>
              <w:textAlignment w:val="baseline"/>
              <w:rPr>
                <w:color w:val="000000"/>
                <w:szCs w:val="24"/>
              </w:rPr>
            </w:pPr>
            <w:r w:rsidRPr="007B0B7A">
              <w:rPr>
                <w:color w:val="000000"/>
                <w:szCs w:val="24"/>
              </w:rPr>
              <w:t>Tester ID / Name</w:t>
            </w:r>
          </w:p>
        </w:tc>
        <w:tc>
          <w:tcPr>
            <w:tcW w:w="9432" w:type="dxa"/>
            <w:gridSpan w:val="2"/>
            <w:vAlign w:val="center"/>
          </w:tcPr>
          <w:p w14:paraId="4AD25BF2" w14:textId="77777777" w:rsidR="007B0B7A" w:rsidRPr="007B0B7A" w:rsidRDefault="007B0B7A" w:rsidP="007B0B7A">
            <w:pPr>
              <w:textAlignment w:val="baseline"/>
              <w:rPr>
                <w:color w:val="000000"/>
                <w:szCs w:val="24"/>
              </w:rPr>
            </w:pPr>
            <w:r w:rsidRPr="007B0B7A">
              <w:rPr>
                <w:color w:val="000000"/>
                <w:szCs w:val="24"/>
              </w:rPr>
              <w:t>ajmcdan/Aaron McDaniel</w:t>
            </w:r>
          </w:p>
        </w:tc>
      </w:tr>
      <w:tr w:rsidR="007B0B7A" w:rsidRPr="007B0B7A" w14:paraId="2DDBFF34" w14:textId="77777777" w:rsidTr="008C43C0">
        <w:trPr>
          <w:trHeight w:val="245"/>
        </w:trPr>
        <w:tc>
          <w:tcPr>
            <w:tcW w:w="3177" w:type="dxa"/>
            <w:vAlign w:val="center"/>
          </w:tcPr>
          <w:p w14:paraId="36268B1E" w14:textId="77777777" w:rsidR="007B0B7A" w:rsidRPr="007B0B7A" w:rsidRDefault="007B0B7A" w:rsidP="007B0B7A">
            <w:pPr>
              <w:textAlignment w:val="baseline"/>
              <w:rPr>
                <w:color w:val="000000"/>
                <w:szCs w:val="24"/>
              </w:rPr>
            </w:pPr>
            <w:r w:rsidRPr="007B0B7A">
              <w:rPr>
                <w:color w:val="000000"/>
                <w:szCs w:val="24"/>
              </w:rPr>
              <w:t>Test Date</w:t>
            </w:r>
          </w:p>
        </w:tc>
        <w:tc>
          <w:tcPr>
            <w:tcW w:w="9432" w:type="dxa"/>
            <w:gridSpan w:val="2"/>
            <w:vAlign w:val="center"/>
          </w:tcPr>
          <w:p w14:paraId="7FB3C00F" w14:textId="77777777" w:rsidR="007B0B7A" w:rsidRPr="007B0B7A" w:rsidRDefault="007B0B7A" w:rsidP="007B0B7A">
            <w:pPr>
              <w:textAlignment w:val="baseline"/>
              <w:rPr>
                <w:color w:val="000000"/>
                <w:szCs w:val="24"/>
              </w:rPr>
            </w:pPr>
            <w:r w:rsidRPr="007B0B7A">
              <w:rPr>
                <w:color w:val="000000"/>
                <w:szCs w:val="24"/>
              </w:rPr>
              <w:t>TBD</w:t>
            </w:r>
          </w:p>
        </w:tc>
      </w:tr>
      <w:tr w:rsidR="007B0B7A" w:rsidRPr="007B0B7A" w14:paraId="00553A8A" w14:textId="77777777" w:rsidTr="008C43C0">
        <w:trPr>
          <w:trHeight w:val="245"/>
        </w:trPr>
        <w:tc>
          <w:tcPr>
            <w:tcW w:w="3177" w:type="dxa"/>
            <w:vAlign w:val="center"/>
          </w:tcPr>
          <w:p w14:paraId="6BDA3C30" w14:textId="77777777" w:rsidR="007B0B7A" w:rsidRPr="007B0B7A" w:rsidRDefault="007B0B7A" w:rsidP="007B0B7A">
            <w:pPr>
              <w:textAlignment w:val="baseline"/>
              <w:rPr>
                <w:color w:val="000000"/>
                <w:szCs w:val="24"/>
              </w:rPr>
            </w:pPr>
            <w:r w:rsidRPr="007B0B7A">
              <w:rPr>
                <w:color w:val="000000"/>
                <w:szCs w:val="24"/>
              </w:rPr>
              <w:t>Special Prerequisites</w:t>
            </w:r>
          </w:p>
        </w:tc>
        <w:tc>
          <w:tcPr>
            <w:tcW w:w="9432" w:type="dxa"/>
            <w:gridSpan w:val="2"/>
            <w:vAlign w:val="center"/>
          </w:tcPr>
          <w:p w14:paraId="2E43F686" w14:textId="77777777" w:rsidR="007B0B7A" w:rsidRPr="007B0B7A" w:rsidRDefault="007B0B7A" w:rsidP="007B0B7A">
            <w:pPr>
              <w:textAlignment w:val="baseline"/>
              <w:rPr>
                <w:color w:val="000000"/>
                <w:szCs w:val="24"/>
              </w:rPr>
            </w:pPr>
            <w:r w:rsidRPr="007B0B7A">
              <w:rPr>
                <w:color w:val="000000"/>
                <w:szCs w:val="24"/>
              </w:rPr>
              <w:t xml:space="preserve">Captured Image from webcam via BeagleBoneBlack. Pre-saved image of QR code for comparison. </w:t>
            </w:r>
          </w:p>
        </w:tc>
      </w:tr>
      <w:tr w:rsidR="007B0B7A" w:rsidRPr="007B0B7A" w14:paraId="471ABA7F" w14:textId="77777777" w:rsidTr="008C43C0">
        <w:trPr>
          <w:trHeight w:val="245"/>
        </w:trPr>
        <w:tc>
          <w:tcPr>
            <w:tcW w:w="3177" w:type="dxa"/>
            <w:vAlign w:val="center"/>
          </w:tcPr>
          <w:p w14:paraId="60B37B06" w14:textId="77777777" w:rsidR="007B0B7A" w:rsidRPr="007B0B7A" w:rsidRDefault="007B0B7A" w:rsidP="007B0B7A">
            <w:pPr>
              <w:textAlignment w:val="baseline"/>
              <w:rPr>
                <w:color w:val="000000"/>
                <w:szCs w:val="24"/>
              </w:rPr>
            </w:pPr>
          </w:p>
          <w:p w14:paraId="60838C8A" w14:textId="77777777" w:rsidR="007B0B7A" w:rsidRPr="007B0B7A" w:rsidRDefault="007B0B7A" w:rsidP="007B0B7A">
            <w:pPr>
              <w:textAlignment w:val="baseline"/>
              <w:rPr>
                <w:color w:val="000000"/>
                <w:szCs w:val="24"/>
              </w:rPr>
            </w:pPr>
            <w:r w:rsidRPr="007B0B7A">
              <w:rPr>
                <w:color w:val="000000"/>
                <w:szCs w:val="24"/>
              </w:rPr>
              <w:t>Step # / Action</w:t>
            </w:r>
          </w:p>
          <w:p w14:paraId="31B37FEC" w14:textId="77777777" w:rsidR="007B0B7A" w:rsidRPr="007B0B7A" w:rsidRDefault="007B0B7A" w:rsidP="007B0B7A">
            <w:pPr>
              <w:textAlignment w:val="baseline"/>
              <w:rPr>
                <w:color w:val="000000"/>
                <w:szCs w:val="24"/>
              </w:rPr>
            </w:pPr>
          </w:p>
        </w:tc>
        <w:tc>
          <w:tcPr>
            <w:tcW w:w="4716" w:type="dxa"/>
            <w:vAlign w:val="center"/>
          </w:tcPr>
          <w:p w14:paraId="4E3F48E4" w14:textId="77777777" w:rsidR="007B0B7A" w:rsidRPr="007B0B7A" w:rsidRDefault="007B0B7A" w:rsidP="007B0B7A">
            <w:pPr>
              <w:textAlignment w:val="baseline"/>
              <w:rPr>
                <w:color w:val="000000"/>
                <w:szCs w:val="24"/>
              </w:rPr>
            </w:pPr>
          </w:p>
          <w:p w14:paraId="6CDC2998" w14:textId="77777777" w:rsidR="007B0B7A" w:rsidRPr="007B0B7A" w:rsidRDefault="007B0B7A" w:rsidP="007B0B7A">
            <w:pPr>
              <w:textAlignment w:val="baseline"/>
              <w:rPr>
                <w:color w:val="000000"/>
                <w:szCs w:val="24"/>
              </w:rPr>
            </w:pPr>
            <w:r w:rsidRPr="007B0B7A">
              <w:rPr>
                <w:color w:val="000000"/>
                <w:szCs w:val="24"/>
              </w:rPr>
              <w:t>Expected Result</w:t>
            </w:r>
          </w:p>
        </w:tc>
        <w:tc>
          <w:tcPr>
            <w:tcW w:w="4716" w:type="dxa"/>
            <w:vAlign w:val="center"/>
          </w:tcPr>
          <w:p w14:paraId="55349318" w14:textId="77777777" w:rsidR="007B0B7A" w:rsidRPr="007B0B7A" w:rsidRDefault="007B0B7A" w:rsidP="007B0B7A">
            <w:pPr>
              <w:textAlignment w:val="baseline"/>
              <w:rPr>
                <w:color w:val="000000"/>
                <w:szCs w:val="24"/>
              </w:rPr>
            </w:pPr>
          </w:p>
          <w:p w14:paraId="5CFBE8B1" w14:textId="77777777" w:rsidR="007B0B7A" w:rsidRPr="007B0B7A" w:rsidRDefault="007B0B7A" w:rsidP="007B0B7A">
            <w:pPr>
              <w:textAlignment w:val="baseline"/>
              <w:rPr>
                <w:color w:val="000000"/>
                <w:szCs w:val="24"/>
              </w:rPr>
            </w:pPr>
            <w:r w:rsidRPr="007B0B7A">
              <w:rPr>
                <w:color w:val="000000"/>
                <w:szCs w:val="24"/>
              </w:rPr>
              <w:t>Actual Result</w:t>
            </w:r>
          </w:p>
        </w:tc>
      </w:tr>
      <w:tr w:rsidR="007B0B7A" w:rsidRPr="007B0B7A" w14:paraId="352C2D7E" w14:textId="77777777" w:rsidTr="008C43C0">
        <w:trPr>
          <w:trHeight w:val="245"/>
        </w:trPr>
        <w:tc>
          <w:tcPr>
            <w:tcW w:w="3177" w:type="dxa"/>
            <w:vAlign w:val="center"/>
          </w:tcPr>
          <w:p w14:paraId="67717F10" w14:textId="77777777" w:rsidR="007B0B7A" w:rsidRPr="007B0B7A" w:rsidRDefault="007B0B7A" w:rsidP="007B0B7A">
            <w:pPr>
              <w:textAlignment w:val="baseline"/>
              <w:rPr>
                <w:color w:val="000000"/>
                <w:szCs w:val="24"/>
              </w:rPr>
            </w:pPr>
            <w:r w:rsidRPr="007B0B7A">
              <w:rPr>
                <w:color w:val="000000"/>
                <w:szCs w:val="24"/>
              </w:rPr>
              <w:t>Step/Action 1</w:t>
            </w:r>
          </w:p>
        </w:tc>
        <w:tc>
          <w:tcPr>
            <w:tcW w:w="4716" w:type="dxa"/>
            <w:vAlign w:val="center"/>
          </w:tcPr>
          <w:p w14:paraId="08247C5B" w14:textId="77777777" w:rsidR="007B0B7A" w:rsidRPr="007B0B7A" w:rsidRDefault="007B0B7A" w:rsidP="007B0B7A">
            <w:pPr>
              <w:textAlignment w:val="baseline"/>
              <w:rPr>
                <w:color w:val="000000"/>
                <w:szCs w:val="24"/>
              </w:rPr>
            </w:pPr>
            <w:r w:rsidRPr="007B0B7A">
              <w:rPr>
                <w:color w:val="000000"/>
                <w:szCs w:val="24"/>
              </w:rPr>
              <w:t xml:space="preserve">Written software should recognize wanted QR Code. </w:t>
            </w:r>
          </w:p>
        </w:tc>
        <w:tc>
          <w:tcPr>
            <w:tcW w:w="4716" w:type="dxa"/>
            <w:vAlign w:val="center"/>
          </w:tcPr>
          <w:p w14:paraId="7AC365FA" w14:textId="77777777" w:rsidR="007B0B7A" w:rsidRPr="007B0B7A" w:rsidRDefault="007B0B7A" w:rsidP="007B0B7A">
            <w:pPr>
              <w:textAlignment w:val="baseline"/>
              <w:rPr>
                <w:color w:val="000000"/>
                <w:szCs w:val="24"/>
              </w:rPr>
            </w:pPr>
            <w:r w:rsidRPr="007B0B7A">
              <w:rPr>
                <w:color w:val="000000"/>
                <w:szCs w:val="24"/>
              </w:rPr>
              <w:t>TBD</w:t>
            </w:r>
          </w:p>
        </w:tc>
      </w:tr>
      <w:tr w:rsidR="007B0B7A" w:rsidRPr="007B0B7A" w14:paraId="451E8F46" w14:textId="77777777" w:rsidTr="008C43C0">
        <w:trPr>
          <w:trHeight w:val="245"/>
        </w:trPr>
        <w:tc>
          <w:tcPr>
            <w:tcW w:w="3177" w:type="dxa"/>
            <w:vAlign w:val="center"/>
          </w:tcPr>
          <w:p w14:paraId="7ADA1668" w14:textId="77777777" w:rsidR="007B0B7A" w:rsidRPr="007B0B7A" w:rsidRDefault="007B0B7A" w:rsidP="007B0B7A">
            <w:pPr>
              <w:textAlignment w:val="baseline"/>
              <w:rPr>
                <w:color w:val="000000"/>
                <w:szCs w:val="24"/>
              </w:rPr>
            </w:pPr>
            <w:r w:rsidRPr="007B0B7A">
              <w:rPr>
                <w:color w:val="000000"/>
                <w:szCs w:val="24"/>
              </w:rPr>
              <w:t>Step/Action 2</w:t>
            </w:r>
          </w:p>
        </w:tc>
        <w:tc>
          <w:tcPr>
            <w:tcW w:w="4716" w:type="dxa"/>
            <w:vAlign w:val="center"/>
          </w:tcPr>
          <w:p w14:paraId="1B9A999B" w14:textId="77777777" w:rsidR="007B0B7A" w:rsidRPr="007B0B7A" w:rsidRDefault="007B0B7A" w:rsidP="007B0B7A">
            <w:pPr>
              <w:textAlignment w:val="baseline"/>
              <w:rPr>
                <w:color w:val="000000"/>
                <w:szCs w:val="24"/>
              </w:rPr>
            </w:pPr>
          </w:p>
        </w:tc>
        <w:tc>
          <w:tcPr>
            <w:tcW w:w="4716" w:type="dxa"/>
            <w:vAlign w:val="center"/>
          </w:tcPr>
          <w:p w14:paraId="150392AC" w14:textId="77777777" w:rsidR="007B0B7A" w:rsidRPr="007B0B7A" w:rsidRDefault="007B0B7A" w:rsidP="007B0B7A">
            <w:pPr>
              <w:textAlignment w:val="baseline"/>
              <w:rPr>
                <w:color w:val="000000"/>
                <w:szCs w:val="24"/>
              </w:rPr>
            </w:pPr>
          </w:p>
        </w:tc>
      </w:tr>
      <w:tr w:rsidR="007B0B7A" w:rsidRPr="007B0B7A" w14:paraId="47F50D54" w14:textId="77777777" w:rsidTr="008C43C0">
        <w:trPr>
          <w:trHeight w:val="245"/>
        </w:trPr>
        <w:tc>
          <w:tcPr>
            <w:tcW w:w="3177" w:type="dxa"/>
            <w:vAlign w:val="center"/>
          </w:tcPr>
          <w:p w14:paraId="406B5283" w14:textId="77777777" w:rsidR="007B0B7A" w:rsidRPr="007B0B7A" w:rsidRDefault="007B0B7A" w:rsidP="007B0B7A">
            <w:pPr>
              <w:textAlignment w:val="baseline"/>
              <w:rPr>
                <w:color w:val="000000"/>
                <w:szCs w:val="24"/>
              </w:rPr>
            </w:pPr>
          </w:p>
          <w:p w14:paraId="70493C83" w14:textId="77777777" w:rsidR="007B0B7A" w:rsidRPr="007B0B7A" w:rsidRDefault="007B0B7A" w:rsidP="007B0B7A">
            <w:pPr>
              <w:textAlignment w:val="baseline"/>
              <w:rPr>
                <w:color w:val="000000"/>
                <w:szCs w:val="24"/>
              </w:rPr>
            </w:pPr>
            <w:r w:rsidRPr="007B0B7A">
              <w:rPr>
                <w:color w:val="000000"/>
                <w:szCs w:val="24"/>
              </w:rPr>
              <w:t>Test Case Passed YES</w:t>
            </w:r>
          </w:p>
        </w:tc>
        <w:tc>
          <w:tcPr>
            <w:tcW w:w="9432" w:type="dxa"/>
            <w:gridSpan w:val="2"/>
            <w:vAlign w:val="center"/>
          </w:tcPr>
          <w:p w14:paraId="44A34E06" w14:textId="77777777" w:rsidR="007B0B7A" w:rsidRPr="007B0B7A" w:rsidRDefault="007B0B7A" w:rsidP="007B0B7A">
            <w:pPr>
              <w:textAlignment w:val="baseline"/>
              <w:rPr>
                <w:color w:val="000000"/>
                <w:szCs w:val="24"/>
              </w:rPr>
            </w:pPr>
            <w:r w:rsidRPr="007B0B7A">
              <w:rPr>
                <w:color w:val="000000"/>
                <w:szCs w:val="24"/>
              </w:rPr>
              <w:t xml:space="preserve">Test Case </w:t>
            </w:r>
          </w:p>
        </w:tc>
      </w:tr>
      <w:tr w:rsidR="007B0B7A" w:rsidRPr="007B0B7A" w14:paraId="657CB27C" w14:textId="77777777" w:rsidTr="008C43C0">
        <w:trPr>
          <w:trHeight w:val="245"/>
        </w:trPr>
        <w:tc>
          <w:tcPr>
            <w:tcW w:w="3177" w:type="dxa"/>
            <w:vAlign w:val="center"/>
          </w:tcPr>
          <w:p w14:paraId="1F0D1E7E" w14:textId="77777777" w:rsidR="007B0B7A" w:rsidRPr="007B0B7A" w:rsidRDefault="007B0B7A" w:rsidP="007B0B7A">
            <w:pPr>
              <w:textAlignment w:val="baseline"/>
              <w:rPr>
                <w:color w:val="000000"/>
                <w:szCs w:val="24"/>
              </w:rPr>
            </w:pPr>
          </w:p>
          <w:p w14:paraId="55578C7B" w14:textId="77777777" w:rsidR="007B0B7A" w:rsidRPr="007B0B7A" w:rsidRDefault="007B0B7A" w:rsidP="007B0B7A">
            <w:pPr>
              <w:textAlignment w:val="baseline"/>
              <w:rPr>
                <w:color w:val="000000"/>
                <w:szCs w:val="24"/>
              </w:rPr>
            </w:pPr>
            <w:r w:rsidRPr="007B0B7A">
              <w:rPr>
                <w:color w:val="000000"/>
                <w:szCs w:val="24"/>
              </w:rPr>
              <w:t>Comments:</w:t>
            </w:r>
          </w:p>
          <w:p w14:paraId="1AB53A2E" w14:textId="77777777" w:rsidR="007B0B7A" w:rsidRPr="007B0B7A" w:rsidRDefault="007B0B7A" w:rsidP="007B0B7A">
            <w:pPr>
              <w:textAlignment w:val="baseline"/>
              <w:rPr>
                <w:color w:val="000000"/>
                <w:szCs w:val="24"/>
              </w:rPr>
            </w:pPr>
          </w:p>
        </w:tc>
        <w:tc>
          <w:tcPr>
            <w:tcW w:w="9432" w:type="dxa"/>
            <w:gridSpan w:val="2"/>
            <w:vAlign w:val="center"/>
          </w:tcPr>
          <w:p w14:paraId="3585B4FA" w14:textId="77777777" w:rsidR="007B0B7A" w:rsidRPr="007B0B7A" w:rsidRDefault="007B0B7A" w:rsidP="007B0B7A">
            <w:pPr>
              <w:textAlignment w:val="baseline"/>
              <w:rPr>
                <w:color w:val="000000"/>
                <w:szCs w:val="24"/>
              </w:rPr>
            </w:pPr>
          </w:p>
        </w:tc>
      </w:tr>
    </w:tbl>
    <w:p w14:paraId="7BD82CD0" w14:textId="77777777" w:rsidR="007B0B7A" w:rsidRDefault="007B0B7A" w:rsidP="007B0B7A">
      <w:pPr>
        <w:textAlignment w:val="baseline"/>
        <w:rPr>
          <w:color w:val="000000"/>
          <w:szCs w:val="24"/>
        </w:rPr>
      </w:pPr>
    </w:p>
    <w:p w14:paraId="49D4E106" w14:textId="77777777" w:rsidR="007B0B7A" w:rsidRDefault="007B0B7A" w:rsidP="007B0B7A">
      <w:pPr>
        <w:textAlignment w:val="baseline"/>
        <w:rPr>
          <w:color w:val="000000"/>
          <w:szCs w:val="24"/>
        </w:rPr>
      </w:pPr>
    </w:p>
    <w:p w14:paraId="23711B22" w14:textId="77777777" w:rsidR="007B0B7A" w:rsidRPr="007B0B7A" w:rsidRDefault="007B0B7A" w:rsidP="007B0B7A">
      <w:pPr>
        <w:textAlignment w:val="baseline"/>
        <w:rPr>
          <w:color w:val="000000"/>
          <w:szCs w:val="24"/>
        </w:rPr>
      </w:pPr>
    </w:p>
    <w:p w14:paraId="2F3C2BBD" w14:textId="452ABE32" w:rsidR="007B0B7A" w:rsidRPr="007B0B7A" w:rsidRDefault="007B0B7A">
      <w:pPr>
        <w:pStyle w:val="Heading3"/>
      </w:pPr>
      <w:bookmarkStart w:id="492" w:name="_Toc434233441"/>
      <w:r w:rsidRPr="007B0B7A">
        <w:t>Size Recognition Test</w:t>
      </w:r>
      <w:bookmarkEnd w:id="492"/>
    </w:p>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6"/>
        <w:gridCol w:w="4576"/>
        <w:gridCol w:w="4578"/>
      </w:tblGrid>
      <w:tr w:rsidR="007B0B7A" w:rsidRPr="007B0B7A" w14:paraId="66C3BD2C" w14:textId="77777777" w:rsidTr="008C43C0">
        <w:trPr>
          <w:trHeight w:val="240"/>
        </w:trPr>
        <w:tc>
          <w:tcPr>
            <w:tcW w:w="3173" w:type="dxa"/>
            <w:vAlign w:val="center"/>
          </w:tcPr>
          <w:p w14:paraId="3266B506" w14:textId="77777777" w:rsidR="007B0B7A" w:rsidRPr="007B0B7A" w:rsidRDefault="007B0B7A" w:rsidP="007B0B7A">
            <w:pPr>
              <w:textAlignment w:val="baseline"/>
              <w:rPr>
                <w:color w:val="000000"/>
                <w:szCs w:val="24"/>
              </w:rPr>
            </w:pPr>
            <w:r w:rsidRPr="007B0B7A">
              <w:rPr>
                <w:color w:val="000000"/>
                <w:szCs w:val="24"/>
              </w:rPr>
              <w:t>Test Case ID / Name</w:t>
            </w:r>
          </w:p>
        </w:tc>
        <w:tc>
          <w:tcPr>
            <w:tcW w:w="9420" w:type="dxa"/>
            <w:gridSpan w:val="2"/>
            <w:vAlign w:val="center"/>
          </w:tcPr>
          <w:p w14:paraId="293B65F9" w14:textId="77777777" w:rsidR="007B0B7A" w:rsidRPr="007B0B7A" w:rsidRDefault="007B0B7A" w:rsidP="007B0B7A">
            <w:pPr>
              <w:textAlignment w:val="baseline"/>
              <w:rPr>
                <w:color w:val="000000"/>
                <w:szCs w:val="24"/>
              </w:rPr>
            </w:pPr>
            <w:r w:rsidRPr="007B0B7A">
              <w:rPr>
                <w:b/>
                <w:color w:val="000000"/>
                <w:szCs w:val="24"/>
              </w:rPr>
              <w:t>Test 7: Size Recognition Test</w:t>
            </w:r>
          </w:p>
        </w:tc>
      </w:tr>
      <w:tr w:rsidR="007B0B7A" w:rsidRPr="007B0B7A" w14:paraId="7D21F2A5" w14:textId="77777777" w:rsidTr="008C43C0">
        <w:trPr>
          <w:trHeight w:val="240"/>
        </w:trPr>
        <w:tc>
          <w:tcPr>
            <w:tcW w:w="3173" w:type="dxa"/>
            <w:vAlign w:val="center"/>
          </w:tcPr>
          <w:p w14:paraId="7E3D3844" w14:textId="77777777" w:rsidR="007B0B7A" w:rsidRPr="007B0B7A" w:rsidRDefault="007B0B7A" w:rsidP="007B0B7A">
            <w:pPr>
              <w:textAlignment w:val="baseline"/>
              <w:rPr>
                <w:color w:val="000000"/>
                <w:szCs w:val="24"/>
              </w:rPr>
            </w:pPr>
            <w:r w:rsidRPr="007B0B7A">
              <w:rPr>
                <w:color w:val="000000"/>
                <w:szCs w:val="24"/>
              </w:rPr>
              <w:t>Date Created</w:t>
            </w:r>
          </w:p>
        </w:tc>
        <w:tc>
          <w:tcPr>
            <w:tcW w:w="9420" w:type="dxa"/>
            <w:gridSpan w:val="2"/>
            <w:vAlign w:val="center"/>
          </w:tcPr>
          <w:p w14:paraId="0DA48F81" w14:textId="77777777" w:rsidR="007B0B7A" w:rsidRPr="007B0B7A" w:rsidRDefault="007B0B7A" w:rsidP="007B0B7A">
            <w:pPr>
              <w:textAlignment w:val="baseline"/>
              <w:rPr>
                <w:color w:val="000000"/>
                <w:szCs w:val="24"/>
              </w:rPr>
            </w:pPr>
            <w:r w:rsidRPr="007B0B7A">
              <w:rPr>
                <w:color w:val="000000"/>
                <w:szCs w:val="24"/>
              </w:rPr>
              <w:t>10/26/2015</w:t>
            </w:r>
          </w:p>
        </w:tc>
      </w:tr>
      <w:tr w:rsidR="007B0B7A" w:rsidRPr="007B0B7A" w14:paraId="12598486" w14:textId="77777777" w:rsidTr="008C43C0">
        <w:trPr>
          <w:trHeight w:val="240"/>
        </w:trPr>
        <w:tc>
          <w:tcPr>
            <w:tcW w:w="3173" w:type="dxa"/>
            <w:vAlign w:val="center"/>
          </w:tcPr>
          <w:p w14:paraId="1A669948" w14:textId="77777777" w:rsidR="007B0B7A" w:rsidRPr="007B0B7A" w:rsidRDefault="007B0B7A" w:rsidP="007B0B7A">
            <w:pPr>
              <w:textAlignment w:val="baseline"/>
              <w:rPr>
                <w:color w:val="000000"/>
                <w:szCs w:val="24"/>
              </w:rPr>
            </w:pPr>
            <w:r w:rsidRPr="007B0B7A">
              <w:rPr>
                <w:color w:val="000000"/>
                <w:szCs w:val="24"/>
              </w:rPr>
              <w:t>Created By</w:t>
            </w:r>
          </w:p>
        </w:tc>
        <w:tc>
          <w:tcPr>
            <w:tcW w:w="9420" w:type="dxa"/>
            <w:gridSpan w:val="2"/>
            <w:vAlign w:val="center"/>
          </w:tcPr>
          <w:p w14:paraId="6D132403" w14:textId="77777777" w:rsidR="007B0B7A" w:rsidRPr="007B0B7A" w:rsidRDefault="007B0B7A" w:rsidP="007B0B7A">
            <w:pPr>
              <w:textAlignment w:val="baseline"/>
              <w:rPr>
                <w:color w:val="000000"/>
                <w:szCs w:val="24"/>
              </w:rPr>
            </w:pPr>
            <w:r w:rsidRPr="007B0B7A">
              <w:rPr>
                <w:color w:val="000000"/>
                <w:szCs w:val="24"/>
              </w:rPr>
              <w:t>Aaron McDaniel</w:t>
            </w:r>
          </w:p>
        </w:tc>
      </w:tr>
      <w:tr w:rsidR="007B0B7A" w:rsidRPr="007B0B7A" w14:paraId="0CF5B459" w14:textId="77777777" w:rsidTr="008C43C0">
        <w:trPr>
          <w:trHeight w:val="240"/>
        </w:trPr>
        <w:tc>
          <w:tcPr>
            <w:tcW w:w="3173" w:type="dxa"/>
            <w:vAlign w:val="center"/>
          </w:tcPr>
          <w:p w14:paraId="0F3DBEDB" w14:textId="77777777" w:rsidR="007B0B7A" w:rsidRPr="007B0B7A" w:rsidRDefault="007B0B7A" w:rsidP="007B0B7A">
            <w:pPr>
              <w:textAlignment w:val="baseline"/>
              <w:rPr>
                <w:color w:val="000000"/>
                <w:szCs w:val="24"/>
              </w:rPr>
            </w:pPr>
            <w:r w:rsidRPr="007B0B7A">
              <w:rPr>
                <w:color w:val="000000"/>
                <w:szCs w:val="24"/>
              </w:rPr>
              <w:t>Tester ID / Name</w:t>
            </w:r>
          </w:p>
        </w:tc>
        <w:tc>
          <w:tcPr>
            <w:tcW w:w="9420" w:type="dxa"/>
            <w:gridSpan w:val="2"/>
            <w:vAlign w:val="center"/>
          </w:tcPr>
          <w:p w14:paraId="4ECF978C" w14:textId="77777777" w:rsidR="007B0B7A" w:rsidRPr="007B0B7A" w:rsidRDefault="007B0B7A" w:rsidP="007B0B7A">
            <w:pPr>
              <w:textAlignment w:val="baseline"/>
              <w:rPr>
                <w:color w:val="000000"/>
                <w:szCs w:val="24"/>
              </w:rPr>
            </w:pPr>
            <w:r w:rsidRPr="007B0B7A">
              <w:rPr>
                <w:color w:val="000000"/>
                <w:szCs w:val="24"/>
              </w:rPr>
              <w:t>ajmcdan/Aaron McDaniel</w:t>
            </w:r>
          </w:p>
        </w:tc>
      </w:tr>
      <w:tr w:rsidR="007B0B7A" w:rsidRPr="007B0B7A" w14:paraId="0941EEAC" w14:textId="77777777" w:rsidTr="008C43C0">
        <w:trPr>
          <w:trHeight w:val="240"/>
        </w:trPr>
        <w:tc>
          <w:tcPr>
            <w:tcW w:w="3173" w:type="dxa"/>
            <w:vAlign w:val="center"/>
          </w:tcPr>
          <w:p w14:paraId="49146FAE" w14:textId="77777777" w:rsidR="007B0B7A" w:rsidRPr="007B0B7A" w:rsidRDefault="007B0B7A" w:rsidP="007B0B7A">
            <w:pPr>
              <w:textAlignment w:val="baseline"/>
              <w:rPr>
                <w:color w:val="000000"/>
                <w:szCs w:val="24"/>
              </w:rPr>
            </w:pPr>
            <w:r w:rsidRPr="007B0B7A">
              <w:rPr>
                <w:color w:val="000000"/>
                <w:szCs w:val="24"/>
              </w:rPr>
              <w:t>Test Date</w:t>
            </w:r>
          </w:p>
        </w:tc>
        <w:tc>
          <w:tcPr>
            <w:tcW w:w="9420" w:type="dxa"/>
            <w:gridSpan w:val="2"/>
            <w:vAlign w:val="center"/>
          </w:tcPr>
          <w:p w14:paraId="300D4CA4" w14:textId="77777777" w:rsidR="007B0B7A" w:rsidRPr="007B0B7A" w:rsidRDefault="007B0B7A" w:rsidP="007B0B7A">
            <w:pPr>
              <w:textAlignment w:val="baseline"/>
              <w:rPr>
                <w:color w:val="000000"/>
                <w:szCs w:val="24"/>
              </w:rPr>
            </w:pPr>
            <w:r w:rsidRPr="007B0B7A">
              <w:rPr>
                <w:color w:val="000000"/>
                <w:szCs w:val="24"/>
              </w:rPr>
              <w:t>TBD</w:t>
            </w:r>
          </w:p>
        </w:tc>
      </w:tr>
      <w:tr w:rsidR="007B0B7A" w:rsidRPr="007B0B7A" w14:paraId="49982A4D" w14:textId="77777777" w:rsidTr="008C43C0">
        <w:trPr>
          <w:trHeight w:val="240"/>
        </w:trPr>
        <w:tc>
          <w:tcPr>
            <w:tcW w:w="3173" w:type="dxa"/>
            <w:vAlign w:val="center"/>
          </w:tcPr>
          <w:p w14:paraId="416DEDB6" w14:textId="77777777" w:rsidR="007B0B7A" w:rsidRPr="007B0B7A" w:rsidRDefault="007B0B7A" w:rsidP="007B0B7A">
            <w:pPr>
              <w:textAlignment w:val="baseline"/>
              <w:rPr>
                <w:color w:val="000000"/>
                <w:szCs w:val="24"/>
              </w:rPr>
            </w:pPr>
            <w:r w:rsidRPr="007B0B7A">
              <w:rPr>
                <w:color w:val="000000"/>
                <w:szCs w:val="24"/>
              </w:rPr>
              <w:t>Special Prerequisites</w:t>
            </w:r>
          </w:p>
        </w:tc>
        <w:tc>
          <w:tcPr>
            <w:tcW w:w="9420" w:type="dxa"/>
            <w:gridSpan w:val="2"/>
            <w:vAlign w:val="center"/>
          </w:tcPr>
          <w:p w14:paraId="314545EC" w14:textId="77777777" w:rsidR="007B0B7A" w:rsidRPr="007B0B7A" w:rsidRDefault="007B0B7A" w:rsidP="007B0B7A">
            <w:pPr>
              <w:textAlignment w:val="baseline"/>
              <w:rPr>
                <w:color w:val="000000"/>
                <w:szCs w:val="24"/>
              </w:rPr>
            </w:pPr>
            <w:r w:rsidRPr="007B0B7A">
              <w:rPr>
                <w:color w:val="000000"/>
                <w:szCs w:val="24"/>
              </w:rPr>
              <w:t xml:space="preserve">Captured Image from webcam via BeagleBoneBlack. </w:t>
            </w:r>
          </w:p>
        </w:tc>
      </w:tr>
      <w:tr w:rsidR="007B0B7A" w:rsidRPr="007B0B7A" w14:paraId="11F30D76" w14:textId="77777777" w:rsidTr="008C43C0">
        <w:trPr>
          <w:trHeight w:val="240"/>
        </w:trPr>
        <w:tc>
          <w:tcPr>
            <w:tcW w:w="3173" w:type="dxa"/>
            <w:vAlign w:val="center"/>
          </w:tcPr>
          <w:p w14:paraId="6D9BB552" w14:textId="77777777" w:rsidR="007B0B7A" w:rsidRPr="007B0B7A" w:rsidRDefault="007B0B7A" w:rsidP="007B0B7A">
            <w:pPr>
              <w:textAlignment w:val="baseline"/>
              <w:rPr>
                <w:color w:val="000000"/>
                <w:szCs w:val="24"/>
              </w:rPr>
            </w:pPr>
          </w:p>
          <w:p w14:paraId="0987F378" w14:textId="77777777" w:rsidR="007B0B7A" w:rsidRPr="007B0B7A" w:rsidRDefault="007B0B7A" w:rsidP="007B0B7A">
            <w:pPr>
              <w:textAlignment w:val="baseline"/>
              <w:rPr>
                <w:color w:val="000000"/>
                <w:szCs w:val="24"/>
              </w:rPr>
            </w:pPr>
            <w:r w:rsidRPr="007B0B7A">
              <w:rPr>
                <w:color w:val="000000"/>
                <w:szCs w:val="24"/>
              </w:rPr>
              <w:t>Step # / Action</w:t>
            </w:r>
          </w:p>
          <w:p w14:paraId="3F93ECA1" w14:textId="77777777" w:rsidR="007B0B7A" w:rsidRPr="007B0B7A" w:rsidRDefault="007B0B7A" w:rsidP="007B0B7A">
            <w:pPr>
              <w:textAlignment w:val="baseline"/>
              <w:rPr>
                <w:color w:val="000000"/>
                <w:szCs w:val="24"/>
              </w:rPr>
            </w:pPr>
          </w:p>
        </w:tc>
        <w:tc>
          <w:tcPr>
            <w:tcW w:w="4709" w:type="dxa"/>
            <w:vAlign w:val="center"/>
          </w:tcPr>
          <w:p w14:paraId="28E9B282" w14:textId="77777777" w:rsidR="007B0B7A" w:rsidRPr="007B0B7A" w:rsidRDefault="007B0B7A" w:rsidP="007B0B7A">
            <w:pPr>
              <w:textAlignment w:val="baseline"/>
              <w:rPr>
                <w:color w:val="000000"/>
                <w:szCs w:val="24"/>
              </w:rPr>
            </w:pPr>
          </w:p>
          <w:p w14:paraId="2871ECC9" w14:textId="77777777" w:rsidR="007B0B7A" w:rsidRPr="007B0B7A" w:rsidRDefault="007B0B7A" w:rsidP="007B0B7A">
            <w:pPr>
              <w:textAlignment w:val="baseline"/>
              <w:rPr>
                <w:color w:val="000000"/>
                <w:szCs w:val="24"/>
              </w:rPr>
            </w:pPr>
            <w:r w:rsidRPr="007B0B7A">
              <w:rPr>
                <w:color w:val="000000"/>
                <w:szCs w:val="24"/>
              </w:rPr>
              <w:t>Expected Result</w:t>
            </w:r>
          </w:p>
        </w:tc>
        <w:tc>
          <w:tcPr>
            <w:tcW w:w="4709" w:type="dxa"/>
            <w:vAlign w:val="center"/>
          </w:tcPr>
          <w:p w14:paraId="3595A067" w14:textId="77777777" w:rsidR="007B0B7A" w:rsidRPr="007B0B7A" w:rsidRDefault="007B0B7A" w:rsidP="007B0B7A">
            <w:pPr>
              <w:textAlignment w:val="baseline"/>
              <w:rPr>
                <w:color w:val="000000"/>
                <w:szCs w:val="24"/>
              </w:rPr>
            </w:pPr>
          </w:p>
          <w:p w14:paraId="483770E6" w14:textId="77777777" w:rsidR="007B0B7A" w:rsidRPr="007B0B7A" w:rsidRDefault="007B0B7A" w:rsidP="007B0B7A">
            <w:pPr>
              <w:textAlignment w:val="baseline"/>
              <w:rPr>
                <w:color w:val="000000"/>
                <w:szCs w:val="24"/>
              </w:rPr>
            </w:pPr>
            <w:r w:rsidRPr="007B0B7A">
              <w:rPr>
                <w:color w:val="000000"/>
                <w:szCs w:val="24"/>
              </w:rPr>
              <w:t>Actual Result</w:t>
            </w:r>
          </w:p>
        </w:tc>
      </w:tr>
      <w:tr w:rsidR="007B0B7A" w:rsidRPr="007B0B7A" w14:paraId="0F8F8791" w14:textId="77777777" w:rsidTr="008C43C0">
        <w:trPr>
          <w:trHeight w:val="240"/>
        </w:trPr>
        <w:tc>
          <w:tcPr>
            <w:tcW w:w="3173" w:type="dxa"/>
            <w:vAlign w:val="center"/>
          </w:tcPr>
          <w:p w14:paraId="34581C8B" w14:textId="77777777" w:rsidR="007B0B7A" w:rsidRPr="007B0B7A" w:rsidRDefault="007B0B7A" w:rsidP="007B0B7A">
            <w:pPr>
              <w:textAlignment w:val="baseline"/>
              <w:rPr>
                <w:color w:val="000000"/>
                <w:szCs w:val="24"/>
              </w:rPr>
            </w:pPr>
            <w:r w:rsidRPr="007B0B7A">
              <w:rPr>
                <w:color w:val="000000"/>
                <w:szCs w:val="24"/>
              </w:rPr>
              <w:t>Step/Action 1</w:t>
            </w:r>
          </w:p>
        </w:tc>
        <w:tc>
          <w:tcPr>
            <w:tcW w:w="4709" w:type="dxa"/>
            <w:vAlign w:val="center"/>
          </w:tcPr>
          <w:p w14:paraId="334BCE93" w14:textId="77777777" w:rsidR="007B0B7A" w:rsidRPr="007B0B7A" w:rsidRDefault="007B0B7A" w:rsidP="007B0B7A">
            <w:pPr>
              <w:textAlignment w:val="baseline"/>
              <w:rPr>
                <w:color w:val="000000"/>
                <w:szCs w:val="24"/>
              </w:rPr>
            </w:pPr>
            <w:r w:rsidRPr="007B0B7A">
              <w:rPr>
                <w:color w:val="000000"/>
                <w:szCs w:val="24"/>
              </w:rPr>
              <w:t>Written software should recognize wanted size</w:t>
            </w:r>
          </w:p>
        </w:tc>
        <w:tc>
          <w:tcPr>
            <w:tcW w:w="4709" w:type="dxa"/>
            <w:vAlign w:val="center"/>
          </w:tcPr>
          <w:p w14:paraId="7E409B37" w14:textId="77777777" w:rsidR="007B0B7A" w:rsidRPr="007B0B7A" w:rsidRDefault="007B0B7A" w:rsidP="007B0B7A">
            <w:pPr>
              <w:textAlignment w:val="baseline"/>
              <w:rPr>
                <w:color w:val="000000"/>
                <w:szCs w:val="24"/>
              </w:rPr>
            </w:pPr>
            <w:r w:rsidRPr="007B0B7A">
              <w:rPr>
                <w:color w:val="000000"/>
                <w:szCs w:val="24"/>
              </w:rPr>
              <w:t>TBD</w:t>
            </w:r>
          </w:p>
        </w:tc>
      </w:tr>
      <w:tr w:rsidR="007B0B7A" w:rsidRPr="007B0B7A" w14:paraId="4A956278" w14:textId="77777777" w:rsidTr="008C43C0">
        <w:trPr>
          <w:trHeight w:val="240"/>
        </w:trPr>
        <w:tc>
          <w:tcPr>
            <w:tcW w:w="3173" w:type="dxa"/>
            <w:vAlign w:val="center"/>
          </w:tcPr>
          <w:p w14:paraId="10507F73" w14:textId="77777777" w:rsidR="007B0B7A" w:rsidRPr="007B0B7A" w:rsidRDefault="007B0B7A" w:rsidP="007B0B7A">
            <w:pPr>
              <w:textAlignment w:val="baseline"/>
              <w:rPr>
                <w:color w:val="000000"/>
                <w:szCs w:val="24"/>
              </w:rPr>
            </w:pPr>
            <w:r w:rsidRPr="007B0B7A">
              <w:rPr>
                <w:color w:val="000000"/>
                <w:szCs w:val="24"/>
              </w:rPr>
              <w:t>Step/Action 2</w:t>
            </w:r>
          </w:p>
        </w:tc>
        <w:tc>
          <w:tcPr>
            <w:tcW w:w="4709" w:type="dxa"/>
            <w:vAlign w:val="center"/>
          </w:tcPr>
          <w:p w14:paraId="7B3613F9" w14:textId="77777777" w:rsidR="007B0B7A" w:rsidRPr="007B0B7A" w:rsidRDefault="007B0B7A" w:rsidP="007B0B7A">
            <w:pPr>
              <w:textAlignment w:val="baseline"/>
              <w:rPr>
                <w:color w:val="000000"/>
                <w:szCs w:val="24"/>
              </w:rPr>
            </w:pPr>
          </w:p>
        </w:tc>
        <w:tc>
          <w:tcPr>
            <w:tcW w:w="4709" w:type="dxa"/>
            <w:vAlign w:val="center"/>
          </w:tcPr>
          <w:p w14:paraId="64A9364F" w14:textId="77777777" w:rsidR="007B0B7A" w:rsidRPr="007B0B7A" w:rsidRDefault="007B0B7A" w:rsidP="007B0B7A">
            <w:pPr>
              <w:textAlignment w:val="baseline"/>
              <w:rPr>
                <w:color w:val="000000"/>
                <w:szCs w:val="24"/>
              </w:rPr>
            </w:pPr>
          </w:p>
        </w:tc>
      </w:tr>
      <w:tr w:rsidR="007B0B7A" w:rsidRPr="007B0B7A" w14:paraId="0032BB85" w14:textId="77777777" w:rsidTr="008C43C0">
        <w:trPr>
          <w:trHeight w:val="240"/>
        </w:trPr>
        <w:tc>
          <w:tcPr>
            <w:tcW w:w="3173" w:type="dxa"/>
            <w:vAlign w:val="center"/>
          </w:tcPr>
          <w:p w14:paraId="5FEF7367" w14:textId="77777777" w:rsidR="007B0B7A" w:rsidRPr="007B0B7A" w:rsidRDefault="007B0B7A" w:rsidP="007B0B7A">
            <w:pPr>
              <w:textAlignment w:val="baseline"/>
              <w:rPr>
                <w:color w:val="000000"/>
                <w:szCs w:val="24"/>
              </w:rPr>
            </w:pPr>
          </w:p>
          <w:p w14:paraId="002B2025" w14:textId="77777777" w:rsidR="007B0B7A" w:rsidRPr="007B0B7A" w:rsidRDefault="007B0B7A" w:rsidP="007B0B7A">
            <w:pPr>
              <w:textAlignment w:val="baseline"/>
              <w:rPr>
                <w:color w:val="000000"/>
                <w:szCs w:val="24"/>
              </w:rPr>
            </w:pPr>
            <w:r w:rsidRPr="007B0B7A">
              <w:rPr>
                <w:color w:val="000000"/>
                <w:szCs w:val="24"/>
              </w:rPr>
              <w:t>Test Case Passed YES</w:t>
            </w:r>
          </w:p>
        </w:tc>
        <w:tc>
          <w:tcPr>
            <w:tcW w:w="9420" w:type="dxa"/>
            <w:gridSpan w:val="2"/>
            <w:vAlign w:val="center"/>
          </w:tcPr>
          <w:p w14:paraId="117CEA3C" w14:textId="77777777" w:rsidR="007B0B7A" w:rsidRPr="007B0B7A" w:rsidRDefault="007B0B7A" w:rsidP="007B0B7A">
            <w:pPr>
              <w:textAlignment w:val="baseline"/>
              <w:rPr>
                <w:color w:val="000000"/>
                <w:szCs w:val="24"/>
              </w:rPr>
            </w:pPr>
            <w:r w:rsidRPr="007B0B7A">
              <w:rPr>
                <w:color w:val="000000"/>
                <w:szCs w:val="24"/>
              </w:rPr>
              <w:t xml:space="preserve">Test Case </w:t>
            </w:r>
          </w:p>
        </w:tc>
      </w:tr>
      <w:tr w:rsidR="007B0B7A" w:rsidRPr="007B0B7A" w14:paraId="53B0A5FF" w14:textId="77777777" w:rsidTr="008C43C0">
        <w:trPr>
          <w:trHeight w:val="240"/>
        </w:trPr>
        <w:tc>
          <w:tcPr>
            <w:tcW w:w="3173" w:type="dxa"/>
            <w:vAlign w:val="center"/>
          </w:tcPr>
          <w:p w14:paraId="3550963F" w14:textId="77777777" w:rsidR="007B0B7A" w:rsidRPr="007B0B7A" w:rsidRDefault="007B0B7A" w:rsidP="007B0B7A">
            <w:pPr>
              <w:textAlignment w:val="baseline"/>
              <w:rPr>
                <w:color w:val="000000"/>
                <w:szCs w:val="24"/>
              </w:rPr>
            </w:pPr>
          </w:p>
          <w:p w14:paraId="6FA0AC02" w14:textId="77777777" w:rsidR="007B0B7A" w:rsidRPr="007B0B7A" w:rsidRDefault="007B0B7A" w:rsidP="007B0B7A">
            <w:pPr>
              <w:textAlignment w:val="baseline"/>
              <w:rPr>
                <w:color w:val="000000"/>
                <w:szCs w:val="24"/>
              </w:rPr>
            </w:pPr>
            <w:r w:rsidRPr="007B0B7A">
              <w:rPr>
                <w:color w:val="000000"/>
                <w:szCs w:val="24"/>
              </w:rPr>
              <w:t>Comments:</w:t>
            </w:r>
          </w:p>
          <w:p w14:paraId="01F3C12E" w14:textId="77777777" w:rsidR="007B0B7A" w:rsidRPr="007B0B7A" w:rsidRDefault="007B0B7A" w:rsidP="007B0B7A">
            <w:pPr>
              <w:textAlignment w:val="baseline"/>
              <w:rPr>
                <w:color w:val="000000"/>
                <w:szCs w:val="24"/>
              </w:rPr>
            </w:pPr>
          </w:p>
        </w:tc>
        <w:tc>
          <w:tcPr>
            <w:tcW w:w="9420" w:type="dxa"/>
            <w:gridSpan w:val="2"/>
            <w:vAlign w:val="center"/>
          </w:tcPr>
          <w:p w14:paraId="7F46A18D" w14:textId="77777777" w:rsidR="007B0B7A" w:rsidRPr="007B0B7A" w:rsidRDefault="007B0B7A" w:rsidP="007B0B7A">
            <w:pPr>
              <w:textAlignment w:val="baseline"/>
              <w:rPr>
                <w:color w:val="000000"/>
                <w:szCs w:val="24"/>
              </w:rPr>
            </w:pPr>
          </w:p>
        </w:tc>
      </w:tr>
    </w:tbl>
    <w:p w14:paraId="3ADCF749" w14:textId="77777777" w:rsidR="007B0B7A" w:rsidRPr="007B0B7A" w:rsidRDefault="007B0B7A" w:rsidP="007B0B7A">
      <w:pPr>
        <w:textAlignment w:val="baseline"/>
        <w:rPr>
          <w:color w:val="000000"/>
          <w:szCs w:val="24"/>
        </w:rPr>
      </w:pPr>
    </w:p>
    <w:p w14:paraId="4A078895" w14:textId="13CF4BA6" w:rsidR="007B0B7A" w:rsidRPr="007B0B7A" w:rsidRDefault="007B0B7A">
      <w:pPr>
        <w:pStyle w:val="Heading3"/>
      </w:pPr>
      <w:bookmarkStart w:id="493" w:name="_Toc434233442"/>
      <w:r w:rsidRPr="007B0B7A">
        <w:t>Size Recognition Test</w:t>
      </w:r>
      <w:bookmarkEnd w:id="493"/>
    </w:p>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6"/>
        <w:gridCol w:w="4576"/>
        <w:gridCol w:w="4578"/>
      </w:tblGrid>
      <w:tr w:rsidR="007B0B7A" w:rsidRPr="007B0B7A" w14:paraId="71282F1D" w14:textId="77777777" w:rsidTr="008C43C0">
        <w:trPr>
          <w:trHeight w:val="423"/>
        </w:trPr>
        <w:tc>
          <w:tcPr>
            <w:tcW w:w="3178" w:type="dxa"/>
            <w:vAlign w:val="center"/>
          </w:tcPr>
          <w:p w14:paraId="1E0F8689" w14:textId="77777777" w:rsidR="007B0B7A" w:rsidRPr="007B0B7A" w:rsidRDefault="007B0B7A" w:rsidP="007B0B7A">
            <w:pPr>
              <w:textAlignment w:val="baseline"/>
              <w:rPr>
                <w:color w:val="000000"/>
                <w:szCs w:val="24"/>
              </w:rPr>
            </w:pPr>
            <w:r w:rsidRPr="007B0B7A">
              <w:rPr>
                <w:color w:val="000000"/>
                <w:szCs w:val="24"/>
              </w:rPr>
              <w:t>Test Case ID / Name</w:t>
            </w:r>
          </w:p>
        </w:tc>
        <w:tc>
          <w:tcPr>
            <w:tcW w:w="9436" w:type="dxa"/>
            <w:gridSpan w:val="2"/>
            <w:vAlign w:val="center"/>
          </w:tcPr>
          <w:p w14:paraId="54A8F768" w14:textId="77777777" w:rsidR="007B0B7A" w:rsidRPr="007B0B7A" w:rsidRDefault="007B0B7A" w:rsidP="007B0B7A">
            <w:pPr>
              <w:textAlignment w:val="baseline"/>
              <w:rPr>
                <w:color w:val="000000"/>
                <w:szCs w:val="24"/>
              </w:rPr>
            </w:pPr>
            <w:r w:rsidRPr="007B0B7A">
              <w:rPr>
                <w:b/>
                <w:color w:val="000000"/>
                <w:szCs w:val="24"/>
              </w:rPr>
              <w:t>Test 8: Size Code Recognition Test</w:t>
            </w:r>
          </w:p>
        </w:tc>
      </w:tr>
      <w:tr w:rsidR="007B0B7A" w:rsidRPr="007B0B7A" w14:paraId="4837D49D" w14:textId="77777777" w:rsidTr="008C43C0">
        <w:trPr>
          <w:trHeight w:val="423"/>
        </w:trPr>
        <w:tc>
          <w:tcPr>
            <w:tcW w:w="3178" w:type="dxa"/>
            <w:vAlign w:val="center"/>
          </w:tcPr>
          <w:p w14:paraId="2DA45FAD" w14:textId="77777777" w:rsidR="007B0B7A" w:rsidRPr="007B0B7A" w:rsidRDefault="007B0B7A" w:rsidP="007B0B7A">
            <w:pPr>
              <w:textAlignment w:val="baseline"/>
              <w:rPr>
                <w:color w:val="000000"/>
                <w:szCs w:val="24"/>
              </w:rPr>
            </w:pPr>
            <w:r w:rsidRPr="007B0B7A">
              <w:rPr>
                <w:color w:val="000000"/>
                <w:szCs w:val="24"/>
              </w:rPr>
              <w:t>Date Created</w:t>
            </w:r>
          </w:p>
        </w:tc>
        <w:tc>
          <w:tcPr>
            <w:tcW w:w="9436" w:type="dxa"/>
            <w:gridSpan w:val="2"/>
            <w:vAlign w:val="center"/>
          </w:tcPr>
          <w:p w14:paraId="15F7384E" w14:textId="77777777" w:rsidR="007B0B7A" w:rsidRPr="007B0B7A" w:rsidRDefault="007B0B7A" w:rsidP="007B0B7A">
            <w:pPr>
              <w:textAlignment w:val="baseline"/>
              <w:rPr>
                <w:color w:val="000000"/>
                <w:szCs w:val="24"/>
              </w:rPr>
            </w:pPr>
            <w:r w:rsidRPr="007B0B7A">
              <w:rPr>
                <w:color w:val="000000"/>
                <w:szCs w:val="24"/>
              </w:rPr>
              <w:t>10/26/2015</w:t>
            </w:r>
          </w:p>
        </w:tc>
      </w:tr>
      <w:tr w:rsidR="007B0B7A" w:rsidRPr="007B0B7A" w14:paraId="1A1A19C8" w14:textId="77777777" w:rsidTr="008C43C0">
        <w:trPr>
          <w:trHeight w:val="423"/>
        </w:trPr>
        <w:tc>
          <w:tcPr>
            <w:tcW w:w="3178" w:type="dxa"/>
            <w:vAlign w:val="center"/>
          </w:tcPr>
          <w:p w14:paraId="20E4616E" w14:textId="77777777" w:rsidR="007B0B7A" w:rsidRPr="007B0B7A" w:rsidRDefault="007B0B7A" w:rsidP="007B0B7A">
            <w:pPr>
              <w:textAlignment w:val="baseline"/>
              <w:rPr>
                <w:color w:val="000000"/>
                <w:szCs w:val="24"/>
              </w:rPr>
            </w:pPr>
            <w:r w:rsidRPr="007B0B7A">
              <w:rPr>
                <w:color w:val="000000"/>
                <w:szCs w:val="24"/>
              </w:rPr>
              <w:t>Created By</w:t>
            </w:r>
          </w:p>
        </w:tc>
        <w:tc>
          <w:tcPr>
            <w:tcW w:w="9436" w:type="dxa"/>
            <w:gridSpan w:val="2"/>
            <w:vAlign w:val="center"/>
          </w:tcPr>
          <w:p w14:paraId="747A7CFE" w14:textId="77777777" w:rsidR="007B0B7A" w:rsidRPr="007B0B7A" w:rsidRDefault="007B0B7A" w:rsidP="007B0B7A">
            <w:pPr>
              <w:textAlignment w:val="baseline"/>
              <w:rPr>
                <w:color w:val="000000"/>
                <w:szCs w:val="24"/>
              </w:rPr>
            </w:pPr>
            <w:r w:rsidRPr="007B0B7A">
              <w:rPr>
                <w:color w:val="000000"/>
                <w:szCs w:val="24"/>
              </w:rPr>
              <w:t>Aaron McDaniel</w:t>
            </w:r>
          </w:p>
        </w:tc>
      </w:tr>
      <w:tr w:rsidR="007B0B7A" w:rsidRPr="007B0B7A" w14:paraId="67083CB9" w14:textId="77777777" w:rsidTr="008C43C0">
        <w:trPr>
          <w:trHeight w:val="423"/>
        </w:trPr>
        <w:tc>
          <w:tcPr>
            <w:tcW w:w="3178" w:type="dxa"/>
            <w:vAlign w:val="center"/>
          </w:tcPr>
          <w:p w14:paraId="765BCAB8" w14:textId="77777777" w:rsidR="007B0B7A" w:rsidRPr="007B0B7A" w:rsidRDefault="007B0B7A" w:rsidP="007B0B7A">
            <w:pPr>
              <w:textAlignment w:val="baseline"/>
              <w:rPr>
                <w:color w:val="000000"/>
                <w:szCs w:val="24"/>
              </w:rPr>
            </w:pPr>
            <w:r w:rsidRPr="007B0B7A">
              <w:rPr>
                <w:color w:val="000000"/>
                <w:szCs w:val="24"/>
              </w:rPr>
              <w:t>Tester ID / Name</w:t>
            </w:r>
          </w:p>
        </w:tc>
        <w:tc>
          <w:tcPr>
            <w:tcW w:w="9436" w:type="dxa"/>
            <w:gridSpan w:val="2"/>
            <w:vAlign w:val="center"/>
          </w:tcPr>
          <w:p w14:paraId="3A7CF678" w14:textId="77777777" w:rsidR="007B0B7A" w:rsidRPr="007B0B7A" w:rsidRDefault="007B0B7A" w:rsidP="007B0B7A">
            <w:pPr>
              <w:textAlignment w:val="baseline"/>
              <w:rPr>
                <w:color w:val="000000"/>
                <w:szCs w:val="24"/>
              </w:rPr>
            </w:pPr>
            <w:r w:rsidRPr="007B0B7A">
              <w:rPr>
                <w:color w:val="000000"/>
                <w:szCs w:val="24"/>
              </w:rPr>
              <w:t>ajmcdan/Aaron McDaniel</w:t>
            </w:r>
          </w:p>
        </w:tc>
      </w:tr>
      <w:tr w:rsidR="007B0B7A" w:rsidRPr="007B0B7A" w14:paraId="72F8CDE9" w14:textId="77777777" w:rsidTr="008C43C0">
        <w:trPr>
          <w:trHeight w:val="423"/>
        </w:trPr>
        <w:tc>
          <w:tcPr>
            <w:tcW w:w="3178" w:type="dxa"/>
            <w:vAlign w:val="center"/>
          </w:tcPr>
          <w:p w14:paraId="420E6AF6" w14:textId="77777777" w:rsidR="007B0B7A" w:rsidRPr="007B0B7A" w:rsidRDefault="007B0B7A" w:rsidP="007B0B7A">
            <w:pPr>
              <w:textAlignment w:val="baseline"/>
              <w:rPr>
                <w:color w:val="000000"/>
                <w:szCs w:val="24"/>
              </w:rPr>
            </w:pPr>
            <w:r w:rsidRPr="007B0B7A">
              <w:rPr>
                <w:color w:val="000000"/>
                <w:szCs w:val="24"/>
              </w:rPr>
              <w:t>Test Date</w:t>
            </w:r>
          </w:p>
        </w:tc>
        <w:tc>
          <w:tcPr>
            <w:tcW w:w="9436" w:type="dxa"/>
            <w:gridSpan w:val="2"/>
            <w:vAlign w:val="center"/>
          </w:tcPr>
          <w:p w14:paraId="3E2A2C78" w14:textId="77777777" w:rsidR="007B0B7A" w:rsidRPr="007B0B7A" w:rsidRDefault="007B0B7A" w:rsidP="007B0B7A">
            <w:pPr>
              <w:textAlignment w:val="baseline"/>
              <w:rPr>
                <w:color w:val="000000"/>
                <w:szCs w:val="24"/>
              </w:rPr>
            </w:pPr>
            <w:r w:rsidRPr="007B0B7A">
              <w:rPr>
                <w:color w:val="000000"/>
                <w:szCs w:val="24"/>
              </w:rPr>
              <w:t>TBD</w:t>
            </w:r>
          </w:p>
        </w:tc>
      </w:tr>
      <w:tr w:rsidR="007B0B7A" w:rsidRPr="007B0B7A" w14:paraId="3025311C" w14:textId="77777777" w:rsidTr="008C43C0">
        <w:trPr>
          <w:trHeight w:val="423"/>
        </w:trPr>
        <w:tc>
          <w:tcPr>
            <w:tcW w:w="3178" w:type="dxa"/>
            <w:vAlign w:val="center"/>
          </w:tcPr>
          <w:p w14:paraId="4E004713" w14:textId="77777777" w:rsidR="007B0B7A" w:rsidRPr="007B0B7A" w:rsidRDefault="007B0B7A" w:rsidP="007B0B7A">
            <w:pPr>
              <w:textAlignment w:val="baseline"/>
              <w:rPr>
                <w:color w:val="000000"/>
                <w:szCs w:val="24"/>
              </w:rPr>
            </w:pPr>
            <w:r w:rsidRPr="007B0B7A">
              <w:rPr>
                <w:color w:val="000000"/>
                <w:szCs w:val="24"/>
              </w:rPr>
              <w:t>Special Prerequisites</w:t>
            </w:r>
          </w:p>
        </w:tc>
        <w:tc>
          <w:tcPr>
            <w:tcW w:w="9436" w:type="dxa"/>
            <w:gridSpan w:val="2"/>
            <w:vAlign w:val="center"/>
          </w:tcPr>
          <w:p w14:paraId="7BB37F3D" w14:textId="77777777" w:rsidR="007B0B7A" w:rsidRPr="007B0B7A" w:rsidRDefault="007B0B7A" w:rsidP="007B0B7A">
            <w:pPr>
              <w:textAlignment w:val="baseline"/>
              <w:rPr>
                <w:color w:val="000000"/>
                <w:szCs w:val="24"/>
              </w:rPr>
            </w:pPr>
            <w:r w:rsidRPr="007B0B7A">
              <w:rPr>
                <w:color w:val="000000"/>
                <w:szCs w:val="24"/>
              </w:rPr>
              <w:t>Captured Image from webcam via BeagleBoneBlack.</w:t>
            </w:r>
          </w:p>
        </w:tc>
      </w:tr>
      <w:tr w:rsidR="007B0B7A" w:rsidRPr="007B0B7A" w14:paraId="0E669D8C" w14:textId="77777777" w:rsidTr="008C43C0">
        <w:trPr>
          <w:trHeight w:val="423"/>
        </w:trPr>
        <w:tc>
          <w:tcPr>
            <w:tcW w:w="3178" w:type="dxa"/>
            <w:vAlign w:val="center"/>
          </w:tcPr>
          <w:p w14:paraId="1DD9D305" w14:textId="77777777" w:rsidR="007B0B7A" w:rsidRPr="007B0B7A" w:rsidRDefault="007B0B7A" w:rsidP="007B0B7A">
            <w:pPr>
              <w:textAlignment w:val="baseline"/>
              <w:rPr>
                <w:color w:val="000000"/>
                <w:szCs w:val="24"/>
              </w:rPr>
            </w:pPr>
          </w:p>
          <w:p w14:paraId="4881241C" w14:textId="77777777" w:rsidR="007B0B7A" w:rsidRPr="007B0B7A" w:rsidRDefault="007B0B7A" w:rsidP="007B0B7A">
            <w:pPr>
              <w:textAlignment w:val="baseline"/>
              <w:rPr>
                <w:color w:val="000000"/>
                <w:szCs w:val="24"/>
              </w:rPr>
            </w:pPr>
            <w:r w:rsidRPr="007B0B7A">
              <w:rPr>
                <w:color w:val="000000"/>
                <w:szCs w:val="24"/>
              </w:rPr>
              <w:t>Step # / Action</w:t>
            </w:r>
          </w:p>
          <w:p w14:paraId="1D530FFB" w14:textId="77777777" w:rsidR="007B0B7A" w:rsidRPr="007B0B7A" w:rsidRDefault="007B0B7A" w:rsidP="007B0B7A">
            <w:pPr>
              <w:textAlignment w:val="baseline"/>
              <w:rPr>
                <w:color w:val="000000"/>
                <w:szCs w:val="24"/>
              </w:rPr>
            </w:pPr>
          </w:p>
        </w:tc>
        <w:tc>
          <w:tcPr>
            <w:tcW w:w="4717" w:type="dxa"/>
            <w:vAlign w:val="center"/>
          </w:tcPr>
          <w:p w14:paraId="1698C071" w14:textId="77777777" w:rsidR="007B0B7A" w:rsidRPr="007B0B7A" w:rsidRDefault="007B0B7A" w:rsidP="007B0B7A">
            <w:pPr>
              <w:textAlignment w:val="baseline"/>
              <w:rPr>
                <w:color w:val="000000"/>
                <w:szCs w:val="24"/>
              </w:rPr>
            </w:pPr>
          </w:p>
          <w:p w14:paraId="7D1B61A0" w14:textId="77777777" w:rsidR="007B0B7A" w:rsidRPr="007B0B7A" w:rsidRDefault="007B0B7A" w:rsidP="007B0B7A">
            <w:pPr>
              <w:textAlignment w:val="baseline"/>
              <w:rPr>
                <w:color w:val="000000"/>
                <w:szCs w:val="24"/>
              </w:rPr>
            </w:pPr>
            <w:r w:rsidRPr="007B0B7A">
              <w:rPr>
                <w:color w:val="000000"/>
                <w:szCs w:val="24"/>
              </w:rPr>
              <w:t>Expected Result</w:t>
            </w:r>
          </w:p>
        </w:tc>
        <w:tc>
          <w:tcPr>
            <w:tcW w:w="4719" w:type="dxa"/>
            <w:vAlign w:val="center"/>
          </w:tcPr>
          <w:p w14:paraId="1E7D2845" w14:textId="77777777" w:rsidR="007B0B7A" w:rsidRPr="007B0B7A" w:rsidRDefault="007B0B7A" w:rsidP="007B0B7A">
            <w:pPr>
              <w:textAlignment w:val="baseline"/>
              <w:rPr>
                <w:color w:val="000000"/>
                <w:szCs w:val="24"/>
              </w:rPr>
            </w:pPr>
          </w:p>
          <w:p w14:paraId="427E9D55" w14:textId="77777777" w:rsidR="007B0B7A" w:rsidRPr="007B0B7A" w:rsidRDefault="007B0B7A" w:rsidP="007B0B7A">
            <w:pPr>
              <w:textAlignment w:val="baseline"/>
              <w:rPr>
                <w:color w:val="000000"/>
                <w:szCs w:val="24"/>
              </w:rPr>
            </w:pPr>
            <w:r w:rsidRPr="007B0B7A">
              <w:rPr>
                <w:color w:val="000000"/>
                <w:szCs w:val="24"/>
              </w:rPr>
              <w:t>Actual Result</w:t>
            </w:r>
          </w:p>
        </w:tc>
      </w:tr>
      <w:tr w:rsidR="007B0B7A" w:rsidRPr="007B0B7A" w14:paraId="7F275636" w14:textId="77777777" w:rsidTr="008C43C0">
        <w:trPr>
          <w:trHeight w:val="423"/>
        </w:trPr>
        <w:tc>
          <w:tcPr>
            <w:tcW w:w="3178" w:type="dxa"/>
            <w:vAlign w:val="center"/>
          </w:tcPr>
          <w:p w14:paraId="11B6CB45" w14:textId="77777777" w:rsidR="007B0B7A" w:rsidRPr="007B0B7A" w:rsidRDefault="007B0B7A" w:rsidP="007B0B7A">
            <w:pPr>
              <w:textAlignment w:val="baseline"/>
              <w:rPr>
                <w:color w:val="000000"/>
                <w:szCs w:val="24"/>
              </w:rPr>
            </w:pPr>
            <w:r w:rsidRPr="007B0B7A">
              <w:rPr>
                <w:color w:val="000000"/>
                <w:szCs w:val="24"/>
              </w:rPr>
              <w:t>Step/Action 1</w:t>
            </w:r>
          </w:p>
        </w:tc>
        <w:tc>
          <w:tcPr>
            <w:tcW w:w="4717" w:type="dxa"/>
            <w:vAlign w:val="center"/>
          </w:tcPr>
          <w:p w14:paraId="2CA0CD84" w14:textId="77777777" w:rsidR="007B0B7A" w:rsidRPr="007B0B7A" w:rsidRDefault="007B0B7A" w:rsidP="007B0B7A">
            <w:pPr>
              <w:textAlignment w:val="baseline"/>
              <w:rPr>
                <w:color w:val="000000"/>
                <w:szCs w:val="24"/>
              </w:rPr>
            </w:pPr>
            <w:r w:rsidRPr="007B0B7A">
              <w:rPr>
                <w:color w:val="000000"/>
                <w:szCs w:val="24"/>
              </w:rPr>
              <w:t xml:space="preserve">Written software should recognize wanted position of blocks. </w:t>
            </w:r>
          </w:p>
        </w:tc>
        <w:tc>
          <w:tcPr>
            <w:tcW w:w="4719" w:type="dxa"/>
            <w:vAlign w:val="center"/>
          </w:tcPr>
          <w:p w14:paraId="2FF90451" w14:textId="77777777" w:rsidR="007B0B7A" w:rsidRPr="007B0B7A" w:rsidRDefault="007B0B7A" w:rsidP="007B0B7A">
            <w:pPr>
              <w:textAlignment w:val="baseline"/>
              <w:rPr>
                <w:color w:val="000000"/>
                <w:szCs w:val="24"/>
              </w:rPr>
            </w:pPr>
            <w:r w:rsidRPr="007B0B7A">
              <w:rPr>
                <w:color w:val="000000"/>
                <w:szCs w:val="24"/>
              </w:rPr>
              <w:t>TBD</w:t>
            </w:r>
          </w:p>
        </w:tc>
      </w:tr>
      <w:tr w:rsidR="007B0B7A" w:rsidRPr="007B0B7A" w14:paraId="0E10D8E6" w14:textId="77777777" w:rsidTr="008C43C0">
        <w:trPr>
          <w:trHeight w:val="423"/>
        </w:trPr>
        <w:tc>
          <w:tcPr>
            <w:tcW w:w="3178" w:type="dxa"/>
            <w:vAlign w:val="center"/>
          </w:tcPr>
          <w:p w14:paraId="23235E10" w14:textId="77777777" w:rsidR="007B0B7A" w:rsidRPr="007B0B7A" w:rsidRDefault="007B0B7A" w:rsidP="007B0B7A">
            <w:pPr>
              <w:textAlignment w:val="baseline"/>
              <w:rPr>
                <w:color w:val="000000"/>
                <w:szCs w:val="24"/>
              </w:rPr>
            </w:pPr>
            <w:r w:rsidRPr="007B0B7A">
              <w:rPr>
                <w:color w:val="000000"/>
                <w:szCs w:val="24"/>
              </w:rPr>
              <w:t>Step/Action 2</w:t>
            </w:r>
          </w:p>
        </w:tc>
        <w:tc>
          <w:tcPr>
            <w:tcW w:w="4717" w:type="dxa"/>
            <w:vAlign w:val="center"/>
          </w:tcPr>
          <w:p w14:paraId="1EDC5CD0" w14:textId="77777777" w:rsidR="007B0B7A" w:rsidRPr="007B0B7A" w:rsidRDefault="007B0B7A" w:rsidP="007B0B7A">
            <w:pPr>
              <w:textAlignment w:val="baseline"/>
              <w:rPr>
                <w:color w:val="000000"/>
                <w:szCs w:val="24"/>
              </w:rPr>
            </w:pPr>
          </w:p>
        </w:tc>
        <w:tc>
          <w:tcPr>
            <w:tcW w:w="4719" w:type="dxa"/>
            <w:vAlign w:val="center"/>
          </w:tcPr>
          <w:p w14:paraId="06E1589B" w14:textId="77777777" w:rsidR="007B0B7A" w:rsidRPr="007B0B7A" w:rsidRDefault="007B0B7A" w:rsidP="007B0B7A">
            <w:pPr>
              <w:textAlignment w:val="baseline"/>
              <w:rPr>
                <w:color w:val="000000"/>
                <w:szCs w:val="24"/>
              </w:rPr>
            </w:pPr>
          </w:p>
        </w:tc>
      </w:tr>
      <w:tr w:rsidR="007B0B7A" w:rsidRPr="007B0B7A" w14:paraId="6A231353" w14:textId="77777777" w:rsidTr="008C43C0">
        <w:trPr>
          <w:trHeight w:val="423"/>
        </w:trPr>
        <w:tc>
          <w:tcPr>
            <w:tcW w:w="3178" w:type="dxa"/>
            <w:vAlign w:val="center"/>
          </w:tcPr>
          <w:p w14:paraId="375DB7F0" w14:textId="77777777" w:rsidR="007B0B7A" w:rsidRPr="007B0B7A" w:rsidRDefault="007B0B7A" w:rsidP="007B0B7A">
            <w:pPr>
              <w:textAlignment w:val="baseline"/>
              <w:rPr>
                <w:color w:val="000000"/>
                <w:szCs w:val="24"/>
              </w:rPr>
            </w:pPr>
          </w:p>
          <w:p w14:paraId="21663780" w14:textId="77777777" w:rsidR="007B0B7A" w:rsidRPr="007B0B7A" w:rsidRDefault="007B0B7A" w:rsidP="007B0B7A">
            <w:pPr>
              <w:textAlignment w:val="baseline"/>
              <w:rPr>
                <w:color w:val="000000"/>
                <w:szCs w:val="24"/>
              </w:rPr>
            </w:pPr>
            <w:r w:rsidRPr="007B0B7A">
              <w:rPr>
                <w:color w:val="000000"/>
                <w:szCs w:val="24"/>
              </w:rPr>
              <w:t>Test Case Passed YES</w:t>
            </w:r>
          </w:p>
        </w:tc>
        <w:tc>
          <w:tcPr>
            <w:tcW w:w="9436" w:type="dxa"/>
            <w:gridSpan w:val="2"/>
            <w:vAlign w:val="center"/>
          </w:tcPr>
          <w:p w14:paraId="696BDDA6" w14:textId="77777777" w:rsidR="007B0B7A" w:rsidRPr="007B0B7A" w:rsidRDefault="007B0B7A" w:rsidP="007B0B7A">
            <w:pPr>
              <w:textAlignment w:val="baseline"/>
              <w:rPr>
                <w:color w:val="000000"/>
                <w:szCs w:val="24"/>
              </w:rPr>
            </w:pPr>
            <w:r w:rsidRPr="007B0B7A">
              <w:rPr>
                <w:color w:val="000000"/>
                <w:szCs w:val="24"/>
              </w:rPr>
              <w:t xml:space="preserve">Test Case </w:t>
            </w:r>
          </w:p>
        </w:tc>
      </w:tr>
      <w:tr w:rsidR="007B0B7A" w:rsidRPr="007B0B7A" w14:paraId="74837E0C" w14:textId="77777777" w:rsidTr="008C43C0">
        <w:trPr>
          <w:trHeight w:val="423"/>
        </w:trPr>
        <w:tc>
          <w:tcPr>
            <w:tcW w:w="3178" w:type="dxa"/>
            <w:vAlign w:val="center"/>
          </w:tcPr>
          <w:p w14:paraId="5EA9582D" w14:textId="77777777" w:rsidR="007B0B7A" w:rsidRPr="007B0B7A" w:rsidRDefault="007B0B7A" w:rsidP="007B0B7A">
            <w:pPr>
              <w:textAlignment w:val="baseline"/>
              <w:rPr>
                <w:color w:val="000000"/>
                <w:szCs w:val="24"/>
              </w:rPr>
            </w:pPr>
          </w:p>
          <w:p w14:paraId="21A8AE4F" w14:textId="77777777" w:rsidR="007B0B7A" w:rsidRPr="007B0B7A" w:rsidRDefault="007B0B7A" w:rsidP="007B0B7A">
            <w:pPr>
              <w:textAlignment w:val="baseline"/>
              <w:rPr>
                <w:color w:val="000000"/>
                <w:szCs w:val="24"/>
              </w:rPr>
            </w:pPr>
            <w:r w:rsidRPr="007B0B7A">
              <w:rPr>
                <w:color w:val="000000"/>
                <w:szCs w:val="24"/>
              </w:rPr>
              <w:t>Comments:</w:t>
            </w:r>
          </w:p>
          <w:p w14:paraId="5F33DF1E" w14:textId="77777777" w:rsidR="007B0B7A" w:rsidRPr="007B0B7A" w:rsidRDefault="007B0B7A" w:rsidP="007B0B7A">
            <w:pPr>
              <w:textAlignment w:val="baseline"/>
              <w:rPr>
                <w:color w:val="000000"/>
                <w:szCs w:val="24"/>
              </w:rPr>
            </w:pPr>
          </w:p>
        </w:tc>
        <w:tc>
          <w:tcPr>
            <w:tcW w:w="9436" w:type="dxa"/>
            <w:gridSpan w:val="2"/>
            <w:vAlign w:val="center"/>
          </w:tcPr>
          <w:p w14:paraId="64037A9B" w14:textId="77777777" w:rsidR="007B0B7A" w:rsidRPr="007B0B7A" w:rsidRDefault="007B0B7A" w:rsidP="007B0B7A">
            <w:pPr>
              <w:textAlignment w:val="baseline"/>
              <w:rPr>
                <w:color w:val="000000"/>
                <w:szCs w:val="24"/>
              </w:rPr>
            </w:pPr>
          </w:p>
        </w:tc>
      </w:tr>
    </w:tbl>
    <w:p w14:paraId="73878838" w14:textId="77777777" w:rsidR="007B0B7A" w:rsidRPr="007B0B7A" w:rsidRDefault="007B0B7A" w:rsidP="007B0B7A">
      <w:pPr>
        <w:textAlignment w:val="baseline"/>
        <w:rPr>
          <w:color w:val="000000"/>
          <w:szCs w:val="24"/>
        </w:rPr>
      </w:pPr>
    </w:p>
    <w:p w14:paraId="59F8BAF8" w14:textId="77777777" w:rsidR="007B0B7A" w:rsidRPr="007B0B7A" w:rsidRDefault="007B0B7A" w:rsidP="007B0B7A">
      <w:pPr>
        <w:textAlignment w:val="baseline"/>
        <w:rPr>
          <w:color w:val="000000"/>
          <w:szCs w:val="24"/>
        </w:rPr>
      </w:pPr>
    </w:p>
    <w:p w14:paraId="3629A631" w14:textId="592EAFDA" w:rsidR="007B0B7A" w:rsidRPr="007B0B7A" w:rsidRDefault="007B0B7A">
      <w:pPr>
        <w:pStyle w:val="Heading3"/>
      </w:pPr>
      <w:bookmarkStart w:id="494" w:name="_Toc434233443"/>
      <w:r w:rsidRPr="007B0B7A">
        <w:t>Lighting Source Test</w:t>
      </w:r>
      <w:bookmarkEnd w:id="494"/>
    </w:p>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5"/>
        <w:gridCol w:w="4574"/>
        <w:gridCol w:w="4574"/>
        <w:gridCol w:w="7"/>
      </w:tblGrid>
      <w:tr w:rsidR="007B0B7A" w:rsidRPr="007B0B7A" w14:paraId="75CCDD6A" w14:textId="77777777" w:rsidTr="008C43C0">
        <w:trPr>
          <w:trHeight w:val="220"/>
        </w:trPr>
        <w:tc>
          <w:tcPr>
            <w:tcW w:w="3171" w:type="dxa"/>
            <w:vAlign w:val="center"/>
          </w:tcPr>
          <w:p w14:paraId="76D9876E" w14:textId="77777777" w:rsidR="007B0B7A" w:rsidRPr="007B0B7A" w:rsidRDefault="007B0B7A" w:rsidP="007B0B7A">
            <w:pPr>
              <w:textAlignment w:val="baseline"/>
              <w:rPr>
                <w:color w:val="000000"/>
                <w:szCs w:val="24"/>
              </w:rPr>
            </w:pPr>
            <w:r w:rsidRPr="007B0B7A">
              <w:rPr>
                <w:color w:val="000000"/>
                <w:szCs w:val="24"/>
              </w:rPr>
              <w:t>Test Case ID / Name</w:t>
            </w:r>
          </w:p>
        </w:tc>
        <w:tc>
          <w:tcPr>
            <w:tcW w:w="9419" w:type="dxa"/>
            <w:gridSpan w:val="3"/>
            <w:vAlign w:val="center"/>
          </w:tcPr>
          <w:p w14:paraId="122D7ACE" w14:textId="77777777" w:rsidR="007B0B7A" w:rsidRPr="007B0B7A" w:rsidRDefault="007B0B7A" w:rsidP="007B0B7A">
            <w:pPr>
              <w:textAlignment w:val="baseline"/>
              <w:rPr>
                <w:color w:val="000000"/>
                <w:szCs w:val="24"/>
              </w:rPr>
            </w:pPr>
            <w:r w:rsidRPr="007B0B7A">
              <w:rPr>
                <w:b/>
                <w:color w:val="000000"/>
                <w:szCs w:val="24"/>
              </w:rPr>
              <w:t>Test 9: Lighting Source Test</w:t>
            </w:r>
          </w:p>
        </w:tc>
      </w:tr>
      <w:tr w:rsidR="007B0B7A" w:rsidRPr="007B0B7A" w14:paraId="74151E3F" w14:textId="77777777" w:rsidTr="008C43C0">
        <w:trPr>
          <w:trHeight w:val="220"/>
        </w:trPr>
        <w:tc>
          <w:tcPr>
            <w:tcW w:w="3171" w:type="dxa"/>
            <w:vAlign w:val="center"/>
          </w:tcPr>
          <w:p w14:paraId="4F572EA2" w14:textId="77777777" w:rsidR="007B0B7A" w:rsidRPr="007B0B7A" w:rsidRDefault="007B0B7A" w:rsidP="007B0B7A">
            <w:pPr>
              <w:textAlignment w:val="baseline"/>
              <w:rPr>
                <w:color w:val="000000"/>
                <w:szCs w:val="24"/>
              </w:rPr>
            </w:pPr>
            <w:r w:rsidRPr="007B0B7A">
              <w:rPr>
                <w:color w:val="000000"/>
                <w:szCs w:val="24"/>
              </w:rPr>
              <w:t>Date Created</w:t>
            </w:r>
          </w:p>
        </w:tc>
        <w:tc>
          <w:tcPr>
            <w:tcW w:w="9419" w:type="dxa"/>
            <w:gridSpan w:val="3"/>
            <w:vAlign w:val="center"/>
          </w:tcPr>
          <w:p w14:paraId="5EA4D1E5" w14:textId="77777777" w:rsidR="007B0B7A" w:rsidRPr="007B0B7A" w:rsidRDefault="007B0B7A" w:rsidP="007B0B7A">
            <w:pPr>
              <w:textAlignment w:val="baseline"/>
              <w:rPr>
                <w:color w:val="000000"/>
                <w:szCs w:val="24"/>
              </w:rPr>
            </w:pPr>
            <w:r w:rsidRPr="007B0B7A">
              <w:rPr>
                <w:color w:val="000000"/>
                <w:szCs w:val="24"/>
              </w:rPr>
              <w:t>10/26/2015</w:t>
            </w:r>
          </w:p>
        </w:tc>
      </w:tr>
      <w:tr w:rsidR="007B0B7A" w:rsidRPr="007B0B7A" w14:paraId="55B5D475" w14:textId="77777777" w:rsidTr="008C43C0">
        <w:trPr>
          <w:trHeight w:val="220"/>
        </w:trPr>
        <w:tc>
          <w:tcPr>
            <w:tcW w:w="3171" w:type="dxa"/>
            <w:vAlign w:val="center"/>
          </w:tcPr>
          <w:p w14:paraId="693651D8" w14:textId="77777777" w:rsidR="007B0B7A" w:rsidRPr="007B0B7A" w:rsidRDefault="007B0B7A" w:rsidP="007B0B7A">
            <w:pPr>
              <w:textAlignment w:val="baseline"/>
              <w:rPr>
                <w:color w:val="000000"/>
                <w:szCs w:val="24"/>
              </w:rPr>
            </w:pPr>
            <w:r w:rsidRPr="007B0B7A">
              <w:rPr>
                <w:color w:val="000000"/>
                <w:szCs w:val="24"/>
              </w:rPr>
              <w:t>Created By</w:t>
            </w:r>
          </w:p>
        </w:tc>
        <w:tc>
          <w:tcPr>
            <w:tcW w:w="9419" w:type="dxa"/>
            <w:gridSpan w:val="3"/>
            <w:vAlign w:val="center"/>
          </w:tcPr>
          <w:p w14:paraId="63EEA827" w14:textId="77777777" w:rsidR="007B0B7A" w:rsidRPr="007B0B7A" w:rsidRDefault="007B0B7A" w:rsidP="007B0B7A">
            <w:pPr>
              <w:textAlignment w:val="baseline"/>
              <w:rPr>
                <w:color w:val="000000"/>
                <w:szCs w:val="24"/>
              </w:rPr>
            </w:pPr>
            <w:r w:rsidRPr="007B0B7A">
              <w:rPr>
                <w:color w:val="000000"/>
                <w:szCs w:val="24"/>
              </w:rPr>
              <w:t>Aaron McDaniel</w:t>
            </w:r>
          </w:p>
        </w:tc>
      </w:tr>
      <w:tr w:rsidR="007B0B7A" w:rsidRPr="007B0B7A" w14:paraId="6FEC0537" w14:textId="77777777" w:rsidTr="008C43C0">
        <w:trPr>
          <w:trHeight w:val="220"/>
        </w:trPr>
        <w:tc>
          <w:tcPr>
            <w:tcW w:w="3171" w:type="dxa"/>
            <w:vAlign w:val="center"/>
          </w:tcPr>
          <w:p w14:paraId="3BA462BF" w14:textId="77777777" w:rsidR="007B0B7A" w:rsidRPr="007B0B7A" w:rsidRDefault="007B0B7A" w:rsidP="007B0B7A">
            <w:pPr>
              <w:textAlignment w:val="baseline"/>
              <w:rPr>
                <w:color w:val="000000"/>
                <w:szCs w:val="24"/>
              </w:rPr>
            </w:pPr>
            <w:r w:rsidRPr="007B0B7A">
              <w:rPr>
                <w:color w:val="000000"/>
                <w:szCs w:val="24"/>
              </w:rPr>
              <w:t>Tester ID / Name</w:t>
            </w:r>
          </w:p>
        </w:tc>
        <w:tc>
          <w:tcPr>
            <w:tcW w:w="9419" w:type="dxa"/>
            <w:gridSpan w:val="3"/>
            <w:vAlign w:val="center"/>
          </w:tcPr>
          <w:p w14:paraId="2C6D15DA" w14:textId="77777777" w:rsidR="007B0B7A" w:rsidRPr="007B0B7A" w:rsidRDefault="007B0B7A" w:rsidP="007B0B7A">
            <w:pPr>
              <w:textAlignment w:val="baseline"/>
              <w:rPr>
                <w:color w:val="000000"/>
                <w:szCs w:val="24"/>
              </w:rPr>
            </w:pPr>
            <w:r w:rsidRPr="007B0B7A">
              <w:rPr>
                <w:color w:val="000000"/>
                <w:szCs w:val="24"/>
              </w:rPr>
              <w:t>ajmcdan/Aaron McDaniel</w:t>
            </w:r>
          </w:p>
        </w:tc>
      </w:tr>
      <w:tr w:rsidR="007B0B7A" w:rsidRPr="007B0B7A" w14:paraId="245AC8F7" w14:textId="77777777" w:rsidTr="008C43C0">
        <w:trPr>
          <w:trHeight w:val="220"/>
        </w:trPr>
        <w:tc>
          <w:tcPr>
            <w:tcW w:w="3171" w:type="dxa"/>
            <w:vAlign w:val="center"/>
          </w:tcPr>
          <w:p w14:paraId="4C90F196" w14:textId="77777777" w:rsidR="007B0B7A" w:rsidRPr="007B0B7A" w:rsidRDefault="007B0B7A" w:rsidP="007B0B7A">
            <w:pPr>
              <w:textAlignment w:val="baseline"/>
              <w:rPr>
                <w:color w:val="000000"/>
                <w:szCs w:val="24"/>
              </w:rPr>
            </w:pPr>
            <w:r w:rsidRPr="007B0B7A">
              <w:rPr>
                <w:color w:val="000000"/>
                <w:szCs w:val="24"/>
              </w:rPr>
              <w:t>Test Date</w:t>
            </w:r>
          </w:p>
        </w:tc>
        <w:tc>
          <w:tcPr>
            <w:tcW w:w="9419" w:type="dxa"/>
            <w:gridSpan w:val="3"/>
            <w:vAlign w:val="center"/>
          </w:tcPr>
          <w:p w14:paraId="6F90E2D4" w14:textId="77777777" w:rsidR="007B0B7A" w:rsidRPr="007B0B7A" w:rsidRDefault="007B0B7A" w:rsidP="007B0B7A">
            <w:pPr>
              <w:textAlignment w:val="baseline"/>
              <w:rPr>
                <w:color w:val="000000"/>
                <w:szCs w:val="24"/>
              </w:rPr>
            </w:pPr>
            <w:r w:rsidRPr="007B0B7A">
              <w:rPr>
                <w:color w:val="000000"/>
                <w:szCs w:val="24"/>
              </w:rPr>
              <w:t>TBD</w:t>
            </w:r>
          </w:p>
        </w:tc>
      </w:tr>
      <w:tr w:rsidR="007B0B7A" w:rsidRPr="007B0B7A" w14:paraId="2E831F41" w14:textId="77777777" w:rsidTr="008C43C0">
        <w:trPr>
          <w:trHeight w:val="220"/>
        </w:trPr>
        <w:tc>
          <w:tcPr>
            <w:tcW w:w="3171" w:type="dxa"/>
            <w:vAlign w:val="center"/>
          </w:tcPr>
          <w:p w14:paraId="49DC7F93" w14:textId="77777777" w:rsidR="007B0B7A" w:rsidRPr="007B0B7A" w:rsidRDefault="007B0B7A" w:rsidP="007B0B7A">
            <w:pPr>
              <w:textAlignment w:val="baseline"/>
              <w:rPr>
                <w:color w:val="000000"/>
                <w:szCs w:val="24"/>
              </w:rPr>
            </w:pPr>
            <w:r w:rsidRPr="007B0B7A">
              <w:rPr>
                <w:color w:val="000000"/>
                <w:szCs w:val="24"/>
              </w:rPr>
              <w:t>Special Prerequisites</w:t>
            </w:r>
          </w:p>
        </w:tc>
        <w:tc>
          <w:tcPr>
            <w:tcW w:w="9419" w:type="dxa"/>
            <w:gridSpan w:val="3"/>
            <w:vAlign w:val="center"/>
          </w:tcPr>
          <w:p w14:paraId="2B170E0F" w14:textId="77777777" w:rsidR="007B0B7A" w:rsidRPr="007B0B7A" w:rsidRDefault="007B0B7A" w:rsidP="007B0B7A">
            <w:pPr>
              <w:textAlignment w:val="baseline"/>
              <w:rPr>
                <w:color w:val="000000"/>
                <w:szCs w:val="24"/>
              </w:rPr>
            </w:pPr>
            <w:r w:rsidRPr="007B0B7A">
              <w:rPr>
                <w:color w:val="000000"/>
                <w:szCs w:val="24"/>
              </w:rPr>
              <w:t xml:space="preserve">Lighting source constructed </w:t>
            </w:r>
          </w:p>
        </w:tc>
      </w:tr>
      <w:tr w:rsidR="007B0B7A" w:rsidRPr="007B0B7A" w14:paraId="3682BC9E" w14:textId="77777777" w:rsidTr="008C43C0">
        <w:trPr>
          <w:gridAfter w:val="1"/>
          <w:wAfter w:w="7" w:type="dxa"/>
          <w:trHeight w:val="220"/>
        </w:trPr>
        <w:tc>
          <w:tcPr>
            <w:tcW w:w="3171" w:type="dxa"/>
            <w:vAlign w:val="center"/>
          </w:tcPr>
          <w:p w14:paraId="7752D73A" w14:textId="77777777" w:rsidR="007B0B7A" w:rsidRPr="007B0B7A" w:rsidRDefault="007B0B7A" w:rsidP="007B0B7A">
            <w:pPr>
              <w:textAlignment w:val="baseline"/>
              <w:rPr>
                <w:color w:val="000000"/>
                <w:szCs w:val="24"/>
              </w:rPr>
            </w:pPr>
          </w:p>
          <w:p w14:paraId="4017CB60" w14:textId="77777777" w:rsidR="007B0B7A" w:rsidRPr="007B0B7A" w:rsidRDefault="007B0B7A" w:rsidP="007B0B7A">
            <w:pPr>
              <w:textAlignment w:val="baseline"/>
              <w:rPr>
                <w:color w:val="000000"/>
                <w:szCs w:val="24"/>
              </w:rPr>
            </w:pPr>
            <w:r w:rsidRPr="007B0B7A">
              <w:rPr>
                <w:color w:val="000000"/>
                <w:szCs w:val="24"/>
              </w:rPr>
              <w:t>Step # / Action</w:t>
            </w:r>
          </w:p>
          <w:p w14:paraId="6BE1ECBA" w14:textId="77777777" w:rsidR="007B0B7A" w:rsidRPr="007B0B7A" w:rsidRDefault="007B0B7A" w:rsidP="007B0B7A">
            <w:pPr>
              <w:textAlignment w:val="baseline"/>
              <w:rPr>
                <w:color w:val="000000"/>
                <w:szCs w:val="24"/>
              </w:rPr>
            </w:pPr>
          </w:p>
        </w:tc>
        <w:tc>
          <w:tcPr>
            <w:tcW w:w="4706" w:type="dxa"/>
            <w:vAlign w:val="center"/>
          </w:tcPr>
          <w:p w14:paraId="55438704" w14:textId="77777777" w:rsidR="007B0B7A" w:rsidRPr="007B0B7A" w:rsidRDefault="007B0B7A" w:rsidP="007B0B7A">
            <w:pPr>
              <w:textAlignment w:val="baseline"/>
              <w:rPr>
                <w:color w:val="000000"/>
                <w:szCs w:val="24"/>
              </w:rPr>
            </w:pPr>
          </w:p>
          <w:p w14:paraId="1A9F9094" w14:textId="77777777" w:rsidR="007B0B7A" w:rsidRPr="007B0B7A" w:rsidRDefault="007B0B7A" w:rsidP="007B0B7A">
            <w:pPr>
              <w:textAlignment w:val="baseline"/>
              <w:rPr>
                <w:color w:val="000000"/>
                <w:szCs w:val="24"/>
              </w:rPr>
            </w:pPr>
            <w:r w:rsidRPr="007B0B7A">
              <w:rPr>
                <w:color w:val="000000"/>
                <w:szCs w:val="24"/>
              </w:rPr>
              <w:t>Expected Result</w:t>
            </w:r>
          </w:p>
        </w:tc>
        <w:tc>
          <w:tcPr>
            <w:tcW w:w="4706" w:type="dxa"/>
            <w:vAlign w:val="center"/>
          </w:tcPr>
          <w:p w14:paraId="767A355C" w14:textId="77777777" w:rsidR="007B0B7A" w:rsidRPr="007B0B7A" w:rsidRDefault="007B0B7A" w:rsidP="007B0B7A">
            <w:pPr>
              <w:textAlignment w:val="baseline"/>
              <w:rPr>
                <w:color w:val="000000"/>
                <w:szCs w:val="24"/>
              </w:rPr>
            </w:pPr>
          </w:p>
          <w:p w14:paraId="495E0215" w14:textId="77777777" w:rsidR="007B0B7A" w:rsidRPr="007B0B7A" w:rsidRDefault="007B0B7A" w:rsidP="007B0B7A">
            <w:pPr>
              <w:textAlignment w:val="baseline"/>
              <w:rPr>
                <w:color w:val="000000"/>
                <w:szCs w:val="24"/>
              </w:rPr>
            </w:pPr>
            <w:r w:rsidRPr="007B0B7A">
              <w:rPr>
                <w:color w:val="000000"/>
                <w:szCs w:val="24"/>
              </w:rPr>
              <w:t>Actual Result</w:t>
            </w:r>
          </w:p>
        </w:tc>
      </w:tr>
      <w:tr w:rsidR="007B0B7A" w:rsidRPr="007B0B7A" w14:paraId="7B105750" w14:textId="77777777" w:rsidTr="008C43C0">
        <w:trPr>
          <w:gridAfter w:val="1"/>
          <w:wAfter w:w="7" w:type="dxa"/>
          <w:trHeight w:val="220"/>
        </w:trPr>
        <w:tc>
          <w:tcPr>
            <w:tcW w:w="3171" w:type="dxa"/>
            <w:vAlign w:val="center"/>
          </w:tcPr>
          <w:p w14:paraId="508ABCD5" w14:textId="77777777" w:rsidR="007B0B7A" w:rsidRPr="007B0B7A" w:rsidRDefault="007B0B7A" w:rsidP="007B0B7A">
            <w:pPr>
              <w:textAlignment w:val="baseline"/>
              <w:rPr>
                <w:color w:val="000000"/>
                <w:szCs w:val="24"/>
              </w:rPr>
            </w:pPr>
            <w:r w:rsidRPr="007B0B7A">
              <w:rPr>
                <w:color w:val="000000"/>
                <w:szCs w:val="24"/>
              </w:rPr>
              <w:t>Step/Action 1</w:t>
            </w:r>
          </w:p>
        </w:tc>
        <w:tc>
          <w:tcPr>
            <w:tcW w:w="4706" w:type="dxa"/>
            <w:vAlign w:val="center"/>
          </w:tcPr>
          <w:p w14:paraId="757B237F" w14:textId="77777777" w:rsidR="007B0B7A" w:rsidRPr="007B0B7A" w:rsidRDefault="007B0B7A" w:rsidP="007B0B7A">
            <w:pPr>
              <w:textAlignment w:val="baseline"/>
              <w:rPr>
                <w:color w:val="000000"/>
                <w:szCs w:val="24"/>
              </w:rPr>
            </w:pPr>
            <w:r w:rsidRPr="007B0B7A">
              <w:rPr>
                <w:color w:val="000000"/>
                <w:szCs w:val="24"/>
              </w:rPr>
              <w:t>Lighting source should power cycle.</w:t>
            </w:r>
          </w:p>
        </w:tc>
        <w:tc>
          <w:tcPr>
            <w:tcW w:w="4706" w:type="dxa"/>
            <w:vAlign w:val="center"/>
          </w:tcPr>
          <w:p w14:paraId="100DC377" w14:textId="77777777" w:rsidR="007B0B7A" w:rsidRPr="007B0B7A" w:rsidRDefault="007B0B7A" w:rsidP="007B0B7A">
            <w:pPr>
              <w:textAlignment w:val="baseline"/>
              <w:rPr>
                <w:color w:val="000000"/>
                <w:szCs w:val="24"/>
              </w:rPr>
            </w:pPr>
            <w:r w:rsidRPr="007B0B7A">
              <w:rPr>
                <w:color w:val="000000"/>
                <w:szCs w:val="24"/>
              </w:rPr>
              <w:t>TBD</w:t>
            </w:r>
          </w:p>
        </w:tc>
      </w:tr>
      <w:tr w:rsidR="007B0B7A" w:rsidRPr="007B0B7A" w14:paraId="6E82DEEB" w14:textId="77777777" w:rsidTr="008C43C0">
        <w:trPr>
          <w:trHeight w:val="220"/>
        </w:trPr>
        <w:tc>
          <w:tcPr>
            <w:tcW w:w="3171" w:type="dxa"/>
            <w:vAlign w:val="center"/>
          </w:tcPr>
          <w:p w14:paraId="3CF282E9" w14:textId="77777777" w:rsidR="007B0B7A" w:rsidRPr="007B0B7A" w:rsidRDefault="007B0B7A" w:rsidP="007B0B7A">
            <w:pPr>
              <w:textAlignment w:val="baseline"/>
              <w:rPr>
                <w:color w:val="000000"/>
                <w:szCs w:val="24"/>
              </w:rPr>
            </w:pPr>
          </w:p>
          <w:p w14:paraId="3E94FF62" w14:textId="77777777" w:rsidR="007B0B7A" w:rsidRPr="007B0B7A" w:rsidRDefault="007B0B7A" w:rsidP="007B0B7A">
            <w:pPr>
              <w:textAlignment w:val="baseline"/>
              <w:rPr>
                <w:color w:val="000000"/>
                <w:szCs w:val="24"/>
              </w:rPr>
            </w:pPr>
            <w:r w:rsidRPr="007B0B7A">
              <w:rPr>
                <w:color w:val="000000"/>
                <w:szCs w:val="24"/>
              </w:rPr>
              <w:t>Test Case Passed YES</w:t>
            </w:r>
          </w:p>
        </w:tc>
        <w:tc>
          <w:tcPr>
            <w:tcW w:w="9419" w:type="dxa"/>
            <w:gridSpan w:val="3"/>
            <w:vAlign w:val="center"/>
          </w:tcPr>
          <w:p w14:paraId="75162B2A" w14:textId="77777777" w:rsidR="007B0B7A" w:rsidRPr="007B0B7A" w:rsidRDefault="007B0B7A" w:rsidP="007B0B7A">
            <w:pPr>
              <w:textAlignment w:val="baseline"/>
              <w:rPr>
                <w:color w:val="000000"/>
                <w:szCs w:val="24"/>
              </w:rPr>
            </w:pPr>
            <w:r w:rsidRPr="007B0B7A">
              <w:rPr>
                <w:color w:val="000000"/>
                <w:szCs w:val="24"/>
              </w:rPr>
              <w:t xml:space="preserve">Test Case </w:t>
            </w:r>
          </w:p>
        </w:tc>
      </w:tr>
      <w:tr w:rsidR="007B0B7A" w:rsidRPr="007B0B7A" w14:paraId="1F5A944E" w14:textId="77777777" w:rsidTr="008C43C0">
        <w:trPr>
          <w:trHeight w:val="220"/>
        </w:trPr>
        <w:tc>
          <w:tcPr>
            <w:tcW w:w="3171" w:type="dxa"/>
            <w:vAlign w:val="center"/>
          </w:tcPr>
          <w:p w14:paraId="2DAED688" w14:textId="77777777" w:rsidR="007B0B7A" w:rsidRPr="007B0B7A" w:rsidRDefault="007B0B7A" w:rsidP="007B0B7A">
            <w:pPr>
              <w:textAlignment w:val="baseline"/>
              <w:rPr>
                <w:color w:val="000000"/>
                <w:szCs w:val="24"/>
              </w:rPr>
            </w:pPr>
          </w:p>
          <w:p w14:paraId="2768EE4F" w14:textId="77777777" w:rsidR="007B0B7A" w:rsidRPr="007B0B7A" w:rsidRDefault="007B0B7A" w:rsidP="007B0B7A">
            <w:pPr>
              <w:textAlignment w:val="baseline"/>
              <w:rPr>
                <w:color w:val="000000"/>
                <w:szCs w:val="24"/>
              </w:rPr>
            </w:pPr>
            <w:r w:rsidRPr="007B0B7A">
              <w:rPr>
                <w:color w:val="000000"/>
                <w:szCs w:val="24"/>
              </w:rPr>
              <w:t>Comments:</w:t>
            </w:r>
          </w:p>
          <w:p w14:paraId="7F8B0A70" w14:textId="77777777" w:rsidR="007B0B7A" w:rsidRPr="007B0B7A" w:rsidRDefault="007B0B7A" w:rsidP="007B0B7A">
            <w:pPr>
              <w:textAlignment w:val="baseline"/>
              <w:rPr>
                <w:color w:val="000000"/>
                <w:szCs w:val="24"/>
              </w:rPr>
            </w:pPr>
          </w:p>
        </w:tc>
        <w:tc>
          <w:tcPr>
            <w:tcW w:w="9419" w:type="dxa"/>
            <w:gridSpan w:val="3"/>
            <w:vAlign w:val="center"/>
          </w:tcPr>
          <w:p w14:paraId="141C5E4E" w14:textId="77777777" w:rsidR="007B0B7A" w:rsidRPr="007B0B7A" w:rsidRDefault="007B0B7A" w:rsidP="007B0B7A">
            <w:pPr>
              <w:textAlignment w:val="baseline"/>
              <w:rPr>
                <w:color w:val="000000"/>
                <w:szCs w:val="24"/>
              </w:rPr>
            </w:pPr>
          </w:p>
        </w:tc>
      </w:tr>
    </w:tbl>
    <w:p w14:paraId="70F83020" w14:textId="77777777" w:rsidR="007B0B7A" w:rsidRDefault="007B0B7A" w:rsidP="007B0B7A">
      <w:pPr>
        <w:textAlignment w:val="baseline"/>
        <w:rPr>
          <w:color w:val="000000"/>
          <w:szCs w:val="24"/>
        </w:rPr>
      </w:pPr>
    </w:p>
    <w:p w14:paraId="6F1D2080" w14:textId="77777777" w:rsidR="007B0B7A" w:rsidRDefault="007B0B7A" w:rsidP="007B0B7A">
      <w:pPr>
        <w:textAlignment w:val="baseline"/>
        <w:rPr>
          <w:color w:val="000000"/>
          <w:szCs w:val="24"/>
        </w:rPr>
      </w:pPr>
    </w:p>
    <w:p w14:paraId="6CA3028F" w14:textId="77777777" w:rsidR="007B0B7A" w:rsidRDefault="007B0B7A" w:rsidP="007B0B7A">
      <w:pPr>
        <w:textAlignment w:val="baseline"/>
        <w:rPr>
          <w:color w:val="000000"/>
          <w:szCs w:val="24"/>
        </w:rPr>
      </w:pPr>
    </w:p>
    <w:p w14:paraId="44A607A2" w14:textId="77777777" w:rsidR="007B0B7A" w:rsidRDefault="007B0B7A" w:rsidP="007B0B7A">
      <w:pPr>
        <w:textAlignment w:val="baseline"/>
        <w:rPr>
          <w:color w:val="000000"/>
          <w:szCs w:val="24"/>
        </w:rPr>
      </w:pPr>
    </w:p>
    <w:p w14:paraId="307FAA0B" w14:textId="77777777" w:rsidR="007B0B7A" w:rsidRPr="007B0B7A" w:rsidRDefault="007B0B7A" w:rsidP="007B0B7A">
      <w:pPr>
        <w:textAlignment w:val="baseline"/>
        <w:rPr>
          <w:color w:val="000000"/>
          <w:szCs w:val="24"/>
        </w:rPr>
      </w:pPr>
    </w:p>
    <w:p w14:paraId="7C5B39E0" w14:textId="2CAB39D2" w:rsidR="007B0B7A" w:rsidRDefault="007B0B7A">
      <w:pPr>
        <w:pStyle w:val="Heading3"/>
      </w:pPr>
      <w:bookmarkStart w:id="495" w:name="_Toc434233444"/>
      <w:r w:rsidRPr="007B0B7A">
        <w:t>Lighting Source to Controller Test</w:t>
      </w:r>
      <w:bookmarkEnd w:id="495"/>
    </w:p>
    <w:p w14:paraId="702823EC" w14:textId="77777777" w:rsidR="007B0B7A" w:rsidRPr="007B0B7A" w:rsidRDefault="007B0B7A" w:rsidP="0016123D"/>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7"/>
        <w:gridCol w:w="4575"/>
        <w:gridCol w:w="4578"/>
      </w:tblGrid>
      <w:tr w:rsidR="007B0B7A" w:rsidRPr="007B0B7A" w14:paraId="62F82B3A" w14:textId="77777777" w:rsidTr="008C43C0">
        <w:trPr>
          <w:trHeight w:val="258"/>
        </w:trPr>
        <w:tc>
          <w:tcPr>
            <w:tcW w:w="3174" w:type="dxa"/>
            <w:vAlign w:val="center"/>
          </w:tcPr>
          <w:p w14:paraId="52C84920" w14:textId="77777777" w:rsidR="007B0B7A" w:rsidRPr="007B0B7A" w:rsidRDefault="007B0B7A" w:rsidP="007B0B7A">
            <w:pPr>
              <w:textAlignment w:val="baseline"/>
              <w:rPr>
                <w:color w:val="000000"/>
                <w:szCs w:val="24"/>
              </w:rPr>
            </w:pPr>
            <w:r w:rsidRPr="007B0B7A">
              <w:rPr>
                <w:color w:val="000000"/>
                <w:szCs w:val="24"/>
              </w:rPr>
              <w:t>Test Case ID / Name</w:t>
            </w:r>
          </w:p>
        </w:tc>
        <w:tc>
          <w:tcPr>
            <w:tcW w:w="9421" w:type="dxa"/>
            <w:gridSpan w:val="2"/>
            <w:vAlign w:val="center"/>
          </w:tcPr>
          <w:p w14:paraId="68AA291D" w14:textId="77777777" w:rsidR="007B0B7A" w:rsidRPr="007B0B7A" w:rsidRDefault="007B0B7A" w:rsidP="007B0B7A">
            <w:pPr>
              <w:textAlignment w:val="baseline"/>
              <w:rPr>
                <w:color w:val="000000"/>
                <w:szCs w:val="24"/>
              </w:rPr>
            </w:pPr>
            <w:r w:rsidRPr="007B0B7A">
              <w:rPr>
                <w:b/>
                <w:color w:val="000000"/>
                <w:szCs w:val="24"/>
              </w:rPr>
              <w:t>Test 10: Lighting Source to Controller Test</w:t>
            </w:r>
          </w:p>
        </w:tc>
      </w:tr>
      <w:tr w:rsidR="007B0B7A" w:rsidRPr="007B0B7A" w14:paraId="4567B635" w14:textId="77777777" w:rsidTr="008C43C0">
        <w:trPr>
          <w:trHeight w:val="258"/>
        </w:trPr>
        <w:tc>
          <w:tcPr>
            <w:tcW w:w="3174" w:type="dxa"/>
            <w:vAlign w:val="center"/>
          </w:tcPr>
          <w:p w14:paraId="659F4D46" w14:textId="77777777" w:rsidR="007B0B7A" w:rsidRPr="007B0B7A" w:rsidRDefault="007B0B7A" w:rsidP="007B0B7A">
            <w:pPr>
              <w:textAlignment w:val="baseline"/>
              <w:rPr>
                <w:color w:val="000000"/>
                <w:szCs w:val="24"/>
              </w:rPr>
            </w:pPr>
            <w:r w:rsidRPr="007B0B7A">
              <w:rPr>
                <w:color w:val="000000"/>
                <w:szCs w:val="24"/>
              </w:rPr>
              <w:t>Date Created</w:t>
            </w:r>
          </w:p>
        </w:tc>
        <w:tc>
          <w:tcPr>
            <w:tcW w:w="9421" w:type="dxa"/>
            <w:gridSpan w:val="2"/>
            <w:vAlign w:val="center"/>
          </w:tcPr>
          <w:p w14:paraId="2B646447" w14:textId="77777777" w:rsidR="007B0B7A" w:rsidRPr="007B0B7A" w:rsidRDefault="007B0B7A" w:rsidP="007B0B7A">
            <w:pPr>
              <w:textAlignment w:val="baseline"/>
              <w:rPr>
                <w:color w:val="000000"/>
                <w:szCs w:val="24"/>
              </w:rPr>
            </w:pPr>
            <w:r w:rsidRPr="007B0B7A">
              <w:rPr>
                <w:color w:val="000000"/>
                <w:szCs w:val="24"/>
              </w:rPr>
              <w:t>10/26/2015</w:t>
            </w:r>
          </w:p>
        </w:tc>
      </w:tr>
      <w:tr w:rsidR="007B0B7A" w:rsidRPr="007B0B7A" w14:paraId="7666398C" w14:textId="77777777" w:rsidTr="008C43C0">
        <w:trPr>
          <w:trHeight w:val="258"/>
        </w:trPr>
        <w:tc>
          <w:tcPr>
            <w:tcW w:w="3174" w:type="dxa"/>
            <w:vAlign w:val="center"/>
          </w:tcPr>
          <w:p w14:paraId="36C5F4DC" w14:textId="77777777" w:rsidR="007B0B7A" w:rsidRPr="007B0B7A" w:rsidRDefault="007B0B7A" w:rsidP="007B0B7A">
            <w:pPr>
              <w:textAlignment w:val="baseline"/>
              <w:rPr>
                <w:color w:val="000000"/>
                <w:szCs w:val="24"/>
              </w:rPr>
            </w:pPr>
            <w:r w:rsidRPr="007B0B7A">
              <w:rPr>
                <w:color w:val="000000"/>
                <w:szCs w:val="24"/>
              </w:rPr>
              <w:t>Created By</w:t>
            </w:r>
          </w:p>
        </w:tc>
        <w:tc>
          <w:tcPr>
            <w:tcW w:w="9421" w:type="dxa"/>
            <w:gridSpan w:val="2"/>
            <w:vAlign w:val="center"/>
          </w:tcPr>
          <w:p w14:paraId="634F5B16" w14:textId="77777777" w:rsidR="007B0B7A" w:rsidRPr="007B0B7A" w:rsidRDefault="007B0B7A" w:rsidP="007B0B7A">
            <w:pPr>
              <w:textAlignment w:val="baseline"/>
              <w:rPr>
                <w:color w:val="000000"/>
                <w:szCs w:val="24"/>
              </w:rPr>
            </w:pPr>
            <w:r w:rsidRPr="007B0B7A">
              <w:rPr>
                <w:color w:val="000000"/>
                <w:szCs w:val="24"/>
              </w:rPr>
              <w:t>Aaron McDaniel</w:t>
            </w:r>
          </w:p>
        </w:tc>
      </w:tr>
      <w:tr w:rsidR="007B0B7A" w:rsidRPr="007B0B7A" w14:paraId="56CC4867" w14:textId="77777777" w:rsidTr="008C43C0">
        <w:trPr>
          <w:trHeight w:val="258"/>
        </w:trPr>
        <w:tc>
          <w:tcPr>
            <w:tcW w:w="3174" w:type="dxa"/>
            <w:vAlign w:val="center"/>
          </w:tcPr>
          <w:p w14:paraId="4ABAB8E7" w14:textId="77777777" w:rsidR="007B0B7A" w:rsidRPr="007B0B7A" w:rsidRDefault="007B0B7A" w:rsidP="007B0B7A">
            <w:pPr>
              <w:textAlignment w:val="baseline"/>
              <w:rPr>
                <w:color w:val="000000"/>
                <w:szCs w:val="24"/>
              </w:rPr>
            </w:pPr>
            <w:r w:rsidRPr="007B0B7A">
              <w:rPr>
                <w:color w:val="000000"/>
                <w:szCs w:val="24"/>
              </w:rPr>
              <w:t>Tester ID / Name</w:t>
            </w:r>
          </w:p>
        </w:tc>
        <w:tc>
          <w:tcPr>
            <w:tcW w:w="9421" w:type="dxa"/>
            <w:gridSpan w:val="2"/>
            <w:vAlign w:val="center"/>
          </w:tcPr>
          <w:p w14:paraId="7854584C" w14:textId="77777777" w:rsidR="007B0B7A" w:rsidRPr="007B0B7A" w:rsidRDefault="007B0B7A" w:rsidP="007B0B7A">
            <w:pPr>
              <w:textAlignment w:val="baseline"/>
              <w:rPr>
                <w:color w:val="000000"/>
                <w:szCs w:val="24"/>
              </w:rPr>
            </w:pPr>
            <w:r w:rsidRPr="007B0B7A">
              <w:rPr>
                <w:color w:val="000000"/>
                <w:szCs w:val="24"/>
              </w:rPr>
              <w:t>ajmcdan/Aaron McDaniel</w:t>
            </w:r>
          </w:p>
        </w:tc>
      </w:tr>
      <w:tr w:rsidR="007B0B7A" w:rsidRPr="007B0B7A" w14:paraId="4620624C" w14:textId="77777777" w:rsidTr="008C43C0">
        <w:trPr>
          <w:trHeight w:val="258"/>
        </w:trPr>
        <w:tc>
          <w:tcPr>
            <w:tcW w:w="3174" w:type="dxa"/>
            <w:vAlign w:val="center"/>
          </w:tcPr>
          <w:p w14:paraId="76028DBA" w14:textId="77777777" w:rsidR="007B0B7A" w:rsidRPr="007B0B7A" w:rsidRDefault="007B0B7A" w:rsidP="007B0B7A">
            <w:pPr>
              <w:textAlignment w:val="baseline"/>
              <w:rPr>
                <w:color w:val="000000"/>
                <w:szCs w:val="24"/>
              </w:rPr>
            </w:pPr>
            <w:r w:rsidRPr="007B0B7A">
              <w:rPr>
                <w:color w:val="000000"/>
                <w:szCs w:val="24"/>
              </w:rPr>
              <w:t>Test Date</w:t>
            </w:r>
          </w:p>
        </w:tc>
        <w:tc>
          <w:tcPr>
            <w:tcW w:w="9421" w:type="dxa"/>
            <w:gridSpan w:val="2"/>
            <w:vAlign w:val="center"/>
          </w:tcPr>
          <w:p w14:paraId="5B041181" w14:textId="77777777" w:rsidR="007B0B7A" w:rsidRPr="007B0B7A" w:rsidRDefault="007B0B7A" w:rsidP="007B0B7A">
            <w:pPr>
              <w:textAlignment w:val="baseline"/>
              <w:rPr>
                <w:color w:val="000000"/>
                <w:szCs w:val="24"/>
              </w:rPr>
            </w:pPr>
            <w:r w:rsidRPr="007B0B7A">
              <w:rPr>
                <w:color w:val="000000"/>
                <w:szCs w:val="24"/>
              </w:rPr>
              <w:t>TBD</w:t>
            </w:r>
          </w:p>
        </w:tc>
      </w:tr>
      <w:tr w:rsidR="007B0B7A" w:rsidRPr="007B0B7A" w14:paraId="240B37F6" w14:textId="77777777" w:rsidTr="008C43C0">
        <w:trPr>
          <w:trHeight w:val="258"/>
        </w:trPr>
        <w:tc>
          <w:tcPr>
            <w:tcW w:w="3174" w:type="dxa"/>
            <w:vAlign w:val="center"/>
          </w:tcPr>
          <w:p w14:paraId="6367CEAE" w14:textId="77777777" w:rsidR="007B0B7A" w:rsidRPr="007B0B7A" w:rsidRDefault="007B0B7A" w:rsidP="007B0B7A">
            <w:pPr>
              <w:textAlignment w:val="baseline"/>
              <w:rPr>
                <w:color w:val="000000"/>
                <w:szCs w:val="24"/>
              </w:rPr>
            </w:pPr>
            <w:r w:rsidRPr="007B0B7A">
              <w:rPr>
                <w:color w:val="000000"/>
                <w:szCs w:val="24"/>
              </w:rPr>
              <w:t>Special Prerequisites</w:t>
            </w:r>
          </w:p>
        </w:tc>
        <w:tc>
          <w:tcPr>
            <w:tcW w:w="9421" w:type="dxa"/>
            <w:gridSpan w:val="2"/>
            <w:vAlign w:val="center"/>
          </w:tcPr>
          <w:p w14:paraId="2070D795" w14:textId="77777777" w:rsidR="007B0B7A" w:rsidRPr="007B0B7A" w:rsidRDefault="007B0B7A" w:rsidP="007B0B7A">
            <w:pPr>
              <w:textAlignment w:val="baseline"/>
              <w:rPr>
                <w:color w:val="000000"/>
                <w:szCs w:val="24"/>
              </w:rPr>
            </w:pPr>
            <w:r w:rsidRPr="007B0B7A">
              <w:rPr>
                <w:color w:val="000000"/>
                <w:szCs w:val="24"/>
              </w:rPr>
              <w:t>Lighting Source Test complete</w:t>
            </w:r>
          </w:p>
        </w:tc>
      </w:tr>
      <w:tr w:rsidR="007B0B7A" w:rsidRPr="007B0B7A" w14:paraId="712DFBA7" w14:textId="77777777" w:rsidTr="008C43C0">
        <w:trPr>
          <w:trHeight w:val="258"/>
        </w:trPr>
        <w:tc>
          <w:tcPr>
            <w:tcW w:w="3174" w:type="dxa"/>
            <w:vAlign w:val="center"/>
          </w:tcPr>
          <w:p w14:paraId="5D6EA11F" w14:textId="77777777" w:rsidR="007B0B7A" w:rsidRPr="007B0B7A" w:rsidRDefault="007B0B7A" w:rsidP="007B0B7A">
            <w:pPr>
              <w:textAlignment w:val="baseline"/>
              <w:rPr>
                <w:color w:val="000000"/>
                <w:szCs w:val="24"/>
              </w:rPr>
            </w:pPr>
          </w:p>
          <w:p w14:paraId="78280A69" w14:textId="77777777" w:rsidR="007B0B7A" w:rsidRPr="007B0B7A" w:rsidRDefault="007B0B7A" w:rsidP="007B0B7A">
            <w:pPr>
              <w:textAlignment w:val="baseline"/>
              <w:rPr>
                <w:color w:val="000000"/>
                <w:szCs w:val="24"/>
              </w:rPr>
            </w:pPr>
            <w:r w:rsidRPr="007B0B7A">
              <w:rPr>
                <w:color w:val="000000"/>
                <w:szCs w:val="24"/>
              </w:rPr>
              <w:t>Step # / Action</w:t>
            </w:r>
          </w:p>
          <w:p w14:paraId="33244A6B" w14:textId="77777777" w:rsidR="007B0B7A" w:rsidRPr="007B0B7A" w:rsidRDefault="007B0B7A" w:rsidP="007B0B7A">
            <w:pPr>
              <w:textAlignment w:val="baseline"/>
              <w:rPr>
                <w:color w:val="000000"/>
                <w:szCs w:val="24"/>
              </w:rPr>
            </w:pPr>
          </w:p>
        </w:tc>
        <w:tc>
          <w:tcPr>
            <w:tcW w:w="4709" w:type="dxa"/>
            <w:vAlign w:val="center"/>
          </w:tcPr>
          <w:p w14:paraId="1247B07C" w14:textId="77777777" w:rsidR="007B0B7A" w:rsidRPr="007B0B7A" w:rsidRDefault="007B0B7A" w:rsidP="007B0B7A">
            <w:pPr>
              <w:textAlignment w:val="baseline"/>
              <w:rPr>
                <w:color w:val="000000"/>
                <w:szCs w:val="24"/>
              </w:rPr>
            </w:pPr>
          </w:p>
          <w:p w14:paraId="634A2EB5" w14:textId="77777777" w:rsidR="007B0B7A" w:rsidRPr="007B0B7A" w:rsidRDefault="007B0B7A" w:rsidP="007B0B7A">
            <w:pPr>
              <w:textAlignment w:val="baseline"/>
              <w:rPr>
                <w:color w:val="000000"/>
                <w:szCs w:val="24"/>
              </w:rPr>
            </w:pPr>
            <w:r w:rsidRPr="007B0B7A">
              <w:rPr>
                <w:color w:val="000000"/>
                <w:szCs w:val="24"/>
              </w:rPr>
              <w:t>Expected Result</w:t>
            </w:r>
          </w:p>
        </w:tc>
        <w:tc>
          <w:tcPr>
            <w:tcW w:w="4709" w:type="dxa"/>
            <w:vAlign w:val="center"/>
          </w:tcPr>
          <w:p w14:paraId="2FEEAF4B" w14:textId="77777777" w:rsidR="007B0B7A" w:rsidRPr="007B0B7A" w:rsidRDefault="007B0B7A" w:rsidP="007B0B7A">
            <w:pPr>
              <w:textAlignment w:val="baseline"/>
              <w:rPr>
                <w:color w:val="000000"/>
                <w:szCs w:val="24"/>
              </w:rPr>
            </w:pPr>
          </w:p>
          <w:p w14:paraId="72C7AC68" w14:textId="77777777" w:rsidR="007B0B7A" w:rsidRPr="007B0B7A" w:rsidRDefault="007B0B7A" w:rsidP="007B0B7A">
            <w:pPr>
              <w:textAlignment w:val="baseline"/>
              <w:rPr>
                <w:color w:val="000000"/>
                <w:szCs w:val="24"/>
              </w:rPr>
            </w:pPr>
            <w:r w:rsidRPr="007B0B7A">
              <w:rPr>
                <w:color w:val="000000"/>
                <w:szCs w:val="24"/>
              </w:rPr>
              <w:t>Actual Result</w:t>
            </w:r>
          </w:p>
        </w:tc>
      </w:tr>
      <w:tr w:rsidR="007B0B7A" w:rsidRPr="007B0B7A" w14:paraId="28056791" w14:textId="77777777" w:rsidTr="008C43C0">
        <w:trPr>
          <w:trHeight w:val="258"/>
        </w:trPr>
        <w:tc>
          <w:tcPr>
            <w:tcW w:w="3174" w:type="dxa"/>
            <w:vAlign w:val="center"/>
          </w:tcPr>
          <w:p w14:paraId="0C1C28D6" w14:textId="77777777" w:rsidR="007B0B7A" w:rsidRPr="007B0B7A" w:rsidRDefault="007B0B7A" w:rsidP="007B0B7A">
            <w:pPr>
              <w:textAlignment w:val="baseline"/>
              <w:rPr>
                <w:color w:val="000000"/>
                <w:szCs w:val="24"/>
              </w:rPr>
            </w:pPr>
            <w:r w:rsidRPr="007B0B7A">
              <w:rPr>
                <w:color w:val="000000"/>
                <w:szCs w:val="24"/>
              </w:rPr>
              <w:t>Step/Action 1</w:t>
            </w:r>
          </w:p>
        </w:tc>
        <w:tc>
          <w:tcPr>
            <w:tcW w:w="4709" w:type="dxa"/>
            <w:vAlign w:val="center"/>
          </w:tcPr>
          <w:p w14:paraId="2F575443" w14:textId="77777777" w:rsidR="007B0B7A" w:rsidRPr="007B0B7A" w:rsidRDefault="007B0B7A" w:rsidP="007B0B7A">
            <w:pPr>
              <w:textAlignment w:val="baseline"/>
              <w:rPr>
                <w:color w:val="000000"/>
                <w:szCs w:val="24"/>
              </w:rPr>
            </w:pPr>
            <w:r w:rsidRPr="007B0B7A">
              <w:rPr>
                <w:color w:val="000000"/>
                <w:szCs w:val="24"/>
              </w:rPr>
              <w:t xml:space="preserve">Lighting Source connected to controller/Lighting source should turn on without voltage issues. </w:t>
            </w:r>
          </w:p>
        </w:tc>
        <w:tc>
          <w:tcPr>
            <w:tcW w:w="4709" w:type="dxa"/>
            <w:vAlign w:val="center"/>
          </w:tcPr>
          <w:p w14:paraId="444862DC" w14:textId="77777777" w:rsidR="007B0B7A" w:rsidRPr="007B0B7A" w:rsidRDefault="007B0B7A" w:rsidP="007B0B7A">
            <w:pPr>
              <w:textAlignment w:val="baseline"/>
              <w:rPr>
                <w:color w:val="000000"/>
                <w:szCs w:val="24"/>
              </w:rPr>
            </w:pPr>
            <w:r w:rsidRPr="007B0B7A">
              <w:rPr>
                <w:color w:val="000000"/>
                <w:szCs w:val="24"/>
              </w:rPr>
              <w:t>TBD</w:t>
            </w:r>
          </w:p>
        </w:tc>
      </w:tr>
      <w:tr w:rsidR="007B0B7A" w:rsidRPr="007B0B7A" w14:paraId="29D0811B" w14:textId="77777777" w:rsidTr="008C43C0">
        <w:trPr>
          <w:trHeight w:val="258"/>
        </w:trPr>
        <w:tc>
          <w:tcPr>
            <w:tcW w:w="3174" w:type="dxa"/>
            <w:vAlign w:val="center"/>
          </w:tcPr>
          <w:p w14:paraId="7262F0C0" w14:textId="77777777" w:rsidR="007B0B7A" w:rsidRPr="007B0B7A" w:rsidRDefault="007B0B7A" w:rsidP="007B0B7A">
            <w:pPr>
              <w:textAlignment w:val="baseline"/>
              <w:rPr>
                <w:color w:val="000000"/>
                <w:szCs w:val="24"/>
              </w:rPr>
            </w:pPr>
          </w:p>
          <w:p w14:paraId="58BAF61A" w14:textId="77777777" w:rsidR="007B0B7A" w:rsidRPr="007B0B7A" w:rsidRDefault="007B0B7A" w:rsidP="007B0B7A">
            <w:pPr>
              <w:textAlignment w:val="baseline"/>
              <w:rPr>
                <w:color w:val="000000"/>
                <w:szCs w:val="24"/>
              </w:rPr>
            </w:pPr>
            <w:r w:rsidRPr="007B0B7A">
              <w:rPr>
                <w:color w:val="000000"/>
                <w:szCs w:val="24"/>
              </w:rPr>
              <w:t>Test Case Passed YES</w:t>
            </w:r>
          </w:p>
        </w:tc>
        <w:tc>
          <w:tcPr>
            <w:tcW w:w="9421" w:type="dxa"/>
            <w:gridSpan w:val="2"/>
            <w:vAlign w:val="center"/>
          </w:tcPr>
          <w:p w14:paraId="17802322" w14:textId="77777777" w:rsidR="007B0B7A" w:rsidRPr="007B0B7A" w:rsidRDefault="007B0B7A" w:rsidP="007B0B7A">
            <w:pPr>
              <w:textAlignment w:val="baseline"/>
              <w:rPr>
                <w:color w:val="000000"/>
                <w:szCs w:val="24"/>
              </w:rPr>
            </w:pPr>
            <w:r w:rsidRPr="007B0B7A">
              <w:rPr>
                <w:color w:val="000000"/>
                <w:szCs w:val="24"/>
              </w:rPr>
              <w:t xml:space="preserve">Test Case </w:t>
            </w:r>
          </w:p>
        </w:tc>
      </w:tr>
      <w:tr w:rsidR="007B0B7A" w:rsidRPr="007B0B7A" w14:paraId="7263A04A" w14:textId="77777777" w:rsidTr="008C43C0">
        <w:trPr>
          <w:trHeight w:val="258"/>
        </w:trPr>
        <w:tc>
          <w:tcPr>
            <w:tcW w:w="3174" w:type="dxa"/>
            <w:vAlign w:val="center"/>
          </w:tcPr>
          <w:p w14:paraId="3EF5B3AA" w14:textId="77777777" w:rsidR="007B0B7A" w:rsidRPr="007B0B7A" w:rsidRDefault="007B0B7A" w:rsidP="007B0B7A">
            <w:pPr>
              <w:textAlignment w:val="baseline"/>
              <w:rPr>
                <w:color w:val="000000"/>
                <w:szCs w:val="24"/>
              </w:rPr>
            </w:pPr>
          </w:p>
          <w:p w14:paraId="72FA45D7" w14:textId="77777777" w:rsidR="007B0B7A" w:rsidRPr="007B0B7A" w:rsidRDefault="007B0B7A" w:rsidP="007B0B7A">
            <w:pPr>
              <w:textAlignment w:val="baseline"/>
              <w:rPr>
                <w:color w:val="000000"/>
                <w:szCs w:val="24"/>
              </w:rPr>
            </w:pPr>
            <w:r w:rsidRPr="007B0B7A">
              <w:rPr>
                <w:color w:val="000000"/>
                <w:szCs w:val="24"/>
              </w:rPr>
              <w:t>Comments:</w:t>
            </w:r>
          </w:p>
          <w:p w14:paraId="06563515" w14:textId="77777777" w:rsidR="007B0B7A" w:rsidRPr="007B0B7A" w:rsidRDefault="007B0B7A" w:rsidP="007B0B7A">
            <w:pPr>
              <w:textAlignment w:val="baseline"/>
              <w:rPr>
                <w:color w:val="000000"/>
                <w:szCs w:val="24"/>
              </w:rPr>
            </w:pPr>
          </w:p>
        </w:tc>
        <w:tc>
          <w:tcPr>
            <w:tcW w:w="9421" w:type="dxa"/>
            <w:gridSpan w:val="2"/>
            <w:vAlign w:val="center"/>
          </w:tcPr>
          <w:p w14:paraId="343F105D" w14:textId="77777777" w:rsidR="007B0B7A" w:rsidRPr="007B0B7A" w:rsidRDefault="007B0B7A" w:rsidP="007B0B7A">
            <w:pPr>
              <w:textAlignment w:val="baseline"/>
              <w:rPr>
                <w:color w:val="000000"/>
                <w:szCs w:val="24"/>
              </w:rPr>
            </w:pPr>
          </w:p>
        </w:tc>
      </w:tr>
    </w:tbl>
    <w:p w14:paraId="73093549" w14:textId="77777777" w:rsidR="007B0B7A" w:rsidRPr="007B0B7A" w:rsidRDefault="007B0B7A" w:rsidP="007B0B7A">
      <w:pPr>
        <w:textAlignment w:val="baseline"/>
        <w:rPr>
          <w:color w:val="000000"/>
          <w:szCs w:val="24"/>
        </w:rPr>
      </w:pPr>
    </w:p>
    <w:p w14:paraId="434E1BD8" w14:textId="4EF71922" w:rsidR="007B0B7A" w:rsidRDefault="007B0B7A">
      <w:pPr>
        <w:pStyle w:val="Heading3"/>
      </w:pPr>
      <w:bookmarkStart w:id="496" w:name="_Toc434233445"/>
      <w:r w:rsidRPr="007B0B7A">
        <w:t>Lighting Source to Controller via Variable Resistor Test</w:t>
      </w:r>
      <w:bookmarkEnd w:id="496"/>
      <w:r w:rsidRPr="007B0B7A">
        <w:t xml:space="preserve"> </w:t>
      </w:r>
    </w:p>
    <w:p w14:paraId="0DFA233F" w14:textId="77777777" w:rsidR="007B0B7A" w:rsidRPr="007B0B7A" w:rsidRDefault="007B0B7A" w:rsidP="0016123D"/>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6"/>
        <w:gridCol w:w="4575"/>
        <w:gridCol w:w="4579"/>
      </w:tblGrid>
      <w:tr w:rsidR="007B0B7A" w:rsidRPr="007B0B7A" w14:paraId="1042AAE6" w14:textId="77777777" w:rsidTr="008C43C0">
        <w:trPr>
          <w:trHeight w:val="277"/>
        </w:trPr>
        <w:tc>
          <w:tcPr>
            <w:tcW w:w="3172" w:type="dxa"/>
            <w:vAlign w:val="center"/>
          </w:tcPr>
          <w:p w14:paraId="268EFDB8" w14:textId="77777777" w:rsidR="007B0B7A" w:rsidRPr="007B0B7A" w:rsidRDefault="007B0B7A" w:rsidP="007B0B7A">
            <w:pPr>
              <w:textAlignment w:val="baseline"/>
              <w:rPr>
                <w:color w:val="000000"/>
                <w:szCs w:val="24"/>
              </w:rPr>
            </w:pPr>
            <w:r w:rsidRPr="007B0B7A">
              <w:rPr>
                <w:color w:val="000000"/>
                <w:szCs w:val="24"/>
              </w:rPr>
              <w:t>Test Case ID / Name</w:t>
            </w:r>
          </w:p>
        </w:tc>
        <w:tc>
          <w:tcPr>
            <w:tcW w:w="9418" w:type="dxa"/>
            <w:gridSpan w:val="2"/>
            <w:vAlign w:val="center"/>
          </w:tcPr>
          <w:p w14:paraId="56A843EC" w14:textId="77777777" w:rsidR="007B0B7A" w:rsidRPr="007B0B7A" w:rsidRDefault="007B0B7A" w:rsidP="007B0B7A">
            <w:pPr>
              <w:textAlignment w:val="baseline"/>
              <w:rPr>
                <w:color w:val="000000"/>
                <w:szCs w:val="24"/>
              </w:rPr>
            </w:pPr>
            <w:r w:rsidRPr="007B0B7A">
              <w:rPr>
                <w:b/>
                <w:color w:val="000000"/>
                <w:szCs w:val="24"/>
              </w:rPr>
              <w:t>Test 11: Lighting Source to Controller via Variable Resistor Test</w:t>
            </w:r>
          </w:p>
        </w:tc>
      </w:tr>
      <w:tr w:rsidR="007B0B7A" w:rsidRPr="007B0B7A" w14:paraId="6CB4491D" w14:textId="77777777" w:rsidTr="008C43C0">
        <w:trPr>
          <w:trHeight w:val="277"/>
        </w:trPr>
        <w:tc>
          <w:tcPr>
            <w:tcW w:w="3172" w:type="dxa"/>
            <w:vAlign w:val="center"/>
          </w:tcPr>
          <w:p w14:paraId="68A2FE30" w14:textId="77777777" w:rsidR="007B0B7A" w:rsidRPr="007B0B7A" w:rsidRDefault="007B0B7A" w:rsidP="007B0B7A">
            <w:pPr>
              <w:textAlignment w:val="baseline"/>
              <w:rPr>
                <w:color w:val="000000"/>
                <w:szCs w:val="24"/>
              </w:rPr>
            </w:pPr>
            <w:r w:rsidRPr="007B0B7A">
              <w:rPr>
                <w:color w:val="000000"/>
                <w:szCs w:val="24"/>
              </w:rPr>
              <w:t>Date Created</w:t>
            </w:r>
          </w:p>
        </w:tc>
        <w:tc>
          <w:tcPr>
            <w:tcW w:w="9418" w:type="dxa"/>
            <w:gridSpan w:val="2"/>
            <w:vAlign w:val="center"/>
          </w:tcPr>
          <w:p w14:paraId="4FFE5FF6" w14:textId="77777777" w:rsidR="007B0B7A" w:rsidRPr="007B0B7A" w:rsidRDefault="007B0B7A" w:rsidP="007B0B7A">
            <w:pPr>
              <w:textAlignment w:val="baseline"/>
              <w:rPr>
                <w:color w:val="000000"/>
                <w:szCs w:val="24"/>
              </w:rPr>
            </w:pPr>
            <w:r w:rsidRPr="007B0B7A">
              <w:rPr>
                <w:color w:val="000000"/>
                <w:szCs w:val="24"/>
              </w:rPr>
              <w:t>10/26/2015</w:t>
            </w:r>
          </w:p>
        </w:tc>
      </w:tr>
      <w:tr w:rsidR="007B0B7A" w:rsidRPr="007B0B7A" w14:paraId="492FFEDB" w14:textId="77777777" w:rsidTr="008C43C0">
        <w:trPr>
          <w:trHeight w:val="277"/>
        </w:trPr>
        <w:tc>
          <w:tcPr>
            <w:tcW w:w="3172" w:type="dxa"/>
            <w:vAlign w:val="center"/>
          </w:tcPr>
          <w:p w14:paraId="5B65DB30" w14:textId="77777777" w:rsidR="007B0B7A" w:rsidRPr="007B0B7A" w:rsidRDefault="007B0B7A" w:rsidP="007B0B7A">
            <w:pPr>
              <w:textAlignment w:val="baseline"/>
              <w:rPr>
                <w:color w:val="000000"/>
                <w:szCs w:val="24"/>
              </w:rPr>
            </w:pPr>
            <w:r w:rsidRPr="007B0B7A">
              <w:rPr>
                <w:color w:val="000000"/>
                <w:szCs w:val="24"/>
              </w:rPr>
              <w:t>Created By</w:t>
            </w:r>
          </w:p>
        </w:tc>
        <w:tc>
          <w:tcPr>
            <w:tcW w:w="9418" w:type="dxa"/>
            <w:gridSpan w:val="2"/>
            <w:vAlign w:val="center"/>
          </w:tcPr>
          <w:p w14:paraId="6D96B1CD" w14:textId="77777777" w:rsidR="007B0B7A" w:rsidRPr="007B0B7A" w:rsidRDefault="007B0B7A" w:rsidP="007B0B7A">
            <w:pPr>
              <w:textAlignment w:val="baseline"/>
              <w:rPr>
                <w:color w:val="000000"/>
                <w:szCs w:val="24"/>
              </w:rPr>
            </w:pPr>
            <w:r w:rsidRPr="007B0B7A">
              <w:rPr>
                <w:color w:val="000000"/>
                <w:szCs w:val="24"/>
              </w:rPr>
              <w:t>Aaron McDaniel</w:t>
            </w:r>
          </w:p>
        </w:tc>
      </w:tr>
      <w:tr w:rsidR="007B0B7A" w:rsidRPr="007B0B7A" w14:paraId="6602FD86" w14:textId="77777777" w:rsidTr="008C43C0">
        <w:trPr>
          <w:trHeight w:val="277"/>
        </w:trPr>
        <w:tc>
          <w:tcPr>
            <w:tcW w:w="3172" w:type="dxa"/>
            <w:vAlign w:val="center"/>
          </w:tcPr>
          <w:p w14:paraId="5150FB4A" w14:textId="77777777" w:rsidR="007B0B7A" w:rsidRPr="007B0B7A" w:rsidRDefault="007B0B7A" w:rsidP="007B0B7A">
            <w:pPr>
              <w:textAlignment w:val="baseline"/>
              <w:rPr>
                <w:color w:val="000000"/>
                <w:szCs w:val="24"/>
              </w:rPr>
            </w:pPr>
            <w:r w:rsidRPr="007B0B7A">
              <w:rPr>
                <w:color w:val="000000"/>
                <w:szCs w:val="24"/>
              </w:rPr>
              <w:t>Tester ID / Name</w:t>
            </w:r>
          </w:p>
        </w:tc>
        <w:tc>
          <w:tcPr>
            <w:tcW w:w="9418" w:type="dxa"/>
            <w:gridSpan w:val="2"/>
            <w:vAlign w:val="center"/>
          </w:tcPr>
          <w:p w14:paraId="2AC516A8" w14:textId="77777777" w:rsidR="007B0B7A" w:rsidRPr="007B0B7A" w:rsidRDefault="007B0B7A" w:rsidP="007B0B7A">
            <w:pPr>
              <w:textAlignment w:val="baseline"/>
              <w:rPr>
                <w:color w:val="000000"/>
                <w:szCs w:val="24"/>
              </w:rPr>
            </w:pPr>
            <w:r w:rsidRPr="007B0B7A">
              <w:rPr>
                <w:color w:val="000000"/>
                <w:szCs w:val="24"/>
              </w:rPr>
              <w:t>ajmcdan/Aaron McDaniel</w:t>
            </w:r>
          </w:p>
        </w:tc>
      </w:tr>
      <w:tr w:rsidR="007B0B7A" w:rsidRPr="007B0B7A" w14:paraId="64A0D815" w14:textId="77777777" w:rsidTr="008C43C0">
        <w:trPr>
          <w:trHeight w:val="277"/>
        </w:trPr>
        <w:tc>
          <w:tcPr>
            <w:tcW w:w="3172" w:type="dxa"/>
            <w:vAlign w:val="center"/>
          </w:tcPr>
          <w:p w14:paraId="1BC4FD5C" w14:textId="77777777" w:rsidR="007B0B7A" w:rsidRPr="007B0B7A" w:rsidRDefault="007B0B7A" w:rsidP="007B0B7A">
            <w:pPr>
              <w:textAlignment w:val="baseline"/>
              <w:rPr>
                <w:color w:val="000000"/>
                <w:szCs w:val="24"/>
              </w:rPr>
            </w:pPr>
            <w:r w:rsidRPr="007B0B7A">
              <w:rPr>
                <w:color w:val="000000"/>
                <w:szCs w:val="24"/>
              </w:rPr>
              <w:t>Test Date</w:t>
            </w:r>
          </w:p>
        </w:tc>
        <w:tc>
          <w:tcPr>
            <w:tcW w:w="9418" w:type="dxa"/>
            <w:gridSpan w:val="2"/>
            <w:vAlign w:val="center"/>
          </w:tcPr>
          <w:p w14:paraId="6F3879AD" w14:textId="77777777" w:rsidR="007B0B7A" w:rsidRPr="007B0B7A" w:rsidRDefault="007B0B7A" w:rsidP="007B0B7A">
            <w:pPr>
              <w:textAlignment w:val="baseline"/>
              <w:rPr>
                <w:color w:val="000000"/>
                <w:szCs w:val="24"/>
              </w:rPr>
            </w:pPr>
            <w:r w:rsidRPr="007B0B7A">
              <w:rPr>
                <w:color w:val="000000"/>
                <w:szCs w:val="24"/>
              </w:rPr>
              <w:t>TBD</w:t>
            </w:r>
          </w:p>
        </w:tc>
      </w:tr>
      <w:tr w:rsidR="007B0B7A" w:rsidRPr="007B0B7A" w14:paraId="1089F6AC" w14:textId="77777777" w:rsidTr="008C43C0">
        <w:trPr>
          <w:trHeight w:val="277"/>
        </w:trPr>
        <w:tc>
          <w:tcPr>
            <w:tcW w:w="3172" w:type="dxa"/>
            <w:vAlign w:val="center"/>
          </w:tcPr>
          <w:p w14:paraId="098E8FC0" w14:textId="77777777" w:rsidR="007B0B7A" w:rsidRPr="007B0B7A" w:rsidRDefault="007B0B7A" w:rsidP="007B0B7A">
            <w:pPr>
              <w:textAlignment w:val="baseline"/>
              <w:rPr>
                <w:color w:val="000000"/>
                <w:szCs w:val="24"/>
              </w:rPr>
            </w:pPr>
            <w:r w:rsidRPr="007B0B7A">
              <w:rPr>
                <w:color w:val="000000"/>
                <w:szCs w:val="24"/>
              </w:rPr>
              <w:t>Special Prerequisites</w:t>
            </w:r>
          </w:p>
        </w:tc>
        <w:tc>
          <w:tcPr>
            <w:tcW w:w="9418" w:type="dxa"/>
            <w:gridSpan w:val="2"/>
            <w:vAlign w:val="center"/>
          </w:tcPr>
          <w:p w14:paraId="3D2D5E5D" w14:textId="77777777" w:rsidR="007B0B7A" w:rsidRPr="007B0B7A" w:rsidRDefault="007B0B7A" w:rsidP="007B0B7A">
            <w:pPr>
              <w:textAlignment w:val="baseline"/>
              <w:rPr>
                <w:color w:val="000000"/>
                <w:szCs w:val="24"/>
              </w:rPr>
            </w:pPr>
            <w:r w:rsidRPr="007B0B7A">
              <w:rPr>
                <w:color w:val="000000"/>
                <w:szCs w:val="24"/>
              </w:rPr>
              <w:t>Lighting Source to Controller Test failed</w:t>
            </w:r>
          </w:p>
        </w:tc>
      </w:tr>
      <w:tr w:rsidR="007B0B7A" w:rsidRPr="007B0B7A" w14:paraId="57B5D90B" w14:textId="77777777" w:rsidTr="008C43C0">
        <w:trPr>
          <w:trHeight w:val="277"/>
        </w:trPr>
        <w:tc>
          <w:tcPr>
            <w:tcW w:w="3172" w:type="dxa"/>
            <w:vAlign w:val="center"/>
          </w:tcPr>
          <w:p w14:paraId="17C8D2A5" w14:textId="77777777" w:rsidR="007B0B7A" w:rsidRPr="007B0B7A" w:rsidRDefault="007B0B7A" w:rsidP="007B0B7A">
            <w:pPr>
              <w:textAlignment w:val="baseline"/>
              <w:rPr>
                <w:color w:val="000000"/>
                <w:szCs w:val="24"/>
              </w:rPr>
            </w:pPr>
          </w:p>
          <w:p w14:paraId="0E45B339" w14:textId="77777777" w:rsidR="007B0B7A" w:rsidRPr="007B0B7A" w:rsidRDefault="007B0B7A" w:rsidP="007B0B7A">
            <w:pPr>
              <w:textAlignment w:val="baseline"/>
              <w:rPr>
                <w:color w:val="000000"/>
                <w:szCs w:val="24"/>
              </w:rPr>
            </w:pPr>
            <w:r w:rsidRPr="007B0B7A">
              <w:rPr>
                <w:color w:val="000000"/>
                <w:szCs w:val="24"/>
              </w:rPr>
              <w:t>Step # / Action</w:t>
            </w:r>
          </w:p>
          <w:p w14:paraId="22F95CCA" w14:textId="77777777" w:rsidR="007B0B7A" w:rsidRPr="007B0B7A" w:rsidRDefault="007B0B7A" w:rsidP="007B0B7A">
            <w:pPr>
              <w:textAlignment w:val="baseline"/>
              <w:rPr>
                <w:color w:val="000000"/>
                <w:szCs w:val="24"/>
              </w:rPr>
            </w:pPr>
          </w:p>
        </w:tc>
        <w:tc>
          <w:tcPr>
            <w:tcW w:w="4707" w:type="dxa"/>
            <w:vAlign w:val="center"/>
          </w:tcPr>
          <w:p w14:paraId="53696502" w14:textId="77777777" w:rsidR="007B0B7A" w:rsidRPr="007B0B7A" w:rsidRDefault="007B0B7A" w:rsidP="007B0B7A">
            <w:pPr>
              <w:textAlignment w:val="baseline"/>
              <w:rPr>
                <w:color w:val="000000"/>
                <w:szCs w:val="24"/>
              </w:rPr>
            </w:pPr>
          </w:p>
          <w:p w14:paraId="0D54DD57" w14:textId="77777777" w:rsidR="007B0B7A" w:rsidRPr="007B0B7A" w:rsidRDefault="007B0B7A" w:rsidP="007B0B7A">
            <w:pPr>
              <w:textAlignment w:val="baseline"/>
              <w:rPr>
                <w:color w:val="000000"/>
                <w:szCs w:val="24"/>
              </w:rPr>
            </w:pPr>
            <w:r w:rsidRPr="007B0B7A">
              <w:rPr>
                <w:color w:val="000000"/>
                <w:szCs w:val="24"/>
              </w:rPr>
              <w:t>Expected Result</w:t>
            </w:r>
          </w:p>
        </w:tc>
        <w:tc>
          <w:tcPr>
            <w:tcW w:w="4707" w:type="dxa"/>
            <w:vAlign w:val="center"/>
          </w:tcPr>
          <w:p w14:paraId="0BBBFD65" w14:textId="77777777" w:rsidR="007B0B7A" w:rsidRPr="007B0B7A" w:rsidRDefault="007B0B7A" w:rsidP="007B0B7A">
            <w:pPr>
              <w:textAlignment w:val="baseline"/>
              <w:rPr>
                <w:color w:val="000000"/>
                <w:szCs w:val="24"/>
              </w:rPr>
            </w:pPr>
          </w:p>
          <w:p w14:paraId="45F4B44D" w14:textId="77777777" w:rsidR="007B0B7A" w:rsidRPr="007B0B7A" w:rsidRDefault="007B0B7A" w:rsidP="007B0B7A">
            <w:pPr>
              <w:textAlignment w:val="baseline"/>
              <w:rPr>
                <w:color w:val="000000"/>
                <w:szCs w:val="24"/>
              </w:rPr>
            </w:pPr>
            <w:r w:rsidRPr="007B0B7A">
              <w:rPr>
                <w:color w:val="000000"/>
                <w:szCs w:val="24"/>
              </w:rPr>
              <w:t>Actual Result</w:t>
            </w:r>
          </w:p>
        </w:tc>
      </w:tr>
      <w:tr w:rsidR="007B0B7A" w:rsidRPr="007B0B7A" w14:paraId="35A57E40" w14:textId="77777777" w:rsidTr="008C43C0">
        <w:trPr>
          <w:trHeight w:val="277"/>
        </w:trPr>
        <w:tc>
          <w:tcPr>
            <w:tcW w:w="3172" w:type="dxa"/>
            <w:vAlign w:val="center"/>
          </w:tcPr>
          <w:p w14:paraId="76546A7D" w14:textId="77777777" w:rsidR="007B0B7A" w:rsidRPr="007B0B7A" w:rsidRDefault="007B0B7A" w:rsidP="007B0B7A">
            <w:pPr>
              <w:textAlignment w:val="baseline"/>
              <w:rPr>
                <w:color w:val="000000"/>
                <w:szCs w:val="24"/>
              </w:rPr>
            </w:pPr>
            <w:r w:rsidRPr="007B0B7A">
              <w:rPr>
                <w:color w:val="000000"/>
                <w:szCs w:val="24"/>
              </w:rPr>
              <w:t>Step/Action 1</w:t>
            </w:r>
          </w:p>
        </w:tc>
        <w:tc>
          <w:tcPr>
            <w:tcW w:w="4707" w:type="dxa"/>
            <w:vAlign w:val="center"/>
          </w:tcPr>
          <w:p w14:paraId="1F86220B" w14:textId="77777777" w:rsidR="007B0B7A" w:rsidRPr="007B0B7A" w:rsidRDefault="007B0B7A" w:rsidP="007B0B7A">
            <w:pPr>
              <w:textAlignment w:val="baseline"/>
              <w:rPr>
                <w:color w:val="000000"/>
                <w:szCs w:val="24"/>
              </w:rPr>
            </w:pPr>
            <w:r w:rsidRPr="007B0B7A">
              <w:rPr>
                <w:color w:val="000000"/>
                <w:szCs w:val="24"/>
              </w:rPr>
              <w:t>Designed variable resistor connected to lighting source/ should control voltage from controller to lighting source.</w:t>
            </w:r>
          </w:p>
        </w:tc>
        <w:tc>
          <w:tcPr>
            <w:tcW w:w="4707" w:type="dxa"/>
            <w:vAlign w:val="center"/>
          </w:tcPr>
          <w:p w14:paraId="77D4B15F" w14:textId="77777777" w:rsidR="007B0B7A" w:rsidRPr="007B0B7A" w:rsidRDefault="007B0B7A" w:rsidP="007B0B7A">
            <w:pPr>
              <w:textAlignment w:val="baseline"/>
              <w:rPr>
                <w:color w:val="000000"/>
                <w:szCs w:val="24"/>
              </w:rPr>
            </w:pPr>
            <w:r w:rsidRPr="007B0B7A">
              <w:rPr>
                <w:color w:val="000000"/>
                <w:szCs w:val="24"/>
              </w:rPr>
              <w:t>TBD</w:t>
            </w:r>
          </w:p>
        </w:tc>
      </w:tr>
      <w:tr w:rsidR="007B0B7A" w:rsidRPr="007B0B7A" w14:paraId="51BA470C" w14:textId="77777777" w:rsidTr="008C43C0">
        <w:trPr>
          <w:trHeight w:val="277"/>
        </w:trPr>
        <w:tc>
          <w:tcPr>
            <w:tcW w:w="3172" w:type="dxa"/>
            <w:vAlign w:val="center"/>
          </w:tcPr>
          <w:p w14:paraId="28E93717" w14:textId="77777777" w:rsidR="007B0B7A" w:rsidRPr="007B0B7A" w:rsidRDefault="007B0B7A" w:rsidP="007B0B7A">
            <w:pPr>
              <w:textAlignment w:val="baseline"/>
              <w:rPr>
                <w:color w:val="000000"/>
                <w:szCs w:val="24"/>
              </w:rPr>
            </w:pPr>
          </w:p>
          <w:p w14:paraId="15F33F08" w14:textId="77777777" w:rsidR="007B0B7A" w:rsidRPr="007B0B7A" w:rsidRDefault="007B0B7A" w:rsidP="007B0B7A">
            <w:pPr>
              <w:textAlignment w:val="baseline"/>
              <w:rPr>
                <w:color w:val="000000"/>
                <w:szCs w:val="24"/>
              </w:rPr>
            </w:pPr>
            <w:r w:rsidRPr="007B0B7A">
              <w:rPr>
                <w:color w:val="000000"/>
                <w:szCs w:val="24"/>
              </w:rPr>
              <w:t>Test Case Passed YES</w:t>
            </w:r>
          </w:p>
        </w:tc>
        <w:tc>
          <w:tcPr>
            <w:tcW w:w="9418" w:type="dxa"/>
            <w:gridSpan w:val="2"/>
            <w:vAlign w:val="center"/>
          </w:tcPr>
          <w:p w14:paraId="2FC5C8EF" w14:textId="77777777" w:rsidR="007B0B7A" w:rsidRPr="007B0B7A" w:rsidRDefault="007B0B7A" w:rsidP="007B0B7A">
            <w:pPr>
              <w:textAlignment w:val="baseline"/>
              <w:rPr>
                <w:color w:val="000000"/>
                <w:szCs w:val="24"/>
              </w:rPr>
            </w:pPr>
            <w:r w:rsidRPr="007B0B7A">
              <w:rPr>
                <w:color w:val="000000"/>
                <w:szCs w:val="24"/>
              </w:rPr>
              <w:t xml:space="preserve">Test Case </w:t>
            </w:r>
          </w:p>
        </w:tc>
      </w:tr>
      <w:tr w:rsidR="007B0B7A" w:rsidRPr="007B0B7A" w14:paraId="3BBDA5AC" w14:textId="77777777" w:rsidTr="008C43C0">
        <w:trPr>
          <w:trHeight w:val="277"/>
        </w:trPr>
        <w:tc>
          <w:tcPr>
            <w:tcW w:w="3172" w:type="dxa"/>
            <w:vAlign w:val="center"/>
          </w:tcPr>
          <w:p w14:paraId="72448979" w14:textId="77777777" w:rsidR="007B0B7A" w:rsidRPr="007B0B7A" w:rsidRDefault="007B0B7A" w:rsidP="007B0B7A">
            <w:pPr>
              <w:textAlignment w:val="baseline"/>
              <w:rPr>
                <w:color w:val="000000"/>
                <w:szCs w:val="24"/>
              </w:rPr>
            </w:pPr>
          </w:p>
          <w:p w14:paraId="4A5AD94C" w14:textId="77777777" w:rsidR="007B0B7A" w:rsidRPr="007B0B7A" w:rsidRDefault="007B0B7A" w:rsidP="007B0B7A">
            <w:pPr>
              <w:textAlignment w:val="baseline"/>
              <w:rPr>
                <w:color w:val="000000"/>
                <w:szCs w:val="24"/>
              </w:rPr>
            </w:pPr>
            <w:r w:rsidRPr="007B0B7A">
              <w:rPr>
                <w:color w:val="000000"/>
                <w:szCs w:val="24"/>
              </w:rPr>
              <w:t>Comments:</w:t>
            </w:r>
          </w:p>
          <w:p w14:paraId="1A4F19A5" w14:textId="77777777" w:rsidR="007B0B7A" w:rsidRPr="007B0B7A" w:rsidRDefault="007B0B7A" w:rsidP="007B0B7A">
            <w:pPr>
              <w:textAlignment w:val="baseline"/>
              <w:rPr>
                <w:color w:val="000000"/>
                <w:szCs w:val="24"/>
              </w:rPr>
            </w:pPr>
          </w:p>
        </w:tc>
        <w:tc>
          <w:tcPr>
            <w:tcW w:w="9418" w:type="dxa"/>
            <w:gridSpan w:val="2"/>
            <w:vAlign w:val="center"/>
          </w:tcPr>
          <w:p w14:paraId="67978B08" w14:textId="77777777" w:rsidR="007B0B7A" w:rsidRPr="007B0B7A" w:rsidRDefault="007B0B7A" w:rsidP="007B0B7A">
            <w:pPr>
              <w:textAlignment w:val="baseline"/>
              <w:rPr>
                <w:color w:val="000000"/>
                <w:szCs w:val="24"/>
              </w:rPr>
            </w:pPr>
          </w:p>
        </w:tc>
      </w:tr>
    </w:tbl>
    <w:p w14:paraId="7589834F" w14:textId="77777777" w:rsidR="007B0B7A" w:rsidRPr="007B0B7A" w:rsidRDefault="007B0B7A" w:rsidP="0016123D">
      <w:pPr>
        <w:textAlignment w:val="baseline"/>
        <w:rPr>
          <w:b/>
          <w:color w:val="000000"/>
          <w:szCs w:val="24"/>
        </w:rPr>
      </w:pPr>
      <w:bookmarkStart w:id="497" w:name="h.mks8sh126k4e" w:colFirst="0" w:colLast="0"/>
      <w:bookmarkEnd w:id="497"/>
    </w:p>
    <w:p w14:paraId="377F6702" w14:textId="59D6EF7F" w:rsidR="007B0B7A" w:rsidRPr="007B0B7A" w:rsidRDefault="007B0B7A">
      <w:pPr>
        <w:pStyle w:val="Heading3"/>
      </w:pPr>
      <w:bookmarkStart w:id="498" w:name="_Toc434233446"/>
      <w:r w:rsidRPr="007B0B7A">
        <w:t xml:space="preserve">BeagleBone to </w:t>
      </w:r>
      <w:r w:rsidR="00810DD1" w:rsidRPr="007B0B7A">
        <w:t>Image Processing</w:t>
      </w:r>
      <w:r w:rsidRPr="007B0B7A">
        <w:t xml:space="preserve"> Test</w:t>
      </w:r>
      <w:bookmarkEnd w:id="498"/>
    </w:p>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6"/>
        <w:gridCol w:w="4576"/>
        <w:gridCol w:w="4578"/>
      </w:tblGrid>
      <w:tr w:rsidR="00267F2F" w:rsidRPr="007B0B7A" w14:paraId="21C5705A" w14:textId="77777777" w:rsidTr="008C43C0">
        <w:trPr>
          <w:trHeight w:val="263"/>
        </w:trPr>
        <w:tc>
          <w:tcPr>
            <w:tcW w:w="3177" w:type="dxa"/>
            <w:vAlign w:val="center"/>
          </w:tcPr>
          <w:p w14:paraId="2D9F9490" w14:textId="77777777" w:rsidR="007B0B7A" w:rsidRPr="007B0B7A" w:rsidRDefault="007B0B7A" w:rsidP="007B0B7A">
            <w:pPr>
              <w:textAlignment w:val="baseline"/>
              <w:rPr>
                <w:color w:val="000000"/>
                <w:szCs w:val="24"/>
              </w:rPr>
            </w:pPr>
            <w:r w:rsidRPr="007B0B7A">
              <w:rPr>
                <w:color w:val="000000"/>
                <w:szCs w:val="24"/>
              </w:rPr>
              <w:t>Test Case ID / Name</w:t>
            </w:r>
          </w:p>
        </w:tc>
        <w:tc>
          <w:tcPr>
            <w:tcW w:w="9432" w:type="dxa"/>
            <w:gridSpan w:val="2"/>
            <w:vAlign w:val="center"/>
          </w:tcPr>
          <w:p w14:paraId="5E13342C" w14:textId="17A15AE5" w:rsidR="007B0B7A" w:rsidRPr="007B0B7A" w:rsidRDefault="007B0B7A" w:rsidP="007B0B7A">
            <w:pPr>
              <w:textAlignment w:val="baseline"/>
              <w:rPr>
                <w:color w:val="000000"/>
                <w:szCs w:val="24"/>
              </w:rPr>
            </w:pPr>
            <w:r w:rsidRPr="007B0B7A">
              <w:rPr>
                <w:b/>
                <w:color w:val="000000"/>
                <w:szCs w:val="24"/>
              </w:rPr>
              <w:t xml:space="preserve">Test 12: BeagleBone to </w:t>
            </w:r>
            <w:r w:rsidR="00810DD1" w:rsidRPr="007B0B7A">
              <w:rPr>
                <w:b/>
                <w:color w:val="000000"/>
                <w:szCs w:val="24"/>
              </w:rPr>
              <w:t>Image Processing</w:t>
            </w:r>
            <w:r w:rsidRPr="007B0B7A">
              <w:rPr>
                <w:b/>
                <w:color w:val="000000"/>
                <w:szCs w:val="24"/>
              </w:rPr>
              <w:t xml:space="preserve"> Test</w:t>
            </w:r>
          </w:p>
        </w:tc>
      </w:tr>
      <w:tr w:rsidR="00267F2F" w:rsidRPr="007B0B7A" w14:paraId="5A84A880" w14:textId="77777777" w:rsidTr="008C43C0">
        <w:trPr>
          <w:trHeight w:val="263"/>
        </w:trPr>
        <w:tc>
          <w:tcPr>
            <w:tcW w:w="3177" w:type="dxa"/>
            <w:vAlign w:val="center"/>
          </w:tcPr>
          <w:p w14:paraId="2E73E38B" w14:textId="77777777" w:rsidR="007B0B7A" w:rsidRPr="007B0B7A" w:rsidRDefault="007B0B7A" w:rsidP="007B0B7A">
            <w:pPr>
              <w:textAlignment w:val="baseline"/>
              <w:rPr>
                <w:color w:val="000000"/>
                <w:szCs w:val="24"/>
              </w:rPr>
            </w:pPr>
            <w:r w:rsidRPr="007B0B7A">
              <w:rPr>
                <w:color w:val="000000"/>
                <w:szCs w:val="24"/>
              </w:rPr>
              <w:t>Date Created</w:t>
            </w:r>
          </w:p>
        </w:tc>
        <w:tc>
          <w:tcPr>
            <w:tcW w:w="9432" w:type="dxa"/>
            <w:gridSpan w:val="2"/>
            <w:vAlign w:val="center"/>
          </w:tcPr>
          <w:p w14:paraId="2EED23D7" w14:textId="77777777" w:rsidR="007B0B7A" w:rsidRPr="007B0B7A" w:rsidRDefault="007B0B7A" w:rsidP="007B0B7A">
            <w:pPr>
              <w:textAlignment w:val="baseline"/>
              <w:rPr>
                <w:color w:val="000000"/>
                <w:szCs w:val="24"/>
              </w:rPr>
            </w:pPr>
            <w:r w:rsidRPr="007B0B7A">
              <w:rPr>
                <w:color w:val="000000"/>
                <w:szCs w:val="24"/>
              </w:rPr>
              <w:t>10/25/2015</w:t>
            </w:r>
          </w:p>
        </w:tc>
      </w:tr>
      <w:tr w:rsidR="00267F2F" w:rsidRPr="007B0B7A" w14:paraId="3B249088" w14:textId="77777777" w:rsidTr="008C43C0">
        <w:trPr>
          <w:trHeight w:val="263"/>
        </w:trPr>
        <w:tc>
          <w:tcPr>
            <w:tcW w:w="3177" w:type="dxa"/>
            <w:vAlign w:val="center"/>
          </w:tcPr>
          <w:p w14:paraId="2E411596" w14:textId="77777777" w:rsidR="007B0B7A" w:rsidRPr="007B0B7A" w:rsidRDefault="007B0B7A" w:rsidP="007B0B7A">
            <w:pPr>
              <w:textAlignment w:val="baseline"/>
              <w:rPr>
                <w:color w:val="000000"/>
                <w:szCs w:val="24"/>
              </w:rPr>
            </w:pPr>
            <w:r w:rsidRPr="007B0B7A">
              <w:rPr>
                <w:color w:val="000000"/>
                <w:szCs w:val="24"/>
              </w:rPr>
              <w:t>Created By</w:t>
            </w:r>
          </w:p>
        </w:tc>
        <w:tc>
          <w:tcPr>
            <w:tcW w:w="9432" w:type="dxa"/>
            <w:gridSpan w:val="2"/>
            <w:vAlign w:val="center"/>
          </w:tcPr>
          <w:p w14:paraId="11E5E23A" w14:textId="77777777" w:rsidR="007B0B7A" w:rsidRPr="007B0B7A" w:rsidRDefault="007B0B7A" w:rsidP="007B0B7A">
            <w:pPr>
              <w:textAlignment w:val="baseline"/>
              <w:rPr>
                <w:color w:val="000000"/>
                <w:szCs w:val="24"/>
              </w:rPr>
            </w:pPr>
            <w:r w:rsidRPr="007B0B7A">
              <w:rPr>
                <w:color w:val="000000"/>
                <w:szCs w:val="24"/>
              </w:rPr>
              <w:t>Aaron McDaniel</w:t>
            </w:r>
          </w:p>
        </w:tc>
      </w:tr>
      <w:tr w:rsidR="00267F2F" w:rsidRPr="007B0B7A" w14:paraId="75B044FF" w14:textId="77777777" w:rsidTr="008C43C0">
        <w:trPr>
          <w:trHeight w:val="263"/>
        </w:trPr>
        <w:tc>
          <w:tcPr>
            <w:tcW w:w="3177" w:type="dxa"/>
            <w:vAlign w:val="center"/>
          </w:tcPr>
          <w:p w14:paraId="04C9737F" w14:textId="77777777" w:rsidR="007B0B7A" w:rsidRPr="007B0B7A" w:rsidRDefault="007B0B7A" w:rsidP="007B0B7A">
            <w:pPr>
              <w:textAlignment w:val="baseline"/>
              <w:rPr>
                <w:color w:val="000000"/>
                <w:szCs w:val="24"/>
              </w:rPr>
            </w:pPr>
            <w:r w:rsidRPr="007B0B7A">
              <w:rPr>
                <w:color w:val="000000"/>
                <w:szCs w:val="24"/>
              </w:rPr>
              <w:t>Tester ID / Name</w:t>
            </w:r>
          </w:p>
        </w:tc>
        <w:tc>
          <w:tcPr>
            <w:tcW w:w="9432" w:type="dxa"/>
            <w:gridSpan w:val="2"/>
            <w:vAlign w:val="center"/>
          </w:tcPr>
          <w:p w14:paraId="3F608A8E" w14:textId="77777777" w:rsidR="007B0B7A" w:rsidRPr="007B0B7A" w:rsidRDefault="007B0B7A" w:rsidP="007B0B7A">
            <w:pPr>
              <w:textAlignment w:val="baseline"/>
              <w:rPr>
                <w:color w:val="000000"/>
                <w:szCs w:val="24"/>
              </w:rPr>
            </w:pPr>
            <w:r w:rsidRPr="007B0B7A">
              <w:rPr>
                <w:color w:val="000000"/>
                <w:szCs w:val="24"/>
              </w:rPr>
              <w:t>ajmcdan/ Aaron McDaniel</w:t>
            </w:r>
          </w:p>
        </w:tc>
      </w:tr>
      <w:tr w:rsidR="00267F2F" w:rsidRPr="007B0B7A" w14:paraId="4B6828DC" w14:textId="77777777" w:rsidTr="008C43C0">
        <w:trPr>
          <w:trHeight w:val="263"/>
        </w:trPr>
        <w:tc>
          <w:tcPr>
            <w:tcW w:w="3177" w:type="dxa"/>
            <w:vAlign w:val="center"/>
          </w:tcPr>
          <w:p w14:paraId="0653DB8F" w14:textId="77777777" w:rsidR="007B0B7A" w:rsidRPr="007B0B7A" w:rsidRDefault="007B0B7A" w:rsidP="007B0B7A">
            <w:pPr>
              <w:textAlignment w:val="baseline"/>
              <w:rPr>
                <w:color w:val="000000"/>
                <w:szCs w:val="24"/>
              </w:rPr>
            </w:pPr>
            <w:r w:rsidRPr="007B0B7A">
              <w:rPr>
                <w:color w:val="000000"/>
                <w:szCs w:val="24"/>
              </w:rPr>
              <w:t>Test Date</w:t>
            </w:r>
          </w:p>
        </w:tc>
        <w:tc>
          <w:tcPr>
            <w:tcW w:w="9432" w:type="dxa"/>
            <w:gridSpan w:val="2"/>
            <w:vAlign w:val="center"/>
          </w:tcPr>
          <w:p w14:paraId="5A1AA63C" w14:textId="77777777" w:rsidR="007B0B7A" w:rsidRPr="007B0B7A" w:rsidRDefault="007B0B7A" w:rsidP="007B0B7A">
            <w:pPr>
              <w:textAlignment w:val="baseline"/>
              <w:rPr>
                <w:color w:val="000000"/>
                <w:szCs w:val="24"/>
              </w:rPr>
            </w:pPr>
            <w:r w:rsidRPr="007B0B7A">
              <w:rPr>
                <w:color w:val="000000"/>
                <w:szCs w:val="24"/>
              </w:rPr>
              <w:t>TBD</w:t>
            </w:r>
          </w:p>
        </w:tc>
      </w:tr>
      <w:tr w:rsidR="00267F2F" w:rsidRPr="007B0B7A" w14:paraId="4961BDE2" w14:textId="77777777" w:rsidTr="008C43C0">
        <w:trPr>
          <w:trHeight w:val="263"/>
        </w:trPr>
        <w:tc>
          <w:tcPr>
            <w:tcW w:w="3177" w:type="dxa"/>
            <w:vAlign w:val="center"/>
          </w:tcPr>
          <w:p w14:paraId="75F44A53" w14:textId="77777777" w:rsidR="007B0B7A" w:rsidRPr="007B0B7A" w:rsidRDefault="007B0B7A" w:rsidP="007B0B7A">
            <w:pPr>
              <w:textAlignment w:val="baseline"/>
              <w:rPr>
                <w:color w:val="000000"/>
                <w:szCs w:val="24"/>
              </w:rPr>
            </w:pPr>
            <w:r w:rsidRPr="007B0B7A">
              <w:rPr>
                <w:color w:val="000000"/>
                <w:szCs w:val="24"/>
              </w:rPr>
              <w:t>Special Prerequisites</w:t>
            </w:r>
          </w:p>
        </w:tc>
        <w:tc>
          <w:tcPr>
            <w:tcW w:w="9432" w:type="dxa"/>
            <w:gridSpan w:val="2"/>
            <w:vAlign w:val="center"/>
          </w:tcPr>
          <w:p w14:paraId="37D43A27" w14:textId="77777777" w:rsidR="007B0B7A" w:rsidRPr="007B0B7A" w:rsidRDefault="007B0B7A" w:rsidP="007B0B7A">
            <w:pPr>
              <w:textAlignment w:val="baseline"/>
              <w:rPr>
                <w:color w:val="000000"/>
                <w:szCs w:val="24"/>
              </w:rPr>
            </w:pPr>
            <w:r w:rsidRPr="007B0B7A">
              <w:rPr>
                <w:color w:val="000000"/>
                <w:szCs w:val="24"/>
              </w:rPr>
              <w:t xml:space="preserve">BBB should be setup and powered on.  </w:t>
            </w:r>
          </w:p>
          <w:p w14:paraId="63C7C880" w14:textId="77777777" w:rsidR="007B0B7A" w:rsidRPr="007B0B7A" w:rsidRDefault="007B0B7A" w:rsidP="007B0B7A">
            <w:pPr>
              <w:textAlignment w:val="baseline"/>
              <w:rPr>
                <w:color w:val="000000"/>
                <w:szCs w:val="24"/>
              </w:rPr>
            </w:pPr>
            <w:r w:rsidRPr="007B0B7A">
              <w:rPr>
                <w:color w:val="000000"/>
                <w:szCs w:val="24"/>
              </w:rPr>
              <w:t>SSH connection via Putty to allow command line execution of arguments</w:t>
            </w:r>
          </w:p>
          <w:p w14:paraId="0263CAA5" w14:textId="77777777" w:rsidR="007B0B7A" w:rsidRPr="007B0B7A" w:rsidRDefault="007B0B7A" w:rsidP="007B0B7A">
            <w:pPr>
              <w:textAlignment w:val="baseline"/>
              <w:rPr>
                <w:color w:val="000000"/>
                <w:szCs w:val="24"/>
              </w:rPr>
            </w:pPr>
            <w:r w:rsidRPr="007B0B7A">
              <w:rPr>
                <w:color w:val="000000"/>
                <w:szCs w:val="24"/>
              </w:rPr>
              <w:t>Base Image Processing Link Layer code is completed</w:t>
            </w:r>
          </w:p>
        </w:tc>
      </w:tr>
      <w:tr w:rsidR="00267F2F" w:rsidRPr="007B0B7A" w14:paraId="01BBE173" w14:textId="77777777" w:rsidTr="008C43C0">
        <w:trPr>
          <w:trHeight w:val="263"/>
        </w:trPr>
        <w:tc>
          <w:tcPr>
            <w:tcW w:w="3177" w:type="dxa"/>
            <w:vAlign w:val="center"/>
          </w:tcPr>
          <w:p w14:paraId="45BE6BCF" w14:textId="77777777" w:rsidR="007B0B7A" w:rsidRPr="007B0B7A" w:rsidRDefault="007B0B7A" w:rsidP="007B0B7A">
            <w:pPr>
              <w:textAlignment w:val="baseline"/>
              <w:rPr>
                <w:color w:val="000000"/>
                <w:szCs w:val="24"/>
              </w:rPr>
            </w:pPr>
          </w:p>
          <w:p w14:paraId="353AB379" w14:textId="77777777" w:rsidR="007B0B7A" w:rsidRPr="007B0B7A" w:rsidRDefault="007B0B7A" w:rsidP="007B0B7A">
            <w:pPr>
              <w:textAlignment w:val="baseline"/>
              <w:rPr>
                <w:color w:val="000000"/>
                <w:szCs w:val="24"/>
              </w:rPr>
            </w:pPr>
            <w:r w:rsidRPr="007B0B7A">
              <w:rPr>
                <w:color w:val="000000"/>
                <w:szCs w:val="24"/>
              </w:rPr>
              <w:t>Step # / Action</w:t>
            </w:r>
          </w:p>
          <w:p w14:paraId="2804098B" w14:textId="77777777" w:rsidR="007B0B7A" w:rsidRPr="007B0B7A" w:rsidRDefault="007B0B7A" w:rsidP="007B0B7A">
            <w:pPr>
              <w:textAlignment w:val="baseline"/>
              <w:rPr>
                <w:color w:val="000000"/>
                <w:szCs w:val="24"/>
              </w:rPr>
            </w:pPr>
          </w:p>
        </w:tc>
        <w:tc>
          <w:tcPr>
            <w:tcW w:w="4715" w:type="dxa"/>
            <w:vAlign w:val="center"/>
          </w:tcPr>
          <w:p w14:paraId="3DEED224" w14:textId="77777777" w:rsidR="007B0B7A" w:rsidRPr="007B0B7A" w:rsidRDefault="007B0B7A" w:rsidP="007B0B7A">
            <w:pPr>
              <w:textAlignment w:val="baseline"/>
              <w:rPr>
                <w:color w:val="000000"/>
                <w:szCs w:val="24"/>
              </w:rPr>
            </w:pPr>
          </w:p>
          <w:p w14:paraId="0E009535" w14:textId="77777777" w:rsidR="007B0B7A" w:rsidRPr="007B0B7A" w:rsidRDefault="007B0B7A" w:rsidP="007B0B7A">
            <w:pPr>
              <w:textAlignment w:val="baseline"/>
              <w:rPr>
                <w:color w:val="000000"/>
                <w:szCs w:val="24"/>
              </w:rPr>
            </w:pPr>
            <w:r w:rsidRPr="007B0B7A">
              <w:rPr>
                <w:color w:val="000000"/>
                <w:szCs w:val="24"/>
              </w:rPr>
              <w:t>Expected Result</w:t>
            </w:r>
          </w:p>
        </w:tc>
        <w:tc>
          <w:tcPr>
            <w:tcW w:w="4717" w:type="dxa"/>
            <w:vAlign w:val="center"/>
          </w:tcPr>
          <w:p w14:paraId="4768DBD5" w14:textId="77777777" w:rsidR="007B0B7A" w:rsidRPr="007B0B7A" w:rsidRDefault="007B0B7A" w:rsidP="007B0B7A">
            <w:pPr>
              <w:textAlignment w:val="baseline"/>
              <w:rPr>
                <w:color w:val="000000"/>
                <w:szCs w:val="24"/>
              </w:rPr>
            </w:pPr>
          </w:p>
          <w:p w14:paraId="1CC66275" w14:textId="77777777" w:rsidR="007B0B7A" w:rsidRPr="007B0B7A" w:rsidRDefault="007B0B7A" w:rsidP="007B0B7A">
            <w:pPr>
              <w:textAlignment w:val="baseline"/>
              <w:rPr>
                <w:color w:val="000000"/>
                <w:szCs w:val="24"/>
              </w:rPr>
            </w:pPr>
            <w:r w:rsidRPr="007B0B7A">
              <w:rPr>
                <w:color w:val="000000"/>
                <w:szCs w:val="24"/>
              </w:rPr>
              <w:t>Actual Result</w:t>
            </w:r>
          </w:p>
        </w:tc>
      </w:tr>
      <w:tr w:rsidR="00267F2F" w:rsidRPr="007B0B7A" w14:paraId="5C392D5E" w14:textId="77777777" w:rsidTr="008C43C0">
        <w:trPr>
          <w:trHeight w:val="263"/>
        </w:trPr>
        <w:tc>
          <w:tcPr>
            <w:tcW w:w="3177" w:type="dxa"/>
            <w:vAlign w:val="center"/>
          </w:tcPr>
          <w:p w14:paraId="1FC49C12" w14:textId="77777777" w:rsidR="007B0B7A" w:rsidRPr="007B0B7A" w:rsidRDefault="007B0B7A" w:rsidP="007B0B7A">
            <w:pPr>
              <w:textAlignment w:val="baseline"/>
              <w:rPr>
                <w:color w:val="000000"/>
                <w:szCs w:val="24"/>
              </w:rPr>
            </w:pPr>
            <w:r w:rsidRPr="007B0B7A">
              <w:rPr>
                <w:color w:val="000000"/>
                <w:szCs w:val="24"/>
              </w:rPr>
              <w:t>Step/Action 1</w:t>
            </w:r>
          </w:p>
        </w:tc>
        <w:tc>
          <w:tcPr>
            <w:tcW w:w="4715" w:type="dxa"/>
            <w:vAlign w:val="center"/>
          </w:tcPr>
          <w:p w14:paraId="54A42739" w14:textId="77777777" w:rsidR="007B0B7A" w:rsidRPr="007B0B7A" w:rsidRDefault="007B0B7A" w:rsidP="007B0B7A">
            <w:pPr>
              <w:textAlignment w:val="baseline"/>
              <w:rPr>
                <w:color w:val="000000"/>
                <w:szCs w:val="24"/>
              </w:rPr>
            </w:pPr>
            <w:r w:rsidRPr="007B0B7A">
              <w:rPr>
                <w:color w:val="000000"/>
                <w:szCs w:val="24"/>
              </w:rPr>
              <w:t>Connect USB Hub to BBB</w:t>
            </w:r>
          </w:p>
        </w:tc>
        <w:tc>
          <w:tcPr>
            <w:tcW w:w="4717" w:type="dxa"/>
            <w:vAlign w:val="center"/>
          </w:tcPr>
          <w:p w14:paraId="38818788" w14:textId="77777777" w:rsidR="007B0B7A" w:rsidRPr="007B0B7A" w:rsidRDefault="007B0B7A" w:rsidP="007B0B7A">
            <w:pPr>
              <w:textAlignment w:val="baseline"/>
              <w:rPr>
                <w:color w:val="000000"/>
                <w:szCs w:val="24"/>
              </w:rPr>
            </w:pPr>
            <w:r w:rsidRPr="007B0B7A">
              <w:rPr>
                <w:color w:val="000000"/>
                <w:szCs w:val="24"/>
              </w:rPr>
              <w:t>TBD</w:t>
            </w:r>
          </w:p>
        </w:tc>
      </w:tr>
      <w:tr w:rsidR="00267F2F" w:rsidRPr="007B0B7A" w14:paraId="2D22B2A0" w14:textId="77777777" w:rsidTr="008C43C0">
        <w:trPr>
          <w:trHeight w:val="263"/>
        </w:trPr>
        <w:tc>
          <w:tcPr>
            <w:tcW w:w="3177" w:type="dxa"/>
            <w:vAlign w:val="center"/>
          </w:tcPr>
          <w:p w14:paraId="188E5B7F" w14:textId="77777777" w:rsidR="007B0B7A" w:rsidRPr="007B0B7A" w:rsidRDefault="007B0B7A" w:rsidP="007B0B7A">
            <w:pPr>
              <w:textAlignment w:val="baseline"/>
              <w:rPr>
                <w:color w:val="000000"/>
                <w:szCs w:val="24"/>
              </w:rPr>
            </w:pPr>
            <w:r w:rsidRPr="007B0B7A">
              <w:rPr>
                <w:color w:val="000000"/>
                <w:szCs w:val="24"/>
              </w:rPr>
              <w:t>Step/Action 2</w:t>
            </w:r>
          </w:p>
        </w:tc>
        <w:tc>
          <w:tcPr>
            <w:tcW w:w="4715" w:type="dxa"/>
            <w:vAlign w:val="center"/>
          </w:tcPr>
          <w:p w14:paraId="2858E3A4" w14:textId="77777777" w:rsidR="007B0B7A" w:rsidRPr="007B0B7A" w:rsidRDefault="007B0B7A" w:rsidP="007B0B7A">
            <w:pPr>
              <w:textAlignment w:val="baseline"/>
              <w:rPr>
                <w:color w:val="000000"/>
                <w:szCs w:val="24"/>
              </w:rPr>
            </w:pPr>
            <w:r w:rsidRPr="007B0B7A">
              <w:rPr>
                <w:color w:val="000000"/>
                <w:szCs w:val="24"/>
              </w:rPr>
              <w:t>Cameras connected to hub show up when usbls command is executed in Putty session</w:t>
            </w:r>
          </w:p>
        </w:tc>
        <w:tc>
          <w:tcPr>
            <w:tcW w:w="4717" w:type="dxa"/>
            <w:vAlign w:val="center"/>
          </w:tcPr>
          <w:p w14:paraId="7521CF82" w14:textId="77777777" w:rsidR="007B0B7A" w:rsidRPr="007B0B7A" w:rsidRDefault="007B0B7A" w:rsidP="007B0B7A">
            <w:pPr>
              <w:textAlignment w:val="baseline"/>
              <w:rPr>
                <w:color w:val="000000"/>
                <w:szCs w:val="24"/>
              </w:rPr>
            </w:pPr>
          </w:p>
        </w:tc>
      </w:tr>
      <w:tr w:rsidR="00267F2F" w:rsidRPr="007B0B7A" w14:paraId="390E655F" w14:textId="77777777" w:rsidTr="008C43C0">
        <w:trPr>
          <w:trHeight w:val="263"/>
        </w:trPr>
        <w:tc>
          <w:tcPr>
            <w:tcW w:w="3177" w:type="dxa"/>
            <w:vAlign w:val="center"/>
          </w:tcPr>
          <w:p w14:paraId="272B7C78" w14:textId="77777777" w:rsidR="007B0B7A" w:rsidRPr="007B0B7A" w:rsidRDefault="007B0B7A" w:rsidP="007B0B7A">
            <w:pPr>
              <w:textAlignment w:val="baseline"/>
              <w:rPr>
                <w:color w:val="000000"/>
                <w:szCs w:val="24"/>
              </w:rPr>
            </w:pPr>
            <w:r w:rsidRPr="007B0B7A">
              <w:rPr>
                <w:color w:val="000000"/>
                <w:szCs w:val="24"/>
              </w:rPr>
              <w:t>Step/Action 3</w:t>
            </w:r>
          </w:p>
        </w:tc>
        <w:tc>
          <w:tcPr>
            <w:tcW w:w="4715" w:type="dxa"/>
            <w:vAlign w:val="center"/>
          </w:tcPr>
          <w:p w14:paraId="4A52C0FD" w14:textId="77777777" w:rsidR="007B0B7A" w:rsidRPr="007B0B7A" w:rsidRDefault="007B0B7A" w:rsidP="007B0B7A">
            <w:pPr>
              <w:textAlignment w:val="baseline"/>
              <w:rPr>
                <w:color w:val="000000"/>
                <w:szCs w:val="24"/>
              </w:rPr>
            </w:pPr>
            <w:r w:rsidRPr="007B0B7A">
              <w:rPr>
                <w:color w:val="000000"/>
                <w:szCs w:val="24"/>
              </w:rPr>
              <w:t xml:space="preserve">Camera 1 is able to capture image and save it to the BBB disk </w:t>
            </w:r>
          </w:p>
        </w:tc>
        <w:tc>
          <w:tcPr>
            <w:tcW w:w="4717" w:type="dxa"/>
            <w:vAlign w:val="center"/>
          </w:tcPr>
          <w:p w14:paraId="63C288FE" w14:textId="77777777" w:rsidR="007B0B7A" w:rsidRPr="007B0B7A" w:rsidRDefault="007B0B7A" w:rsidP="007B0B7A">
            <w:pPr>
              <w:textAlignment w:val="baseline"/>
              <w:rPr>
                <w:color w:val="000000"/>
                <w:szCs w:val="24"/>
              </w:rPr>
            </w:pPr>
          </w:p>
        </w:tc>
      </w:tr>
      <w:tr w:rsidR="00267F2F" w:rsidRPr="007B0B7A" w14:paraId="29ACF8F3" w14:textId="77777777" w:rsidTr="008C43C0">
        <w:trPr>
          <w:trHeight w:val="263"/>
        </w:trPr>
        <w:tc>
          <w:tcPr>
            <w:tcW w:w="3177" w:type="dxa"/>
            <w:vAlign w:val="center"/>
          </w:tcPr>
          <w:p w14:paraId="7853B2F8" w14:textId="77777777" w:rsidR="007B0B7A" w:rsidRPr="007B0B7A" w:rsidRDefault="007B0B7A" w:rsidP="007B0B7A">
            <w:pPr>
              <w:textAlignment w:val="baseline"/>
              <w:rPr>
                <w:color w:val="000000"/>
                <w:szCs w:val="24"/>
              </w:rPr>
            </w:pPr>
            <w:r w:rsidRPr="007B0B7A">
              <w:rPr>
                <w:color w:val="000000"/>
                <w:szCs w:val="24"/>
              </w:rPr>
              <w:t>Step/Action 4</w:t>
            </w:r>
          </w:p>
        </w:tc>
        <w:tc>
          <w:tcPr>
            <w:tcW w:w="4715" w:type="dxa"/>
            <w:vAlign w:val="center"/>
          </w:tcPr>
          <w:p w14:paraId="3E05BC8B" w14:textId="77777777" w:rsidR="007B0B7A" w:rsidRPr="007B0B7A" w:rsidRDefault="007B0B7A" w:rsidP="007B0B7A">
            <w:pPr>
              <w:textAlignment w:val="baseline"/>
              <w:rPr>
                <w:color w:val="000000"/>
                <w:szCs w:val="24"/>
              </w:rPr>
            </w:pPr>
            <w:r w:rsidRPr="007B0B7A">
              <w:rPr>
                <w:color w:val="000000"/>
                <w:szCs w:val="24"/>
              </w:rPr>
              <w:t>Camera 2 is able to capture image and save it to the BBB disk</w:t>
            </w:r>
          </w:p>
        </w:tc>
        <w:tc>
          <w:tcPr>
            <w:tcW w:w="4717" w:type="dxa"/>
            <w:vAlign w:val="center"/>
          </w:tcPr>
          <w:p w14:paraId="7D1F026D" w14:textId="77777777" w:rsidR="007B0B7A" w:rsidRPr="007B0B7A" w:rsidRDefault="007B0B7A" w:rsidP="007B0B7A">
            <w:pPr>
              <w:textAlignment w:val="baseline"/>
              <w:rPr>
                <w:color w:val="000000"/>
                <w:szCs w:val="24"/>
              </w:rPr>
            </w:pPr>
          </w:p>
        </w:tc>
      </w:tr>
      <w:tr w:rsidR="00267F2F" w:rsidRPr="007B0B7A" w14:paraId="011778AB" w14:textId="77777777" w:rsidTr="008C43C0">
        <w:trPr>
          <w:trHeight w:val="263"/>
        </w:trPr>
        <w:tc>
          <w:tcPr>
            <w:tcW w:w="3177" w:type="dxa"/>
            <w:vAlign w:val="center"/>
          </w:tcPr>
          <w:p w14:paraId="6BD744BD" w14:textId="77777777" w:rsidR="007B0B7A" w:rsidRPr="007B0B7A" w:rsidRDefault="007B0B7A" w:rsidP="007B0B7A">
            <w:pPr>
              <w:textAlignment w:val="baseline"/>
              <w:rPr>
                <w:color w:val="000000"/>
                <w:szCs w:val="24"/>
              </w:rPr>
            </w:pPr>
            <w:r w:rsidRPr="007B0B7A">
              <w:rPr>
                <w:color w:val="000000"/>
                <w:szCs w:val="24"/>
              </w:rPr>
              <w:t>Step/Action 5</w:t>
            </w:r>
          </w:p>
        </w:tc>
        <w:tc>
          <w:tcPr>
            <w:tcW w:w="4715" w:type="dxa"/>
            <w:vAlign w:val="center"/>
          </w:tcPr>
          <w:p w14:paraId="3C74E4EC" w14:textId="77777777" w:rsidR="007B0B7A" w:rsidRPr="007B0B7A" w:rsidRDefault="007B0B7A" w:rsidP="007B0B7A">
            <w:pPr>
              <w:textAlignment w:val="baseline"/>
              <w:rPr>
                <w:color w:val="000000"/>
                <w:szCs w:val="24"/>
              </w:rPr>
            </w:pPr>
            <w:r w:rsidRPr="007B0B7A">
              <w:rPr>
                <w:color w:val="000000"/>
                <w:szCs w:val="24"/>
              </w:rPr>
              <w:t xml:space="preserve">Using BLAZE in command mode, the system is able to identify QRCodes by taking image and returning the QRCode in picture. </w:t>
            </w:r>
          </w:p>
        </w:tc>
        <w:tc>
          <w:tcPr>
            <w:tcW w:w="4717" w:type="dxa"/>
            <w:vAlign w:val="center"/>
          </w:tcPr>
          <w:p w14:paraId="6B7EF8B0" w14:textId="77777777" w:rsidR="007B0B7A" w:rsidRPr="007B0B7A" w:rsidRDefault="007B0B7A" w:rsidP="007B0B7A">
            <w:pPr>
              <w:textAlignment w:val="baseline"/>
              <w:rPr>
                <w:color w:val="000000"/>
                <w:szCs w:val="24"/>
              </w:rPr>
            </w:pPr>
          </w:p>
        </w:tc>
      </w:tr>
      <w:tr w:rsidR="00267F2F" w:rsidRPr="007B0B7A" w14:paraId="230D102A" w14:textId="77777777" w:rsidTr="008C43C0">
        <w:trPr>
          <w:trHeight w:val="263"/>
        </w:trPr>
        <w:tc>
          <w:tcPr>
            <w:tcW w:w="3177" w:type="dxa"/>
            <w:vAlign w:val="center"/>
          </w:tcPr>
          <w:p w14:paraId="7C7CEDFE" w14:textId="77777777" w:rsidR="007B0B7A" w:rsidRPr="007B0B7A" w:rsidRDefault="007B0B7A" w:rsidP="007B0B7A">
            <w:pPr>
              <w:textAlignment w:val="baseline"/>
              <w:rPr>
                <w:color w:val="000000"/>
                <w:szCs w:val="24"/>
              </w:rPr>
            </w:pPr>
          </w:p>
          <w:p w14:paraId="5FC31A1D" w14:textId="77777777" w:rsidR="007B0B7A" w:rsidRPr="007B0B7A" w:rsidRDefault="007B0B7A" w:rsidP="007B0B7A">
            <w:pPr>
              <w:textAlignment w:val="baseline"/>
              <w:rPr>
                <w:color w:val="000000"/>
                <w:szCs w:val="24"/>
              </w:rPr>
            </w:pPr>
            <w:r w:rsidRPr="007B0B7A">
              <w:rPr>
                <w:color w:val="000000"/>
                <w:szCs w:val="24"/>
              </w:rPr>
              <w:t>Test Case Passed YES/NO</w:t>
            </w:r>
          </w:p>
        </w:tc>
        <w:tc>
          <w:tcPr>
            <w:tcW w:w="9432" w:type="dxa"/>
            <w:gridSpan w:val="2"/>
            <w:vAlign w:val="center"/>
          </w:tcPr>
          <w:p w14:paraId="5ACDC50B" w14:textId="77777777" w:rsidR="007B0B7A" w:rsidRPr="007B0B7A" w:rsidRDefault="007B0B7A" w:rsidP="007B0B7A">
            <w:pPr>
              <w:textAlignment w:val="baseline"/>
              <w:rPr>
                <w:color w:val="000000"/>
                <w:szCs w:val="24"/>
              </w:rPr>
            </w:pPr>
            <w:r w:rsidRPr="007B0B7A">
              <w:rPr>
                <w:color w:val="000000"/>
                <w:szCs w:val="24"/>
              </w:rPr>
              <w:t xml:space="preserve">Test Case </w:t>
            </w:r>
          </w:p>
        </w:tc>
      </w:tr>
      <w:tr w:rsidR="00267F2F" w:rsidRPr="007B0B7A" w14:paraId="24AD58F7" w14:textId="77777777" w:rsidTr="008C43C0">
        <w:trPr>
          <w:trHeight w:val="263"/>
        </w:trPr>
        <w:tc>
          <w:tcPr>
            <w:tcW w:w="3177" w:type="dxa"/>
            <w:vAlign w:val="center"/>
          </w:tcPr>
          <w:p w14:paraId="4731D494" w14:textId="77777777" w:rsidR="007B0B7A" w:rsidRPr="007B0B7A" w:rsidRDefault="007B0B7A" w:rsidP="007B0B7A">
            <w:pPr>
              <w:textAlignment w:val="baseline"/>
              <w:rPr>
                <w:color w:val="000000"/>
                <w:szCs w:val="24"/>
              </w:rPr>
            </w:pPr>
          </w:p>
          <w:p w14:paraId="5DB509E1" w14:textId="77777777" w:rsidR="007B0B7A" w:rsidRPr="007B0B7A" w:rsidRDefault="007B0B7A" w:rsidP="007B0B7A">
            <w:pPr>
              <w:textAlignment w:val="baseline"/>
              <w:rPr>
                <w:color w:val="000000"/>
                <w:szCs w:val="24"/>
              </w:rPr>
            </w:pPr>
            <w:r w:rsidRPr="007B0B7A">
              <w:rPr>
                <w:color w:val="000000"/>
                <w:szCs w:val="24"/>
              </w:rPr>
              <w:t>Comments:</w:t>
            </w:r>
          </w:p>
          <w:p w14:paraId="0548EDF5" w14:textId="77777777" w:rsidR="007B0B7A" w:rsidRPr="007B0B7A" w:rsidRDefault="007B0B7A" w:rsidP="007B0B7A">
            <w:pPr>
              <w:textAlignment w:val="baseline"/>
              <w:rPr>
                <w:color w:val="000000"/>
                <w:szCs w:val="24"/>
              </w:rPr>
            </w:pPr>
          </w:p>
        </w:tc>
        <w:tc>
          <w:tcPr>
            <w:tcW w:w="9432" w:type="dxa"/>
            <w:gridSpan w:val="2"/>
            <w:vAlign w:val="center"/>
          </w:tcPr>
          <w:p w14:paraId="59DD9516" w14:textId="77777777" w:rsidR="007B0B7A" w:rsidRPr="007B0B7A" w:rsidRDefault="007B0B7A" w:rsidP="007B0B7A">
            <w:pPr>
              <w:textAlignment w:val="baseline"/>
              <w:rPr>
                <w:color w:val="000000"/>
                <w:szCs w:val="24"/>
              </w:rPr>
            </w:pPr>
          </w:p>
        </w:tc>
      </w:tr>
    </w:tbl>
    <w:p w14:paraId="293ACBC1" w14:textId="77777777" w:rsidR="007B0B7A" w:rsidRPr="007B0B7A" w:rsidRDefault="007B0B7A" w:rsidP="007B0B7A">
      <w:pPr>
        <w:textAlignment w:val="baseline"/>
        <w:rPr>
          <w:color w:val="000000"/>
          <w:szCs w:val="24"/>
        </w:rPr>
      </w:pPr>
    </w:p>
    <w:p w14:paraId="4FA784A7" w14:textId="62200E89" w:rsidR="007B0B7A" w:rsidRPr="007B0B7A" w:rsidRDefault="007B0B7A">
      <w:pPr>
        <w:pStyle w:val="Heading3"/>
      </w:pPr>
      <w:bookmarkStart w:id="499" w:name="_Toc434233447"/>
      <w:r w:rsidRPr="007B0B7A">
        <w:t>Wiring Space Test</w:t>
      </w:r>
      <w:bookmarkEnd w:id="499"/>
    </w:p>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7"/>
        <w:gridCol w:w="4576"/>
        <w:gridCol w:w="4577"/>
      </w:tblGrid>
      <w:tr w:rsidR="007B0B7A" w:rsidRPr="007B0B7A" w14:paraId="3C3C338E" w14:textId="77777777" w:rsidTr="008C43C0">
        <w:trPr>
          <w:trHeight w:val="222"/>
        </w:trPr>
        <w:tc>
          <w:tcPr>
            <w:tcW w:w="3175" w:type="dxa"/>
            <w:vAlign w:val="center"/>
          </w:tcPr>
          <w:p w14:paraId="6898D6D4" w14:textId="77777777" w:rsidR="007B0B7A" w:rsidRPr="007B0B7A" w:rsidRDefault="007B0B7A" w:rsidP="007B0B7A">
            <w:pPr>
              <w:textAlignment w:val="baseline"/>
              <w:rPr>
                <w:color w:val="000000"/>
                <w:szCs w:val="24"/>
              </w:rPr>
            </w:pPr>
            <w:r w:rsidRPr="007B0B7A">
              <w:rPr>
                <w:color w:val="000000"/>
                <w:szCs w:val="24"/>
              </w:rPr>
              <w:t>Test Case ID / Name</w:t>
            </w:r>
          </w:p>
        </w:tc>
        <w:tc>
          <w:tcPr>
            <w:tcW w:w="9423" w:type="dxa"/>
            <w:gridSpan w:val="2"/>
            <w:vAlign w:val="center"/>
          </w:tcPr>
          <w:p w14:paraId="4A766CE4" w14:textId="77777777" w:rsidR="007B0B7A" w:rsidRPr="007B0B7A" w:rsidRDefault="007B0B7A" w:rsidP="007B0B7A">
            <w:pPr>
              <w:textAlignment w:val="baseline"/>
              <w:rPr>
                <w:color w:val="000000"/>
                <w:szCs w:val="24"/>
              </w:rPr>
            </w:pPr>
            <w:r w:rsidRPr="007B0B7A">
              <w:rPr>
                <w:b/>
                <w:color w:val="000000"/>
                <w:szCs w:val="24"/>
              </w:rPr>
              <w:t>Test 13: Wiring Space Test</w:t>
            </w:r>
          </w:p>
        </w:tc>
      </w:tr>
      <w:tr w:rsidR="007B0B7A" w:rsidRPr="007B0B7A" w14:paraId="25A6439C" w14:textId="77777777" w:rsidTr="008C43C0">
        <w:trPr>
          <w:trHeight w:val="222"/>
        </w:trPr>
        <w:tc>
          <w:tcPr>
            <w:tcW w:w="3175" w:type="dxa"/>
            <w:vAlign w:val="center"/>
          </w:tcPr>
          <w:p w14:paraId="6C92A86C" w14:textId="77777777" w:rsidR="007B0B7A" w:rsidRPr="007B0B7A" w:rsidRDefault="007B0B7A" w:rsidP="007B0B7A">
            <w:pPr>
              <w:textAlignment w:val="baseline"/>
              <w:rPr>
                <w:color w:val="000000"/>
                <w:szCs w:val="24"/>
              </w:rPr>
            </w:pPr>
            <w:r w:rsidRPr="007B0B7A">
              <w:rPr>
                <w:color w:val="000000"/>
                <w:szCs w:val="24"/>
              </w:rPr>
              <w:t>Date Created</w:t>
            </w:r>
          </w:p>
        </w:tc>
        <w:tc>
          <w:tcPr>
            <w:tcW w:w="9423" w:type="dxa"/>
            <w:gridSpan w:val="2"/>
            <w:vAlign w:val="center"/>
          </w:tcPr>
          <w:p w14:paraId="51542F45" w14:textId="77777777" w:rsidR="007B0B7A" w:rsidRPr="007B0B7A" w:rsidRDefault="007B0B7A" w:rsidP="007B0B7A">
            <w:pPr>
              <w:textAlignment w:val="baseline"/>
              <w:rPr>
                <w:color w:val="000000"/>
                <w:szCs w:val="24"/>
              </w:rPr>
            </w:pPr>
            <w:r w:rsidRPr="007B0B7A">
              <w:rPr>
                <w:color w:val="000000"/>
                <w:szCs w:val="24"/>
              </w:rPr>
              <w:t>10/26/2015</w:t>
            </w:r>
          </w:p>
        </w:tc>
      </w:tr>
      <w:tr w:rsidR="007B0B7A" w:rsidRPr="007B0B7A" w14:paraId="42808E65" w14:textId="77777777" w:rsidTr="008C43C0">
        <w:trPr>
          <w:trHeight w:val="222"/>
        </w:trPr>
        <w:tc>
          <w:tcPr>
            <w:tcW w:w="3175" w:type="dxa"/>
            <w:vAlign w:val="center"/>
          </w:tcPr>
          <w:p w14:paraId="767C6D78" w14:textId="77777777" w:rsidR="007B0B7A" w:rsidRPr="007B0B7A" w:rsidRDefault="007B0B7A" w:rsidP="007B0B7A">
            <w:pPr>
              <w:textAlignment w:val="baseline"/>
              <w:rPr>
                <w:color w:val="000000"/>
                <w:szCs w:val="24"/>
              </w:rPr>
            </w:pPr>
            <w:r w:rsidRPr="007B0B7A">
              <w:rPr>
                <w:color w:val="000000"/>
                <w:szCs w:val="24"/>
              </w:rPr>
              <w:t>Created By</w:t>
            </w:r>
          </w:p>
        </w:tc>
        <w:tc>
          <w:tcPr>
            <w:tcW w:w="9423" w:type="dxa"/>
            <w:gridSpan w:val="2"/>
            <w:vAlign w:val="center"/>
          </w:tcPr>
          <w:p w14:paraId="1E807E78" w14:textId="77777777" w:rsidR="007B0B7A" w:rsidRPr="007B0B7A" w:rsidRDefault="007B0B7A" w:rsidP="007B0B7A">
            <w:pPr>
              <w:textAlignment w:val="baseline"/>
              <w:rPr>
                <w:color w:val="000000"/>
                <w:szCs w:val="24"/>
              </w:rPr>
            </w:pPr>
            <w:r w:rsidRPr="007B0B7A">
              <w:rPr>
                <w:color w:val="000000"/>
                <w:szCs w:val="24"/>
              </w:rPr>
              <w:t>Aaron McDaniel</w:t>
            </w:r>
          </w:p>
        </w:tc>
      </w:tr>
      <w:tr w:rsidR="007B0B7A" w:rsidRPr="007B0B7A" w14:paraId="2EBD797D" w14:textId="77777777" w:rsidTr="008C43C0">
        <w:trPr>
          <w:trHeight w:val="222"/>
        </w:trPr>
        <w:tc>
          <w:tcPr>
            <w:tcW w:w="3175" w:type="dxa"/>
            <w:vAlign w:val="center"/>
          </w:tcPr>
          <w:p w14:paraId="58E3997F" w14:textId="77777777" w:rsidR="007B0B7A" w:rsidRPr="007B0B7A" w:rsidRDefault="007B0B7A" w:rsidP="007B0B7A">
            <w:pPr>
              <w:textAlignment w:val="baseline"/>
              <w:rPr>
                <w:color w:val="000000"/>
                <w:szCs w:val="24"/>
              </w:rPr>
            </w:pPr>
            <w:r w:rsidRPr="007B0B7A">
              <w:rPr>
                <w:color w:val="000000"/>
                <w:szCs w:val="24"/>
              </w:rPr>
              <w:t>Tester ID / Name</w:t>
            </w:r>
          </w:p>
        </w:tc>
        <w:tc>
          <w:tcPr>
            <w:tcW w:w="9423" w:type="dxa"/>
            <w:gridSpan w:val="2"/>
            <w:vAlign w:val="center"/>
          </w:tcPr>
          <w:p w14:paraId="2E84910D" w14:textId="77777777" w:rsidR="007B0B7A" w:rsidRPr="007B0B7A" w:rsidRDefault="007B0B7A" w:rsidP="007B0B7A">
            <w:pPr>
              <w:textAlignment w:val="baseline"/>
              <w:rPr>
                <w:color w:val="000000"/>
                <w:szCs w:val="24"/>
              </w:rPr>
            </w:pPr>
            <w:r w:rsidRPr="007B0B7A">
              <w:rPr>
                <w:color w:val="000000"/>
                <w:szCs w:val="24"/>
              </w:rPr>
              <w:t>ajmcdan/Aaron McDaniel</w:t>
            </w:r>
          </w:p>
        </w:tc>
      </w:tr>
      <w:tr w:rsidR="007B0B7A" w:rsidRPr="007B0B7A" w14:paraId="353CCB36" w14:textId="77777777" w:rsidTr="008C43C0">
        <w:trPr>
          <w:trHeight w:val="222"/>
        </w:trPr>
        <w:tc>
          <w:tcPr>
            <w:tcW w:w="3175" w:type="dxa"/>
            <w:vAlign w:val="center"/>
          </w:tcPr>
          <w:p w14:paraId="35EA7B1D" w14:textId="77777777" w:rsidR="007B0B7A" w:rsidRPr="007B0B7A" w:rsidRDefault="007B0B7A" w:rsidP="007B0B7A">
            <w:pPr>
              <w:textAlignment w:val="baseline"/>
              <w:rPr>
                <w:color w:val="000000"/>
                <w:szCs w:val="24"/>
              </w:rPr>
            </w:pPr>
            <w:r w:rsidRPr="007B0B7A">
              <w:rPr>
                <w:color w:val="000000"/>
                <w:szCs w:val="24"/>
              </w:rPr>
              <w:t>Test Date</w:t>
            </w:r>
          </w:p>
        </w:tc>
        <w:tc>
          <w:tcPr>
            <w:tcW w:w="9423" w:type="dxa"/>
            <w:gridSpan w:val="2"/>
            <w:vAlign w:val="center"/>
          </w:tcPr>
          <w:p w14:paraId="7F81E50B" w14:textId="77777777" w:rsidR="007B0B7A" w:rsidRPr="007B0B7A" w:rsidRDefault="007B0B7A" w:rsidP="007B0B7A">
            <w:pPr>
              <w:textAlignment w:val="baseline"/>
              <w:rPr>
                <w:color w:val="000000"/>
                <w:szCs w:val="24"/>
              </w:rPr>
            </w:pPr>
            <w:r w:rsidRPr="007B0B7A">
              <w:rPr>
                <w:color w:val="000000"/>
                <w:szCs w:val="24"/>
              </w:rPr>
              <w:t>TBD</w:t>
            </w:r>
          </w:p>
        </w:tc>
      </w:tr>
      <w:tr w:rsidR="007B0B7A" w:rsidRPr="007B0B7A" w14:paraId="0A1A9133" w14:textId="77777777" w:rsidTr="008C43C0">
        <w:trPr>
          <w:trHeight w:val="222"/>
        </w:trPr>
        <w:tc>
          <w:tcPr>
            <w:tcW w:w="3175" w:type="dxa"/>
            <w:vAlign w:val="center"/>
          </w:tcPr>
          <w:p w14:paraId="784CA5F7" w14:textId="77777777" w:rsidR="007B0B7A" w:rsidRPr="007B0B7A" w:rsidRDefault="007B0B7A" w:rsidP="007B0B7A">
            <w:pPr>
              <w:textAlignment w:val="baseline"/>
              <w:rPr>
                <w:color w:val="000000"/>
                <w:szCs w:val="24"/>
              </w:rPr>
            </w:pPr>
            <w:r w:rsidRPr="007B0B7A">
              <w:rPr>
                <w:color w:val="000000"/>
                <w:szCs w:val="24"/>
              </w:rPr>
              <w:t>Special Prerequisites</w:t>
            </w:r>
          </w:p>
        </w:tc>
        <w:tc>
          <w:tcPr>
            <w:tcW w:w="9423" w:type="dxa"/>
            <w:gridSpan w:val="2"/>
            <w:vAlign w:val="center"/>
          </w:tcPr>
          <w:p w14:paraId="2F87DC48" w14:textId="77777777" w:rsidR="007B0B7A" w:rsidRPr="007B0B7A" w:rsidRDefault="007B0B7A" w:rsidP="007B0B7A">
            <w:pPr>
              <w:textAlignment w:val="baseline"/>
              <w:rPr>
                <w:color w:val="000000"/>
                <w:szCs w:val="24"/>
              </w:rPr>
            </w:pPr>
            <w:r w:rsidRPr="007B0B7A">
              <w:rPr>
                <w:color w:val="000000"/>
                <w:szCs w:val="24"/>
              </w:rPr>
              <w:t>Arm/camera and lighting source constructed and wiring connected</w:t>
            </w:r>
          </w:p>
        </w:tc>
      </w:tr>
      <w:tr w:rsidR="00267F2F" w:rsidRPr="007B0B7A" w14:paraId="28B3D890" w14:textId="77777777" w:rsidTr="008C43C0">
        <w:trPr>
          <w:trHeight w:val="692"/>
        </w:trPr>
        <w:tc>
          <w:tcPr>
            <w:tcW w:w="3175" w:type="dxa"/>
            <w:vAlign w:val="center"/>
          </w:tcPr>
          <w:p w14:paraId="3840F93D" w14:textId="77777777" w:rsidR="007B0B7A" w:rsidRPr="007B0B7A" w:rsidRDefault="007B0B7A" w:rsidP="007B0B7A">
            <w:pPr>
              <w:textAlignment w:val="baseline"/>
              <w:rPr>
                <w:color w:val="000000"/>
                <w:szCs w:val="24"/>
              </w:rPr>
            </w:pPr>
          </w:p>
          <w:p w14:paraId="2FA67D57" w14:textId="77777777" w:rsidR="007B0B7A" w:rsidRPr="007B0B7A" w:rsidRDefault="007B0B7A" w:rsidP="007B0B7A">
            <w:pPr>
              <w:textAlignment w:val="baseline"/>
              <w:rPr>
                <w:color w:val="000000"/>
                <w:szCs w:val="24"/>
              </w:rPr>
            </w:pPr>
            <w:r w:rsidRPr="007B0B7A">
              <w:rPr>
                <w:color w:val="000000"/>
                <w:szCs w:val="24"/>
              </w:rPr>
              <w:t>Step # / Action</w:t>
            </w:r>
          </w:p>
          <w:p w14:paraId="212346D4" w14:textId="77777777" w:rsidR="007B0B7A" w:rsidRPr="007B0B7A" w:rsidRDefault="007B0B7A" w:rsidP="007B0B7A">
            <w:pPr>
              <w:textAlignment w:val="baseline"/>
              <w:rPr>
                <w:color w:val="000000"/>
                <w:szCs w:val="24"/>
              </w:rPr>
            </w:pPr>
          </w:p>
        </w:tc>
        <w:tc>
          <w:tcPr>
            <w:tcW w:w="4711" w:type="dxa"/>
            <w:vAlign w:val="center"/>
          </w:tcPr>
          <w:p w14:paraId="6160ECC9" w14:textId="77777777" w:rsidR="007B0B7A" w:rsidRPr="007B0B7A" w:rsidRDefault="007B0B7A" w:rsidP="007B0B7A">
            <w:pPr>
              <w:textAlignment w:val="baseline"/>
              <w:rPr>
                <w:color w:val="000000"/>
                <w:szCs w:val="24"/>
              </w:rPr>
            </w:pPr>
          </w:p>
          <w:p w14:paraId="5E68B695" w14:textId="77777777" w:rsidR="007B0B7A" w:rsidRPr="007B0B7A" w:rsidRDefault="007B0B7A" w:rsidP="007B0B7A">
            <w:pPr>
              <w:textAlignment w:val="baseline"/>
              <w:rPr>
                <w:color w:val="000000"/>
                <w:szCs w:val="24"/>
              </w:rPr>
            </w:pPr>
            <w:r w:rsidRPr="007B0B7A">
              <w:rPr>
                <w:color w:val="000000"/>
                <w:szCs w:val="24"/>
              </w:rPr>
              <w:t>Expected Result</w:t>
            </w:r>
          </w:p>
        </w:tc>
        <w:tc>
          <w:tcPr>
            <w:tcW w:w="4711" w:type="dxa"/>
            <w:vAlign w:val="center"/>
          </w:tcPr>
          <w:p w14:paraId="72314A9E" w14:textId="77777777" w:rsidR="007B0B7A" w:rsidRPr="007B0B7A" w:rsidRDefault="007B0B7A" w:rsidP="007B0B7A">
            <w:pPr>
              <w:textAlignment w:val="baseline"/>
              <w:rPr>
                <w:color w:val="000000"/>
                <w:szCs w:val="24"/>
              </w:rPr>
            </w:pPr>
          </w:p>
          <w:p w14:paraId="68087D17" w14:textId="77777777" w:rsidR="007B0B7A" w:rsidRPr="007B0B7A" w:rsidRDefault="007B0B7A" w:rsidP="007B0B7A">
            <w:pPr>
              <w:textAlignment w:val="baseline"/>
              <w:rPr>
                <w:color w:val="000000"/>
                <w:szCs w:val="24"/>
              </w:rPr>
            </w:pPr>
            <w:r w:rsidRPr="007B0B7A">
              <w:rPr>
                <w:color w:val="000000"/>
                <w:szCs w:val="24"/>
              </w:rPr>
              <w:t>Actual Result</w:t>
            </w:r>
          </w:p>
        </w:tc>
      </w:tr>
      <w:tr w:rsidR="00267F2F" w:rsidRPr="007B0B7A" w14:paraId="50BF70AF" w14:textId="77777777" w:rsidTr="008C43C0">
        <w:trPr>
          <w:trHeight w:val="222"/>
        </w:trPr>
        <w:tc>
          <w:tcPr>
            <w:tcW w:w="3175" w:type="dxa"/>
            <w:vAlign w:val="center"/>
          </w:tcPr>
          <w:p w14:paraId="1687D3CC" w14:textId="77777777" w:rsidR="007B0B7A" w:rsidRPr="007B0B7A" w:rsidRDefault="007B0B7A" w:rsidP="007B0B7A">
            <w:pPr>
              <w:textAlignment w:val="baseline"/>
              <w:rPr>
                <w:color w:val="000000"/>
                <w:szCs w:val="24"/>
              </w:rPr>
            </w:pPr>
            <w:r w:rsidRPr="007B0B7A">
              <w:rPr>
                <w:color w:val="000000"/>
                <w:szCs w:val="24"/>
              </w:rPr>
              <w:t>Step/Action 1</w:t>
            </w:r>
          </w:p>
        </w:tc>
        <w:tc>
          <w:tcPr>
            <w:tcW w:w="4711" w:type="dxa"/>
            <w:vAlign w:val="center"/>
          </w:tcPr>
          <w:p w14:paraId="73D4F786" w14:textId="77777777" w:rsidR="007B0B7A" w:rsidRPr="007B0B7A" w:rsidRDefault="007B0B7A" w:rsidP="007B0B7A">
            <w:pPr>
              <w:textAlignment w:val="baseline"/>
              <w:rPr>
                <w:color w:val="000000"/>
                <w:szCs w:val="24"/>
              </w:rPr>
            </w:pPr>
            <w:r w:rsidRPr="007B0B7A">
              <w:rPr>
                <w:color w:val="000000"/>
                <w:szCs w:val="24"/>
              </w:rPr>
              <w:t xml:space="preserve">All wiring should lay in place without obstructing movement of the gantry. </w:t>
            </w:r>
          </w:p>
        </w:tc>
        <w:tc>
          <w:tcPr>
            <w:tcW w:w="4711" w:type="dxa"/>
            <w:vAlign w:val="center"/>
          </w:tcPr>
          <w:p w14:paraId="4C28B548" w14:textId="77777777" w:rsidR="007B0B7A" w:rsidRPr="007B0B7A" w:rsidRDefault="007B0B7A" w:rsidP="007B0B7A">
            <w:pPr>
              <w:textAlignment w:val="baseline"/>
              <w:rPr>
                <w:color w:val="000000"/>
                <w:szCs w:val="24"/>
              </w:rPr>
            </w:pPr>
            <w:r w:rsidRPr="007B0B7A">
              <w:rPr>
                <w:color w:val="000000"/>
                <w:szCs w:val="24"/>
              </w:rPr>
              <w:t>TBD</w:t>
            </w:r>
          </w:p>
        </w:tc>
      </w:tr>
      <w:tr w:rsidR="007B0B7A" w:rsidRPr="007B0B7A" w14:paraId="1F9B9972" w14:textId="77777777" w:rsidTr="008C43C0">
        <w:trPr>
          <w:trHeight w:val="222"/>
        </w:trPr>
        <w:tc>
          <w:tcPr>
            <w:tcW w:w="3175" w:type="dxa"/>
            <w:vAlign w:val="center"/>
          </w:tcPr>
          <w:p w14:paraId="5B52C822" w14:textId="77777777" w:rsidR="007B0B7A" w:rsidRPr="007B0B7A" w:rsidRDefault="007B0B7A" w:rsidP="007B0B7A">
            <w:pPr>
              <w:textAlignment w:val="baseline"/>
              <w:rPr>
                <w:color w:val="000000"/>
                <w:szCs w:val="24"/>
              </w:rPr>
            </w:pPr>
          </w:p>
          <w:p w14:paraId="11D4A309" w14:textId="77777777" w:rsidR="007B0B7A" w:rsidRPr="007B0B7A" w:rsidRDefault="007B0B7A" w:rsidP="007B0B7A">
            <w:pPr>
              <w:textAlignment w:val="baseline"/>
              <w:rPr>
                <w:color w:val="000000"/>
                <w:szCs w:val="24"/>
              </w:rPr>
            </w:pPr>
            <w:r w:rsidRPr="007B0B7A">
              <w:rPr>
                <w:color w:val="000000"/>
                <w:szCs w:val="24"/>
              </w:rPr>
              <w:t>Test Case Passed YES</w:t>
            </w:r>
          </w:p>
        </w:tc>
        <w:tc>
          <w:tcPr>
            <w:tcW w:w="9423" w:type="dxa"/>
            <w:gridSpan w:val="2"/>
            <w:vAlign w:val="center"/>
          </w:tcPr>
          <w:p w14:paraId="257F4C37" w14:textId="77777777" w:rsidR="007B0B7A" w:rsidRPr="007B0B7A" w:rsidRDefault="007B0B7A" w:rsidP="007B0B7A">
            <w:pPr>
              <w:textAlignment w:val="baseline"/>
              <w:rPr>
                <w:color w:val="000000"/>
                <w:szCs w:val="24"/>
              </w:rPr>
            </w:pPr>
            <w:r w:rsidRPr="007B0B7A">
              <w:rPr>
                <w:color w:val="000000"/>
                <w:szCs w:val="24"/>
              </w:rPr>
              <w:t xml:space="preserve">Test Case </w:t>
            </w:r>
          </w:p>
        </w:tc>
      </w:tr>
      <w:tr w:rsidR="007B0B7A" w:rsidRPr="007B0B7A" w14:paraId="76AFA759" w14:textId="77777777" w:rsidTr="008C43C0">
        <w:trPr>
          <w:trHeight w:val="649"/>
        </w:trPr>
        <w:tc>
          <w:tcPr>
            <w:tcW w:w="3175" w:type="dxa"/>
            <w:vAlign w:val="center"/>
          </w:tcPr>
          <w:p w14:paraId="2F5A7E7C" w14:textId="77777777" w:rsidR="007B0B7A" w:rsidRPr="007B0B7A" w:rsidRDefault="007B0B7A" w:rsidP="007B0B7A">
            <w:pPr>
              <w:textAlignment w:val="baseline"/>
              <w:rPr>
                <w:color w:val="000000"/>
                <w:szCs w:val="24"/>
              </w:rPr>
            </w:pPr>
          </w:p>
          <w:p w14:paraId="3DB32D3E" w14:textId="77777777" w:rsidR="007B0B7A" w:rsidRPr="007B0B7A" w:rsidRDefault="007B0B7A" w:rsidP="007B0B7A">
            <w:pPr>
              <w:textAlignment w:val="baseline"/>
              <w:rPr>
                <w:color w:val="000000"/>
                <w:szCs w:val="24"/>
              </w:rPr>
            </w:pPr>
            <w:r w:rsidRPr="007B0B7A">
              <w:rPr>
                <w:color w:val="000000"/>
                <w:szCs w:val="24"/>
              </w:rPr>
              <w:t>Comments:</w:t>
            </w:r>
          </w:p>
          <w:p w14:paraId="1DDB8755" w14:textId="77777777" w:rsidR="007B0B7A" w:rsidRPr="007B0B7A" w:rsidRDefault="007B0B7A" w:rsidP="007B0B7A">
            <w:pPr>
              <w:textAlignment w:val="baseline"/>
              <w:rPr>
                <w:color w:val="000000"/>
                <w:szCs w:val="24"/>
              </w:rPr>
            </w:pPr>
          </w:p>
        </w:tc>
        <w:tc>
          <w:tcPr>
            <w:tcW w:w="9423" w:type="dxa"/>
            <w:gridSpan w:val="2"/>
            <w:vAlign w:val="center"/>
          </w:tcPr>
          <w:p w14:paraId="09E37943" w14:textId="77777777" w:rsidR="007B0B7A" w:rsidRPr="007B0B7A" w:rsidRDefault="007B0B7A" w:rsidP="007B0B7A">
            <w:pPr>
              <w:textAlignment w:val="baseline"/>
              <w:rPr>
                <w:color w:val="000000"/>
                <w:szCs w:val="24"/>
              </w:rPr>
            </w:pPr>
          </w:p>
        </w:tc>
      </w:tr>
    </w:tbl>
    <w:p w14:paraId="4BB40162" w14:textId="77777777" w:rsidR="007B0B7A" w:rsidRPr="007B0B7A" w:rsidRDefault="007B0B7A" w:rsidP="007B0B7A">
      <w:pPr>
        <w:textAlignment w:val="baseline"/>
        <w:rPr>
          <w:color w:val="000000"/>
          <w:szCs w:val="24"/>
        </w:rPr>
      </w:pPr>
    </w:p>
    <w:p w14:paraId="3097DC73" w14:textId="77777777" w:rsidR="007B0B7A" w:rsidRDefault="007B0B7A" w:rsidP="00C833C2">
      <w:pPr>
        <w:textAlignment w:val="baseline"/>
        <w:rPr>
          <w:color w:val="000000"/>
          <w:szCs w:val="24"/>
        </w:rPr>
      </w:pPr>
    </w:p>
    <w:p w14:paraId="4CF0FEEB" w14:textId="77777777" w:rsidR="007B0B7A" w:rsidRDefault="007B0B7A" w:rsidP="00C833C2">
      <w:pPr>
        <w:textAlignment w:val="baseline"/>
        <w:rPr>
          <w:color w:val="000000"/>
          <w:szCs w:val="24"/>
        </w:rPr>
      </w:pPr>
    </w:p>
    <w:p w14:paraId="4C5BA65A" w14:textId="77777777" w:rsidR="00C833C2" w:rsidRDefault="00C833C2" w:rsidP="00C833C2">
      <w:pPr>
        <w:textAlignment w:val="baseline"/>
        <w:rPr>
          <w:color w:val="000000"/>
          <w:szCs w:val="24"/>
        </w:rPr>
      </w:pPr>
    </w:p>
    <w:p w14:paraId="38D9E976" w14:textId="77777777" w:rsidR="00C833C2" w:rsidRPr="00C64059" w:rsidRDefault="00C833C2" w:rsidP="00C833C2">
      <w:pPr>
        <w:textAlignment w:val="baseline"/>
        <w:rPr>
          <w:color w:val="000000"/>
          <w:szCs w:val="24"/>
        </w:rPr>
      </w:pPr>
    </w:p>
    <w:p w14:paraId="1F7E10B8" w14:textId="77777777" w:rsidR="00267F2F" w:rsidRDefault="00267F2F">
      <w:pPr>
        <w:jc w:val="left"/>
        <w:rPr>
          <w:b/>
          <w:sz w:val="32"/>
          <w:szCs w:val="28"/>
        </w:rPr>
      </w:pPr>
      <w:r>
        <w:br w:type="page"/>
      </w:r>
    </w:p>
    <w:p w14:paraId="1ADE1967" w14:textId="7A7CC427" w:rsidR="00C833C2" w:rsidRDefault="00C833C2">
      <w:pPr>
        <w:pStyle w:val="Heading2"/>
      </w:pPr>
      <w:bookmarkStart w:id="500" w:name="_Toc434233448"/>
      <w:r>
        <w:t>Propulsion</w:t>
      </w:r>
      <w:bookmarkEnd w:id="500"/>
      <w:r>
        <w:t xml:space="preserve"> </w:t>
      </w:r>
    </w:p>
    <w:p w14:paraId="55814D79" w14:textId="77777777" w:rsidR="00C833C2" w:rsidRDefault="00C833C2" w:rsidP="00C833C2">
      <w:pPr>
        <w:textAlignment w:val="baseline"/>
        <w:rPr>
          <w:color w:val="000000"/>
          <w:szCs w:val="24"/>
        </w:rPr>
      </w:pPr>
      <w:r w:rsidRPr="00C64059">
        <w:rPr>
          <w:color w:val="000000"/>
          <w:szCs w:val="24"/>
        </w:rPr>
        <w:t>Kevin Houston</w:t>
      </w:r>
    </w:p>
    <w:p w14:paraId="70FE3587" w14:textId="77777777" w:rsidR="00FA6E33" w:rsidRDefault="00FA6E33" w:rsidP="00C833C2">
      <w:pPr>
        <w:textAlignment w:val="baseline"/>
        <w:rPr>
          <w:color w:val="000000"/>
          <w:szCs w:val="24"/>
        </w:rPr>
      </w:pPr>
    </w:p>
    <w:p w14:paraId="6D4CF5A7" w14:textId="77777777" w:rsidR="00FA6E33" w:rsidRDefault="00FA6E33" w:rsidP="00FA6E33"/>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6"/>
        <w:gridCol w:w="4577"/>
        <w:gridCol w:w="4577"/>
      </w:tblGrid>
      <w:tr w:rsidR="00FA6E33" w14:paraId="13FDC73B" w14:textId="77777777" w:rsidTr="0016123D">
        <w:trPr>
          <w:trHeight w:val="280"/>
        </w:trPr>
        <w:tc>
          <w:tcPr>
            <w:tcW w:w="2360" w:type="dxa"/>
            <w:vAlign w:val="center"/>
          </w:tcPr>
          <w:p w14:paraId="3C78EE3F" w14:textId="77777777" w:rsidR="00FA6E33" w:rsidRDefault="00FA6E33" w:rsidP="00891C7E">
            <w:r>
              <w:t>Test Case ID / Name</w:t>
            </w:r>
          </w:p>
        </w:tc>
        <w:tc>
          <w:tcPr>
            <w:tcW w:w="7000" w:type="dxa"/>
            <w:gridSpan w:val="2"/>
            <w:vAlign w:val="center"/>
          </w:tcPr>
          <w:p w14:paraId="0658B3FE" w14:textId="77777777" w:rsidR="00FA6E33" w:rsidRDefault="00FA6E33" w:rsidP="00891C7E">
            <w:r>
              <w:rPr>
                <w:b/>
              </w:rPr>
              <w:t>Test 1: 360 Degree Turn Torque</w:t>
            </w:r>
          </w:p>
        </w:tc>
      </w:tr>
      <w:tr w:rsidR="00FA6E33" w14:paraId="01C577D3" w14:textId="77777777" w:rsidTr="0016123D">
        <w:trPr>
          <w:trHeight w:val="280"/>
        </w:trPr>
        <w:tc>
          <w:tcPr>
            <w:tcW w:w="2360" w:type="dxa"/>
            <w:vAlign w:val="center"/>
          </w:tcPr>
          <w:p w14:paraId="09D0DF81" w14:textId="77777777" w:rsidR="00FA6E33" w:rsidRDefault="00FA6E33" w:rsidP="00891C7E">
            <w:r>
              <w:t>Date Created</w:t>
            </w:r>
          </w:p>
        </w:tc>
        <w:tc>
          <w:tcPr>
            <w:tcW w:w="7000" w:type="dxa"/>
            <w:gridSpan w:val="2"/>
            <w:vAlign w:val="center"/>
          </w:tcPr>
          <w:p w14:paraId="2D1B0CC4" w14:textId="77777777" w:rsidR="00FA6E33" w:rsidRDefault="00FA6E33" w:rsidP="00891C7E">
            <w:r>
              <w:t>10/30/2015</w:t>
            </w:r>
          </w:p>
        </w:tc>
      </w:tr>
      <w:tr w:rsidR="00FA6E33" w14:paraId="1148A4BE" w14:textId="77777777" w:rsidTr="0016123D">
        <w:trPr>
          <w:trHeight w:val="280"/>
        </w:trPr>
        <w:tc>
          <w:tcPr>
            <w:tcW w:w="2360" w:type="dxa"/>
            <w:vAlign w:val="center"/>
          </w:tcPr>
          <w:p w14:paraId="0F928B1C" w14:textId="77777777" w:rsidR="00FA6E33" w:rsidRDefault="00FA6E33" w:rsidP="00891C7E">
            <w:r>
              <w:t>Created By</w:t>
            </w:r>
          </w:p>
        </w:tc>
        <w:tc>
          <w:tcPr>
            <w:tcW w:w="7000" w:type="dxa"/>
            <w:gridSpan w:val="2"/>
            <w:vAlign w:val="center"/>
          </w:tcPr>
          <w:p w14:paraId="03EF6029" w14:textId="77777777" w:rsidR="00FA6E33" w:rsidRDefault="00FA6E33" w:rsidP="00891C7E">
            <w:r>
              <w:t>Kevin Houston</w:t>
            </w:r>
          </w:p>
        </w:tc>
      </w:tr>
      <w:tr w:rsidR="00FA6E33" w14:paraId="06D5F856" w14:textId="77777777" w:rsidTr="0016123D">
        <w:trPr>
          <w:trHeight w:val="280"/>
        </w:trPr>
        <w:tc>
          <w:tcPr>
            <w:tcW w:w="2360" w:type="dxa"/>
            <w:vAlign w:val="center"/>
          </w:tcPr>
          <w:p w14:paraId="2AE4C812" w14:textId="77777777" w:rsidR="00FA6E33" w:rsidRDefault="00FA6E33" w:rsidP="00891C7E">
            <w:r>
              <w:t>Tester ID / Name</w:t>
            </w:r>
          </w:p>
        </w:tc>
        <w:tc>
          <w:tcPr>
            <w:tcW w:w="7000" w:type="dxa"/>
            <w:gridSpan w:val="2"/>
            <w:vAlign w:val="center"/>
          </w:tcPr>
          <w:p w14:paraId="25DC131D" w14:textId="77777777" w:rsidR="00FA6E33" w:rsidRDefault="00FA6E33" w:rsidP="00891C7E">
            <w:r>
              <w:t>caoimhin/Kevin Houston</w:t>
            </w:r>
          </w:p>
        </w:tc>
      </w:tr>
      <w:tr w:rsidR="00FA6E33" w14:paraId="77D8910D" w14:textId="77777777" w:rsidTr="0016123D">
        <w:trPr>
          <w:trHeight w:val="280"/>
        </w:trPr>
        <w:tc>
          <w:tcPr>
            <w:tcW w:w="2360" w:type="dxa"/>
            <w:vAlign w:val="center"/>
          </w:tcPr>
          <w:p w14:paraId="59A4A294" w14:textId="77777777" w:rsidR="00FA6E33" w:rsidRDefault="00FA6E33" w:rsidP="00891C7E">
            <w:r>
              <w:t>Test Date</w:t>
            </w:r>
          </w:p>
        </w:tc>
        <w:tc>
          <w:tcPr>
            <w:tcW w:w="7000" w:type="dxa"/>
            <w:gridSpan w:val="2"/>
            <w:vAlign w:val="center"/>
          </w:tcPr>
          <w:p w14:paraId="1BFDEF78" w14:textId="77777777" w:rsidR="00FA6E33" w:rsidRDefault="00FA6E33" w:rsidP="00891C7E">
            <w:r>
              <w:t>TBD</w:t>
            </w:r>
          </w:p>
        </w:tc>
      </w:tr>
      <w:tr w:rsidR="00FA6E33" w14:paraId="19E0D2FA" w14:textId="77777777" w:rsidTr="0016123D">
        <w:trPr>
          <w:trHeight w:val="280"/>
        </w:trPr>
        <w:tc>
          <w:tcPr>
            <w:tcW w:w="2360" w:type="dxa"/>
            <w:vAlign w:val="center"/>
          </w:tcPr>
          <w:p w14:paraId="4A41A458" w14:textId="77777777" w:rsidR="00FA6E33" w:rsidRDefault="00FA6E33" w:rsidP="00891C7E">
            <w:r>
              <w:t>Special Prerequisites</w:t>
            </w:r>
          </w:p>
        </w:tc>
        <w:tc>
          <w:tcPr>
            <w:tcW w:w="7000" w:type="dxa"/>
            <w:gridSpan w:val="2"/>
            <w:vAlign w:val="center"/>
          </w:tcPr>
          <w:p w14:paraId="534AB14A" w14:textId="77777777" w:rsidR="00FA6E33" w:rsidRDefault="00FA6E33" w:rsidP="00891C7E"/>
          <w:p w14:paraId="73803E3E" w14:textId="77777777" w:rsidR="00FA6E33" w:rsidRDefault="00FA6E33" w:rsidP="00891C7E">
            <w:r>
              <w:t>Need multiple parts</w:t>
            </w:r>
          </w:p>
        </w:tc>
      </w:tr>
      <w:tr w:rsidR="00FA6E33" w14:paraId="39D551F3" w14:textId="77777777" w:rsidTr="0016123D">
        <w:trPr>
          <w:trHeight w:val="280"/>
        </w:trPr>
        <w:tc>
          <w:tcPr>
            <w:tcW w:w="2360" w:type="dxa"/>
            <w:vAlign w:val="center"/>
          </w:tcPr>
          <w:p w14:paraId="610A7D70" w14:textId="77777777" w:rsidR="00FA6E33" w:rsidRDefault="00FA6E33" w:rsidP="00891C7E"/>
          <w:p w14:paraId="6A7B0980" w14:textId="77777777" w:rsidR="00FA6E33" w:rsidRDefault="00FA6E33" w:rsidP="00891C7E">
            <w:r>
              <w:t>Step # / Action</w:t>
            </w:r>
          </w:p>
          <w:p w14:paraId="0D286F36" w14:textId="77777777" w:rsidR="00FA6E33" w:rsidRDefault="00FA6E33" w:rsidP="00891C7E"/>
        </w:tc>
        <w:tc>
          <w:tcPr>
            <w:tcW w:w="3500" w:type="dxa"/>
            <w:vAlign w:val="center"/>
          </w:tcPr>
          <w:p w14:paraId="633F19D2" w14:textId="77777777" w:rsidR="00FA6E33" w:rsidRDefault="00FA6E33" w:rsidP="00891C7E">
            <w:pPr>
              <w:jc w:val="left"/>
            </w:pPr>
            <w:r>
              <w:t>Expected Result</w:t>
            </w:r>
          </w:p>
        </w:tc>
        <w:tc>
          <w:tcPr>
            <w:tcW w:w="3500" w:type="dxa"/>
            <w:vAlign w:val="center"/>
          </w:tcPr>
          <w:p w14:paraId="06CE77C4" w14:textId="77777777" w:rsidR="00FA6E33" w:rsidRDefault="00FA6E33" w:rsidP="00891C7E">
            <w:pPr>
              <w:jc w:val="left"/>
            </w:pPr>
            <w:r>
              <w:t>Actual Result</w:t>
            </w:r>
          </w:p>
        </w:tc>
      </w:tr>
      <w:tr w:rsidR="00FA6E33" w14:paraId="0049AFCA" w14:textId="77777777" w:rsidTr="0016123D">
        <w:trPr>
          <w:trHeight w:val="280"/>
        </w:trPr>
        <w:tc>
          <w:tcPr>
            <w:tcW w:w="2360" w:type="dxa"/>
            <w:vAlign w:val="center"/>
          </w:tcPr>
          <w:p w14:paraId="47B5B683" w14:textId="77777777" w:rsidR="00FA6E33" w:rsidRDefault="00FA6E33" w:rsidP="00891C7E">
            <w:r>
              <w:t xml:space="preserve">Step/Action 1 </w:t>
            </w:r>
          </w:p>
        </w:tc>
        <w:tc>
          <w:tcPr>
            <w:tcW w:w="3500" w:type="dxa"/>
            <w:vAlign w:val="center"/>
          </w:tcPr>
          <w:p w14:paraId="21279443" w14:textId="77777777" w:rsidR="00FA6E33" w:rsidRDefault="00FA6E33" w:rsidP="00891C7E">
            <w:r>
              <w:t>Complete wheel arrangement with bottom level of chassis</w:t>
            </w:r>
          </w:p>
        </w:tc>
        <w:tc>
          <w:tcPr>
            <w:tcW w:w="3500" w:type="dxa"/>
            <w:vAlign w:val="center"/>
          </w:tcPr>
          <w:p w14:paraId="066F8B8F" w14:textId="77777777" w:rsidR="00FA6E33" w:rsidRDefault="00FA6E33" w:rsidP="00891C7E">
            <w:r>
              <w:t>TBD</w:t>
            </w:r>
          </w:p>
        </w:tc>
      </w:tr>
      <w:tr w:rsidR="00FA6E33" w14:paraId="49108080" w14:textId="77777777" w:rsidTr="0016123D">
        <w:trPr>
          <w:trHeight w:val="280"/>
        </w:trPr>
        <w:tc>
          <w:tcPr>
            <w:tcW w:w="2360" w:type="dxa"/>
            <w:vAlign w:val="center"/>
          </w:tcPr>
          <w:p w14:paraId="25E98CC2" w14:textId="77777777" w:rsidR="00FA6E33" w:rsidRDefault="00FA6E33" w:rsidP="00891C7E">
            <w:r>
              <w:t>Step/Action 2</w:t>
            </w:r>
          </w:p>
        </w:tc>
        <w:tc>
          <w:tcPr>
            <w:tcW w:w="3500" w:type="dxa"/>
            <w:vAlign w:val="center"/>
          </w:tcPr>
          <w:p w14:paraId="0BC9C70C" w14:textId="77777777" w:rsidR="00FA6E33" w:rsidRDefault="00FA6E33" w:rsidP="00891C7E">
            <w:r>
              <w:t>Apply predicted weight on chassis</w:t>
            </w:r>
          </w:p>
        </w:tc>
        <w:tc>
          <w:tcPr>
            <w:tcW w:w="3500" w:type="dxa"/>
            <w:vAlign w:val="center"/>
          </w:tcPr>
          <w:p w14:paraId="56E5CDAE" w14:textId="77777777" w:rsidR="00FA6E33" w:rsidRDefault="00FA6E33" w:rsidP="00891C7E">
            <w:pPr>
              <w:jc w:val="left"/>
            </w:pPr>
            <w:r>
              <w:t>TBD</w:t>
            </w:r>
          </w:p>
        </w:tc>
      </w:tr>
      <w:tr w:rsidR="00FA6E33" w14:paraId="03AFD392" w14:textId="77777777" w:rsidTr="0016123D">
        <w:trPr>
          <w:trHeight w:val="280"/>
        </w:trPr>
        <w:tc>
          <w:tcPr>
            <w:tcW w:w="2360" w:type="dxa"/>
            <w:vAlign w:val="center"/>
          </w:tcPr>
          <w:p w14:paraId="191E84BF" w14:textId="77777777" w:rsidR="00FA6E33" w:rsidRDefault="00FA6E33" w:rsidP="00891C7E">
            <w:r>
              <w:t>Step/Action 3</w:t>
            </w:r>
          </w:p>
        </w:tc>
        <w:tc>
          <w:tcPr>
            <w:tcW w:w="3500" w:type="dxa"/>
            <w:vAlign w:val="center"/>
          </w:tcPr>
          <w:p w14:paraId="42D7497C" w14:textId="77777777" w:rsidR="00FA6E33" w:rsidRDefault="00FA6E33" w:rsidP="00891C7E">
            <w:r>
              <w:t>Use hanging scale and string to pull chassis around 360 degrees</w:t>
            </w:r>
          </w:p>
        </w:tc>
        <w:tc>
          <w:tcPr>
            <w:tcW w:w="3500" w:type="dxa"/>
            <w:vAlign w:val="center"/>
          </w:tcPr>
          <w:p w14:paraId="582AF96E" w14:textId="77777777" w:rsidR="00FA6E33" w:rsidRDefault="00FA6E33" w:rsidP="00891C7E">
            <w:pPr>
              <w:jc w:val="left"/>
            </w:pPr>
          </w:p>
        </w:tc>
      </w:tr>
      <w:tr w:rsidR="00FA6E33" w14:paraId="5D13C93B" w14:textId="77777777" w:rsidTr="0016123D">
        <w:trPr>
          <w:trHeight w:val="280"/>
        </w:trPr>
        <w:tc>
          <w:tcPr>
            <w:tcW w:w="2360" w:type="dxa"/>
            <w:vAlign w:val="center"/>
          </w:tcPr>
          <w:p w14:paraId="0B543D04" w14:textId="77777777" w:rsidR="00FA6E33" w:rsidRDefault="00FA6E33" w:rsidP="00891C7E">
            <w:r>
              <w:t>Step/Action 4</w:t>
            </w:r>
          </w:p>
        </w:tc>
        <w:tc>
          <w:tcPr>
            <w:tcW w:w="3500" w:type="dxa"/>
            <w:vAlign w:val="center"/>
          </w:tcPr>
          <w:p w14:paraId="39B5860A" w14:textId="77777777" w:rsidR="00FA6E33" w:rsidRDefault="00FA6E33" w:rsidP="00891C7E">
            <w:r>
              <w:t>Observe force needed in order to accomplish the turn.</w:t>
            </w:r>
          </w:p>
        </w:tc>
        <w:tc>
          <w:tcPr>
            <w:tcW w:w="3500" w:type="dxa"/>
            <w:vAlign w:val="center"/>
          </w:tcPr>
          <w:p w14:paraId="03E40155" w14:textId="77777777" w:rsidR="00FA6E33" w:rsidRDefault="00FA6E33" w:rsidP="00891C7E">
            <w:pPr>
              <w:jc w:val="left"/>
            </w:pPr>
          </w:p>
        </w:tc>
      </w:tr>
      <w:tr w:rsidR="00FA6E33" w14:paraId="09704DB3" w14:textId="77777777" w:rsidTr="0016123D">
        <w:trPr>
          <w:trHeight w:val="280"/>
        </w:trPr>
        <w:tc>
          <w:tcPr>
            <w:tcW w:w="2360" w:type="dxa"/>
            <w:vAlign w:val="center"/>
          </w:tcPr>
          <w:p w14:paraId="5B1BD4D8" w14:textId="77777777" w:rsidR="00FA6E33" w:rsidRDefault="00FA6E33" w:rsidP="00891C7E"/>
          <w:p w14:paraId="55C13856" w14:textId="77777777" w:rsidR="00FA6E33" w:rsidRDefault="00FA6E33" w:rsidP="00891C7E">
            <w:r>
              <w:t xml:space="preserve">Test Case Passed </w:t>
            </w:r>
            <w:r>
              <w:rPr>
                <w:color w:val="00B050"/>
                <w:sz w:val="28"/>
                <w:szCs w:val="28"/>
              </w:rPr>
              <w:t>YES/NO</w:t>
            </w:r>
          </w:p>
        </w:tc>
        <w:tc>
          <w:tcPr>
            <w:tcW w:w="7000" w:type="dxa"/>
            <w:gridSpan w:val="2"/>
            <w:vAlign w:val="center"/>
          </w:tcPr>
          <w:p w14:paraId="709B1B39" w14:textId="77777777" w:rsidR="00FA6E33" w:rsidRDefault="00FA6E33" w:rsidP="00891C7E">
            <w:r>
              <w:t xml:space="preserve">Test Case </w:t>
            </w:r>
          </w:p>
        </w:tc>
      </w:tr>
      <w:tr w:rsidR="00FA6E33" w14:paraId="48A7B3F6" w14:textId="77777777" w:rsidTr="0016123D">
        <w:trPr>
          <w:trHeight w:val="280"/>
        </w:trPr>
        <w:tc>
          <w:tcPr>
            <w:tcW w:w="2360" w:type="dxa"/>
            <w:vAlign w:val="center"/>
          </w:tcPr>
          <w:p w14:paraId="34618666" w14:textId="77777777" w:rsidR="00FA6E33" w:rsidRDefault="00FA6E33" w:rsidP="00891C7E"/>
          <w:p w14:paraId="1C6DBDA4" w14:textId="77777777" w:rsidR="00FA6E33" w:rsidRDefault="00FA6E33" w:rsidP="00891C7E">
            <w:r>
              <w:t>Comments:</w:t>
            </w:r>
          </w:p>
          <w:p w14:paraId="3910F41A" w14:textId="77777777" w:rsidR="00FA6E33" w:rsidRDefault="00FA6E33" w:rsidP="00891C7E"/>
        </w:tc>
        <w:tc>
          <w:tcPr>
            <w:tcW w:w="7000" w:type="dxa"/>
            <w:gridSpan w:val="2"/>
            <w:vAlign w:val="center"/>
          </w:tcPr>
          <w:p w14:paraId="5A7153C6" w14:textId="77777777" w:rsidR="00FA6E33" w:rsidRDefault="00FA6E33" w:rsidP="00891C7E"/>
        </w:tc>
      </w:tr>
    </w:tbl>
    <w:p w14:paraId="64AFC6D2" w14:textId="77777777" w:rsidR="00FA6E33" w:rsidRDefault="00FA6E33" w:rsidP="00FA6E33"/>
    <w:p w14:paraId="466B5A0E" w14:textId="77777777" w:rsidR="00FA6E33" w:rsidRDefault="00FA6E33" w:rsidP="00FA6E33"/>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6"/>
        <w:gridCol w:w="4577"/>
        <w:gridCol w:w="4577"/>
      </w:tblGrid>
      <w:tr w:rsidR="00FA6E33" w14:paraId="5CB6AA67" w14:textId="77777777" w:rsidTr="0016123D">
        <w:trPr>
          <w:trHeight w:val="280"/>
        </w:trPr>
        <w:tc>
          <w:tcPr>
            <w:tcW w:w="2360" w:type="dxa"/>
            <w:vAlign w:val="center"/>
          </w:tcPr>
          <w:p w14:paraId="1F6A96EA" w14:textId="77777777" w:rsidR="00FA6E33" w:rsidRDefault="00FA6E33" w:rsidP="00891C7E">
            <w:r>
              <w:t>Test Case ID / Name</w:t>
            </w:r>
          </w:p>
        </w:tc>
        <w:tc>
          <w:tcPr>
            <w:tcW w:w="7000" w:type="dxa"/>
            <w:gridSpan w:val="2"/>
            <w:vAlign w:val="center"/>
          </w:tcPr>
          <w:p w14:paraId="572C61F4" w14:textId="77777777" w:rsidR="00FA6E33" w:rsidRDefault="00FA6E33" w:rsidP="00891C7E">
            <w:r>
              <w:rPr>
                <w:b/>
              </w:rPr>
              <w:t>Test 2: Test Motor Reverse Torque</w:t>
            </w:r>
          </w:p>
        </w:tc>
      </w:tr>
      <w:tr w:rsidR="00FA6E33" w14:paraId="2797D0EA" w14:textId="77777777" w:rsidTr="0016123D">
        <w:trPr>
          <w:trHeight w:val="280"/>
        </w:trPr>
        <w:tc>
          <w:tcPr>
            <w:tcW w:w="2360" w:type="dxa"/>
            <w:vAlign w:val="center"/>
          </w:tcPr>
          <w:p w14:paraId="66B4064F" w14:textId="77777777" w:rsidR="00FA6E33" w:rsidRDefault="00FA6E33" w:rsidP="00891C7E">
            <w:r>
              <w:t>Date Created</w:t>
            </w:r>
          </w:p>
        </w:tc>
        <w:tc>
          <w:tcPr>
            <w:tcW w:w="7000" w:type="dxa"/>
            <w:gridSpan w:val="2"/>
            <w:vAlign w:val="center"/>
          </w:tcPr>
          <w:p w14:paraId="2362FD30" w14:textId="77777777" w:rsidR="00FA6E33" w:rsidRDefault="00FA6E33" w:rsidP="00891C7E">
            <w:r>
              <w:t>10/30/2015</w:t>
            </w:r>
          </w:p>
        </w:tc>
      </w:tr>
      <w:tr w:rsidR="00FA6E33" w14:paraId="68CD9947" w14:textId="77777777" w:rsidTr="0016123D">
        <w:trPr>
          <w:trHeight w:val="280"/>
        </w:trPr>
        <w:tc>
          <w:tcPr>
            <w:tcW w:w="2360" w:type="dxa"/>
            <w:vAlign w:val="center"/>
          </w:tcPr>
          <w:p w14:paraId="06365683" w14:textId="77777777" w:rsidR="00FA6E33" w:rsidRDefault="00FA6E33" w:rsidP="00891C7E">
            <w:r>
              <w:t>Created By</w:t>
            </w:r>
          </w:p>
        </w:tc>
        <w:tc>
          <w:tcPr>
            <w:tcW w:w="7000" w:type="dxa"/>
            <w:gridSpan w:val="2"/>
            <w:vAlign w:val="center"/>
          </w:tcPr>
          <w:p w14:paraId="6DA18739" w14:textId="77777777" w:rsidR="00FA6E33" w:rsidRDefault="00FA6E33" w:rsidP="00891C7E">
            <w:r>
              <w:t>Kevin Houston</w:t>
            </w:r>
          </w:p>
        </w:tc>
      </w:tr>
      <w:tr w:rsidR="00FA6E33" w14:paraId="0EC44A47" w14:textId="77777777" w:rsidTr="0016123D">
        <w:trPr>
          <w:trHeight w:val="280"/>
        </w:trPr>
        <w:tc>
          <w:tcPr>
            <w:tcW w:w="2360" w:type="dxa"/>
            <w:vAlign w:val="center"/>
          </w:tcPr>
          <w:p w14:paraId="327E377F" w14:textId="77777777" w:rsidR="00FA6E33" w:rsidRDefault="00FA6E33" w:rsidP="00891C7E">
            <w:r>
              <w:t>Tester ID / Name</w:t>
            </w:r>
          </w:p>
        </w:tc>
        <w:tc>
          <w:tcPr>
            <w:tcW w:w="7000" w:type="dxa"/>
            <w:gridSpan w:val="2"/>
            <w:vAlign w:val="center"/>
          </w:tcPr>
          <w:p w14:paraId="2F23E2E5" w14:textId="77777777" w:rsidR="00FA6E33" w:rsidRDefault="00FA6E33" w:rsidP="00891C7E">
            <w:r>
              <w:t>caoimhin/Kevin Houston</w:t>
            </w:r>
          </w:p>
        </w:tc>
      </w:tr>
      <w:tr w:rsidR="00FA6E33" w14:paraId="2266C2F4" w14:textId="77777777" w:rsidTr="0016123D">
        <w:trPr>
          <w:trHeight w:val="280"/>
        </w:trPr>
        <w:tc>
          <w:tcPr>
            <w:tcW w:w="2360" w:type="dxa"/>
            <w:vAlign w:val="center"/>
          </w:tcPr>
          <w:p w14:paraId="1B624C87" w14:textId="77777777" w:rsidR="00FA6E33" w:rsidRDefault="00FA6E33" w:rsidP="00891C7E">
            <w:r>
              <w:t>Test Date</w:t>
            </w:r>
          </w:p>
        </w:tc>
        <w:tc>
          <w:tcPr>
            <w:tcW w:w="7000" w:type="dxa"/>
            <w:gridSpan w:val="2"/>
            <w:vAlign w:val="center"/>
          </w:tcPr>
          <w:p w14:paraId="251E9C81" w14:textId="77777777" w:rsidR="00FA6E33" w:rsidRDefault="00FA6E33" w:rsidP="00891C7E">
            <w:r>
              <w:t>TBD</w:t>
            </w:r>
          </w:p>
        </w:tc>
      </w:tr>
      <w:tr w:rsidR="00FA6E33" w14:paraId="2EABFCB3" w14:textId="77777777" w:rsidTr="0016123D">
        <w:trPr>
          <w:trHeight w:val="280"/>
        </w:trPr>
        <w:tc>
          <w:tcPr>
            <w:tcW w:w="2360" w:type="dxa"/>
            <w:vAlign w:val="center"/>
          </w:tcPr>
          <w:p w14:paraId="5B51C60F" w14:textId="77777777" w:rsidR="00FA6E33" w:rsidRDefault="00FA6E33" w:rsidP="00891C7E">
            <w:r>
              <w:t>Special Prerequisites</w:t>
            </w:r>
          </w:p>
        </w:tc>
        <w:tc>
          <w:tcPr>
            <w:tcW w:w="7000" w:type="dxa"/>
            <w:gridSpan w:val="2"/>
            <w:vAlign w:val="center"/>
          </w:tcPr>
          <w:p w14:paraId="6B2808DC" w14:textId="77777777" w:rsidR="00FA6E33" w:rsidRDefault="00FA6E33" w:rsidP="00891C7E">
            <w:r>
              <w:t>BBB should be connected to the RioRand</w:t>
            </w:r>
          </w:p>
          <w:p w14:paraId="79E8D0D6" w14:textId="77777777" w:rsidR="00FA6E33" w:rsidRDefault="00FA6E33" w:rsidP="00891C7E">
            <w:r>
              <w:t>BBB should send pwm signals to the RioRand to reverse the current</w:t>
            </w:r>
          </w:p>
          <w:p w14:paraId="73A097C0" w14:textId="77777777" w:rsidR="00FA6E33" w:rsidRDefault="00FA6E33" w:rsidP="00891C7E">
            <w:r>
              <w:t>in the motor.</w:t>
            </w:r>
          </w:p>
          <w:p w14:paraId="72EAA43F" w14:textId="77777777" w:rsidR="00FA6E33" w:rsidRDefault="00FA6E33" w:rsidP="00891C7E">
            <w:r>
              <w:t>Verify weight pulled/torque using hanging scale.</w:t>
            </w:r>
          </w:p>
        </w:tc>
      </w:tr>
      <w:tr w:rsidR="00FA6E33" w14:paraId="554DD2FD" w14:textId="77777777" w:rsidTr="0016123D">
        <w:trPr>
          <w:trHeight w:val="280"/>
        </w:trPr>
        <w:tc>
          <w:tcPr>
            <w:tcW w:w="2360" w:type="dxa"/>
            <w:vAlign w:val="center"/>
          </w:tcPr>
          <w:p w14:paraId="170A2397" w14:textId="77777777" w:rsidR="00FA6E33" w:rsidRDefault="00FA6E33" w:rsidP="00891C7E"/>
          <w:p w14:paraId="7B04130C" w14:textId="77777777" w:rsidR="00FA6E33" w:rsidRDefault="00FA6E33" w:rsidP="00891C7E">
            <w:r>
              <w:t>Step # / Action</w:t>
            </w:r>
          </w:p>
          <w:p w14:paraId="665BA03A" w14:textId="77777777" w:rsidR="00FA6E33" w:rsidRDefault="00FA6E33" w:rsidP="00891C7E"/>
        </w:tc>
        <w:tc>
          <w:tcPr>
            <w:tcW w:w="3500" w:type="dxa"/>
            <w:vAlign w:val="center"/>
          </w:tcPr>
          <w:p w14:paraId="641ECE6C" w14:textId="77777777" w:rsidR="00FA6E33" w:rsidRDefault="00FA6E33" w:rsidP="00891C7E">
            <w:pPr>
              <w:jc w:val="left"/>
            </w:pPr>
            <w:r>
              <w:t>Expected Result</w:t>
            </w:r>
          </w:p>
        </w:tc>
        <w:tc>
          <w:tcPr>
            <w:tcW w:w="3500" w:type="dxa"/>
            <w:vAlign w:val="center"/>
          </w:tcPr>
          <w:p w14:paraId="0CE20105" w14:textId="77777777" w:rsidR="00FA6E33" w:rsidRDefault="00FA6E33" w:rsidP="00891C7E">
            <w:pPr>
              <w:jc w:val="left"/>
            </w:pPr>
            <w:r>
              <w:t>Actual Result</w:t>
            </w:r>
          </w:p>
        </w:tc>
      </w:tr>
      <w:tr w:rsidR="00FA6E33" w14:paraId="3927D236" w14:textId="77777777" w:rsidTr="0016123D">
        <w:trPr>
          <w:trHeight w:val="280"/>
        </w:trPr>
        <w:tc>
          <w:tcPr>
            <w:tcW w:w="2360" w:type="dxa"/>
            <w:vAlign w:val="center"/>
          </w:tcPr>
          <w:p w14:paraId="25A41A44" w14:textId="77777777" w:rsidR="00FA6E33" w:rsidRDefault="00FA6E33" w:rsidP="00891C7E">
            <w:r>
              <w:t xml:space="preserve">Step/Action 1 </w:t>
            </w:r>
          </w:p>
        </w:tc>
        <w:tc>
          <w:tcPr>
            <w:tcW w:w="3500" w:type="dxa"/>
            <w:vAlign w:val="center"/>
          </w:tcPr>
          <w:p w14:paraId="23905AD4" w14:textId="77777777" w:rsidR="00FA6E33" w:rsidRDefault="00FA6E33" w:rsidP="00891C7E">
            <w:r>
              <w:t>Connect Beaglebone Black to the RioRand.</w:t>
            </w:r>
          </w:p>
        </w:tc>
        <w:tc>
          <w:tcPr>
            <w:tcW w:w="3500" w:type="dxa"/>
            <w:vAlign w:val="center"/>
          </w:tcPr>
          <w:p w14:paraId="73F92C5D" w14:textId="77777777" w:rsidR="00FA6E33" w:rsidRDefault="00FA6E33" w:rsidP="00891C7E">
            <w:r>
              <w:t>TBD</w:t>
            </w:r>
          </w:p>
        </w:tc>
      </w:tr>
      <w:tr w:rsidR="00FA6E33" w14:paraId="2B29AC85" w14:textId="77777777" w:rsidTr="0016123D">
        <w:trPr>
          <w:trHeight w:val="280"/>
        </w:trPr>
        <w:tc>
          <w:tcPr>
            <w:tcW w:w="2360" w:type="dxa"/>
            <w:vAlign w:val="center"/>
          </w:tcPr>
          <w:p w14:paraId="47B84725" w14:textId="77777777" w:rsidR="00FA6E33" w:rsidRDefault="00FA6E33" w:rsidP="00891C7E">
            <w:r>
              <w:t>Step/Action 2</w:t>
            </w:r>
          </w:p>
        </w:tc>
        <w:tc>
          <w:tcPr>
            <w:tcW w:w="3500" w:type="dxa"/>
            <w:vAlign w:val="center"/>
          </w:tcPr>
          <w:p w14:paraId="038E3501" w14:textId="77777777" w:rsidR="00FA6E33" w:rsidRDefault="00FA6E33" w:rsidP="00891C7E">
            <w:r>
              <w:t>Connect the RioRand to the Motor.</w:t>
            </w:r>
          </w:p>
        </w:tc>
        <w:tc>
          <w:tcPr>
            <w:tcW w:w="3500" w:type="dxa"/>
            <w:vAlign w:val="center"/>
          </w:tcPr>
          <w:p w14:paraId="019423AF" w14:textId="77777777" w:rsidR="00FA6E33" w:rsidRDefault="00FA6E33" w:rsidP="00891C7E">
            <w:pPr>
              <w:jc w:val="left"/>
            </w:pPr>
            <w:r>
              <w:t>TBD</w:t>
            </w:r>
          </w:p>
        </w:tc>
      </w:tr>
      <w:tr w:rsidR="00FA6E33" w14:paraId="6AAD7728" w14:textId="77777777" w:rsidTr="0016123D">
        <w:trPr>
          <w:trHeight w:val="280"/>
        </w:trPr>
        <w:tc>
          <w:tcPr>
            <w:tcW w:w="2360" w:type="dxa"/>
            <w:vAlign w:val="center"/>
          </w:tcPr>
          <w:p w14:paraId="78CC29C7" w14:textId="77777777" w:rsidR="00FA6E33" w:rsidRDefault="00FA6E33" w:rsidP="00891C7E">
            <w:r>
              <w:t>Step/Action 3</w:t>
            </w:r>
          </w:p>
        </w:tc>
        <w:tc>
          <w:tcPr>
            <w:tcW w:w="3500" w:type="dxa"/>
            <w:vAlign w:val="center"/>
          </w:tcPr>
          <w:p w14:paraId="4B6BBD3A" w14:textId="77777777" w:rsidR="00FA6E33" w:rsidRDefault="00FA6E33" w:rsidP="00891C7E">
            <w:r>
              <w:t>Attach a string around the wheel.</w:t>
            </w:r>
          </w:p>
        </w:tc>
        <w:tc>
          <w:tcPr>
            <w:tcW w:w="3500" w:type="dxa"/>
            <w:vAlign w:val="center"/>
          </w:tcPr>
          <w:p w14:paraId="7F473AF3" w14:textId="77777777" w:rsidR="00FA6E33" w:rsidRDefault="00FA6E33" w:rsidP="00891C7E">
            <w:pPr>
              <w:jc w:val="left"/>
            </w:pPr>
            <w:r>
              <w:t>TBD</w:t>
            </w:r>
          </w:p>
        </w:tc>
      </w:tr>
      <w:tr w:rsidR="00FA6E33" w14:paraId="0350B0EC" w14:textId="77777777" w:rsidTr="0016123D">
        <w:trPr>
          <w:trHeight w:val="280"/>
        </w:trPr>
        <w:tc>
          <w:tcPr>
            <w:tcW w:w="2360" w:type="dxa"/>
            <w:vAlign w:val="center"/>
          </w:tcPr>
          <w:p w14:paraId="1BC1358A" w14:textId="77777777" w:rsidR="00FA6E33" w:rsidRDefault="00FA6E33" w:rsidP="00891C7E">
            <w:r>
              <w:t>Step/Action 4</w:t>
            </w:r>
          </w:p>
        </w:tc>
        <w:tc>
          <w:tcPr>
            <w:tcW w:w="3500" w:type="dxa"/>
            <w:vAlign w:val="center"/>
          </w:tcPr>
          <w:p w14:paraId="5E2FBA36" w14:textId="77777777" w:rsidR="00FA6E33" w:rsidRDefault="00FA6E33" w:rsidP="00891C7E">
            <w:r>
              <w:t>Have the Beaglebone send pwm to run the motor in reverse.</w:t>
            </w:r>
          </w:p>
        </w:tc>
        <w:tc>
          <w:tcPr>
            <w:tcW w:w="3500" w:type="dxa"/>
            <w:vAlign w:val="center"/>
          </w:tcPr>
          <w:p w14:paraId="6807839B" w14:textId="77777777" w:rsidR="00FA6E33" w:rsidRDefault="00FA6E33" w:rsidP="00891C7E">
            <w:pPr>
              <w:jc w:val="left"/>
            </w:pPr>
            <w:r>
              <w:t>TBD</w:t>
            </w:r>
          </w:p>
        </w:tc>
      </w:tr>
      <w:tr w:rsidR="00FA6E33" w14:paraId="539F926E" w14:textId="77777777" w:rsidTr="0016123D">
        <w:trPr>
          <w:trHeight w:val="280"/>
        </w:trPr>
        <w:tc>
          <w:tcPr>
            <w:tcW w:w="2360" w:type="dxa"/>
            <w:vAlign w:val="center"/>
          </w:tcPr>
          <w:p w14:paraId="499FF885" w14:textId="77777777" w:rsidR="00FA6E33" w:rsidRDefault="00FA6E33" w:rsidP="00891C7E">
            <w:r>
              <w:t>Step/Action 5</w:t>
            </w:r>
          </w:p>
        </w:tc>
        <w:tc>
          <w:tcPr>
            <w:tcW w:w="3500" w:type="dxa"/>
            <w:vAlign w:val="center"/>
          </w:tcPr>
          <w:p w14:paraId="190DD54C" w14:textId="77777777" w:rsidR="00FA6E33" w:rsidRDefault="00FA6E33" w:rsidP="00891C7E">
            <w:r>
              <w:t>Observe the weight pulled by the wheel, Compare against forward torque produced.</w:t>
            </w:r>
          </w:p>
        </w:tc>
        <w:tc>
          <w:tcPr>
            <w:tcW w:w="3500" w:type="dxa"/>
            <w:vAlign w:val="center"/>
          </w:tcPr>
          <w:p w14:paraId="42BC79F5" w14:textId="77777777" w:rsidR="00FA6E33" w:rsidRDefault="00FA6E33" w:rsidP="00891C7E">
            <w:pPr>
              <w:jc w:val="left"/>
            </w:pPr>
            <w:r>
              <w:t>TBD</w:t>
            </w:r>
          </w:p>
        </w:tc>
      </w:tr>
      <w:tr w:rsidR="00FA6E33" w14:paraId="54F7D208" w14:textId="77777777" w:rsidTr="0016123D">
        <w:trPr>
          <w:trHeight w:val="280"/>
        </w:trPr>
        <w:tc>
          <w:tcPr>
            <w:tcW w:w="2360" w:type="dxa"/>
            <w:vAlign w:val="center"/>
          </w:tcPr>
          <w:p w14:paraId="2BC16B6A" w14:textId="77777777" w:rsidR="00FA6E33" w:rsidRDefault="00FA6E33" w:rsidP="00891C7E"/>
          <w:p w14:paraId="3642991A" w14:textId="77777777" w:rsidR="00FA6E33" w:rsidRDefault="00FA6E33" w:rsidP="00891C7E">
            <w:r>
              <w:t xml:space="preserve">Test Case Passed </w:t>
            </w:r>
            <w:r>
              <w:rPr>
                <w:color w:val="00B050"/>
                <w:sz w:val="28"/>
                <w:szCs w:val="28"/>
              </w:rPr>
              <w:t>YES/NO</w:t>
            </w:r>
          </w:p>
        </w:tc>
        <w:tc>
          <w:tcPr>
            <w:tcW w:w="7000" w:type="dxa"/>
            <w:gridSpan w:val="2"/>
            <w:vAlign w:val="center"/>
          </w:tcPr>
          <w:p w14:paraId="33F83AE2" w14:textId="77777777" w:rsidR="00FA6E33" w:rsidRDefault="00FA6E33" w:rsidP="00891C7E">
            <w:r>
              <w:t xml:space="preserve">Test Case </w:t>
            </w:r>
          </w:p>
        </w:tc>
      </w:tr>
      <w:tr w:rsidR="00FA6E33" w14:paraId="7D011F03" w14:textId="77777777" w:rsidTr="0016123D">
        <w:trPr>
          <w:trHeight w:val="280"/>
        </w:trPr>
        <w:tc>
          <w:tcPr>
            <w:tcW w:w="2360" w:type="dxa"/>
            <w:vAlign w:val="center"/>
          </w:tcPr>
          <w:p w14:paraId="42416641" w14:textId="77777777" w:rsidR="00FA6E33" w:rsidRDefault="00FA6E33" w:rsidP="00891C7E"/>
          <w:p w14:paraId="61FCB449" w14:textId="77777777" w:rsidR="00FA6E33" w:rsidRDefault="00FA6E33" w:rsidP="00891C7E">
            <w:r>
              <w:t>Comments:</w:t>
            </w:r>
          </w:p>
          <w:p w14:paraId="369D4B35" w14:textId="77777777" w:rsidR="00FA6E33" w:rsidRDefault="00FA6E33" w:rsidP="00891C7E"/>
        </w:tc>
        <w:tc>
          <w:tcPr>
            <w:tcW w:w="7000" w:type="dxa"/>
            <w:gridSpan w:val="2"/>
            <w:vAlign w:val="center"/>
          </w:tcPr>
          <w:p w14:paraId="4B5AFF4E" w14:textId="77777777" w:rsidR="00FA6E33" w:rsidRDefault="00FA6E33" w:rsidP="00891C7E"/>
        </w:tc>
      </w:tr>
    </w:tbl>
    <w:p w14:paraId="2F0FA177" w14:textId="77777777" w:rsidR="00FA6E33" w:rsidRDefault="00FA6E33" w:rsidP="00FA6E33"/>
    <w:p w14:paraId="05B210F3" w14:textId="77777777" w:rsidR="00FA6E33" w:rsidRDefault="00FA6E33" w:rsidP="00FA6E33"/>
    <w:tbl>
      <w:tblPr>
        <w:tblW w:w="1223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0"/>
        <w:gridCol w:w="4572"/>
        <w:gridCol w:w="4572"/>
        <w:gridCol w:w="6"/>
      </w:tblGrid>
      <w:tr w:rsidR="00891C7E" w14:paraId="2602BE8D" w14:textId="77777777" w:rsidTr="00FA6E33">
        <w:trPr>
          <w:trHeight w:val="284"/>
        </w:trPr>
        <w:tc>
          <w:tcPr>
            <w:tcW w:w="3080" w:type="dxa"/>
            <w:vAlign w:val="center"/>
          </w:tcPr>
          <w:p w14:paraId="1B40EF08" w14:textId="77777777" w:rsidR="00FA6E33" w:rsidRDefault="00FA6E33" w:rsidP="00891C7E">
            <w:r>
              <w:t>Test Case ID / Name</w:t>
            </w:r>
          </w:p>
        </w:tc>
        <w:tc>
          <w:tcPr>
            <w:tcW w:w="9150" w:type="dxa"/>
            <w:gridSpan w:val="3"/>
            <w:vAlign w:val="center"/>
          </w:tcPr>
          <w:p w14:paraId="251EB497" w14:textId="77777777" w:rsidR="00FA6E33" w:rsidRDefault="00FA6E33" w:rsidP="00891C7E">
            <w:r>
              <w:rPr>
                <w:b/>
              </w:rPr>
              <w:t>Test 3: RioRand Power Test</w:t>
            </w:r>
          </w:p>
        </w:tc>
      </w:tr>
      <w:tr w:rsidR="00891C7E" w14:paraId="300A3E17" w14:textId="77777777" w:rsidTr="00FA6E33">
        <w:trPr>
          <w:trHeight w:val="284"/>
        </w:trPr>
        <w:tc>
          <w:tcPr>
            <w:tcW w:w="3080" w:type="dxa"/>
            <w:vAlign w:val="center"/>
          </w:tcPr>
          <w:p w14:paraId="5254FBD1" w14:textId="77777777" w:rsidR="00FA6E33" w:rsidRDefault="00FA6E33" w:rsidP="00891C7E">
            <w:r>
              <w:t>Date Created</w:t>
            </w:r>
          </w:p>
        </w:tc>
        <w:tc>
          <w:tcPr>
            <w:tcW w:w="9150" w:type="dxa"/>
            <w:gridSpan w:val="3"/>
            <w:vAlign w:val="center"/>
          </w:tcPr>
          <w:p w14:paraId="214D5D8A" w14:textId="77777777" w:rsidR="00FA6E33" w:rsidRDefault="00FA6E33" w:rsidP="00891C7E">
            <w:r>
              <w:t>10/30/2015</w:t>
            </w:r>
          </w:p>
        </w:tc>
      </w:tr>
      <w:tr w:rsidR="00891C7E" w14:paraId="7FBF655D" w14:textId="77777777" w:rsidTr="00FA6E33">
        <w:trPr>
          <w:trHeight w:val="284"/>
        </w:trPr>
        <w:tc>
          <w:tcPr>
            <w:tcW w:w="3080" w:type="dxa"/>
            <w:vAlign w:val="center"/>
          </w:tcPr>
          <w:p w14:paraId="13FCD2B9" w14:textId="77777777" w:rsidR="00FA6E33" w:rsidRDefault="00FA6E33" w:rsidP="00891C7E">
            <w:r>
              <w:t>Created By</w:t>
            </w:r>
          </w:p>
        </w:tc>
        <w:tc>
          <w:tcPr>
            <w:tcW w:w="9150" w:type="dxa"/>
            <w:gridSpan w:val="3"/>
            <w:vAlign w:val="center"/>
          </w:tcPr>
          <w:p w14:paraId="652CB8EE" w14:textId="77777777" w:rsidR="00FA6E33" w:rsidRDefault="00FA6E33" w:rsidP="00891C7E">
            <w:r>
              <w:t>Kevin Houston</w:t>
            </w:r>
          </w:p>
        </w:tc>
      </w:tr>
      <w:tr w:rsidR="00891C7E" w14:paraId="1391F996" w14:textId="77777777" w:rsidTr="00FA6E33">
        <w:trPr>
          <w:trHeight w:val="284"/>
        </w:trPr>
        <w:tc>
          <w:tcPr>
            <w:tcW w:w="3080" w:type="dxa"/>
            <w:vAlign w:val="center"/>
          </w:tcPr>
          <w:p w14:paraId="6CA097FE" w14:textId="77777777" w:rsidR="00FA6E33" w:rsidRDefault="00FA6E33" w:rsidP="00891C7E">
            <w:r>
              <w:t>Tester ID / Name</w:t>
            </w:r>
          </w:p>
        </w:tc>
        <w:tc>
          <w:tcPr>
            <w:tcW w:w="9150" w:type="dxa"/>
            <w:gridSpan w:val="3"/>
            <w:vAlign w:val="center"/>
          </w:tcPr>
          <w:p w14:paraId="67F3EB2D" w14:textId="77777777" w:rsidR="00FA6E33" w:rsidRDefault="00FA6E33" w:rsidP="00891C7E">
            <w:r>
              <w:t>caoimhin/Kevin Houston</w:t>
            </w:r>
          </w:p>
        </w:tc>
      </w:tr>
      <w:tr w:rsidR="00891C7E" w14:paraId="273E9607" w14:textId="77777777" w:rsidTr="00FA6E33">
        <w:trPr>
          <w:trHeight w:val="284"/>
        </w:trPr>
        <w:tc>
          <w:tcPr>
            <w:tcW w:w="3080" w:type="dxa"/>
            <w:vAlign w:val="center"/>
          </w:tcPr>
          <w:p w14:paraId="6220B9F8" w14:textId="77777777" w:rsidR="00FA6E33" w:rsidRDefault="00FA6E33" w:rsidP="00891C7E">
            <w:r>
              <w:t>Test Date</w:t>
            </w:r>
          </w:p>
        </w:tc>
        <w:tc>
          <w:tcPr>
            <w:tcW w:w="9150" w:type="dxa"/>
            <w:gridSpan w:val="3"/>
            <w:vAlign w:val="center"/>
          </w:tcPr>
          <w:p w14:paraId="1C8B4E11" w14:textId="77777777" w:rsidR="00FA6E33" w:rsidRDefault="00FA6E33" w:rsidP="00891C7E">
            <w:r>
              <w:t>TBD</w:t>
            </w:r>
          </w:p>
        </w:tc>
      </w:tr>
      <w:tr w:rsidR="00891C7E" w14:paraId="2A26E1F6" w14:textId="77777777" w:rsidTr="00FA6E33">
        <w:trPr>
          <w:trHeight w:val="284"/>
        </w:trPr>
        <w:tc>
          <w:tcPr>
            <w:tcW w:w="3080" w:type="dxa"/>
            <w:vAlign w:val="center"/>
          </w:tcPr>
          <w:p w14:paraId="270E58B2" w14:textId="77777777" w:rsidR="00FA6E33" w:rsidRDefault="00FA6E33" w:rsidP="00891C7E">
            <w:r>
              <w:t>Special Prerequisites</w:t>
            </w:r>
          </w:p>
        </w:tc>
        <w:tc>
          <w:tcPr>
            <w:tcW w:w="9150" w:type="dxa"/>
            <w:gridSpan w:val="3"/>
            <w:vAlign w:val="center"/>
          </w:tcPr>
          <w:p w14:paraId="6C6D6972" w14:textId="77777777" w:rsidR="00FA6E33" w:rsidRDefault="00FA6E33" w:rsidP="00891C7E">
            <w:r>
              <w:t>Small variety of low power test batteries will be connected to the RioRand controller.</w:t>
            </w:r>
          </w:p>
          <w:p w14:paraId="3C7330E0" w14:textId="77777777" w:rsidR="00FA6E33" w:rsidRDefault="00FA6E33" w:rsidP="00891C7E">
            <w:r>
              <w:t>Measure the current produced and compare to theoretical values</w:t>
            </w:r>
          </w:p>
        </w:tc>
      </w:tr>
      <w:tr w:rsidR="00FA6E33" w14:paraId="589C8E63" w14:textId="77777777" w:rsidTr="00FA6E33">
        <w:trPr>
          <w:gridAfter w:val="1"/>
          <w:wAfter w:w="6" w:type="dxa"/>
          <w:trHeight w:val="284"/>
        </w:trPr>
        <w:tc>
          <w:tcPr>
            <w:tcW w:w="3080" w:type="dxa"/>
            <w:vAlign w:val="center"/>
          </w:tcPr>
          <w:p w14:paraId="30B75304" w14:textId="77777777" w:rsidR="00FA6E33" w:rsidRDefault="00FA6E33" w:rsidP="00891C7E"/>
          <w:p w14:paraId="03F88039" w14:textId="77777777" w:rsidR="00FA6E33" w:rsidRDefault="00FA6E33" w:rsidP="00891C7E">
            <w:r>
              <w:t>Step # / Action</w:t>
            </w:r>
          </w:p>
          <w:p w14:paraId="6F5BADEC" w14:textId="77777777" w:rsidR="00FA6E33" w:rsidRDefault="00FA6E33" w:rsidP="00891C7E"/>
        </w:tc>
        <w:tc>
          <w:tcPr>
            <w:tcW w:w="4572" w:type="dxa"/>
            <w:vAlign w:val="center"/>
          </w:tcPr>
          <w:p w14:paraId="2B2C1ED0" w14:textId="77777777" w:rsidR="00FA6E33" w:rsidRDefault="00FA6E33" w:rsidP="00891C7E">
            <w:pPr>
              <w:jc w:val="left"/>
            </w:pPr>
            <w:r>
              <w:t>Expected Result</w:t>
            </w:r>
          </w:p>
        </w:tc>
        <w:tc>
          <w:tcPr>
            <w:tcW w:w="4572" w:type="dxa"/>
            <w:vAlign w:val="center"/>
          </w:tcPr>
          <w:p w14:paraId="56A6D093" w14:textId="77777777" w:rsidR="00FA6E33" w:rsidRDefault="00FA6E33" w:rsidP="00891C7E">
            <w:pPr>
              <w:jc w:val="left"/>
            </w:pPr>
            <w:r>
              <w:t>Actual Result</w:t>
            </w:r>
          </w:p>
        </w:tc>
      </w:tr>
      <w:tr w:rsidR="00FA6E33" w14:paraId="12C3F6DB" w14:textId="77777777" w:rsidTr="00FA6E33">
        <w:trPr>
          <w:gridAfter w:val="1"/>
          <w:wAfter w:w="6" w:type="dxa"/>
          <w:trHeight w:val="284"/>
        </w:trPr>
        <w:tc>
          <w:tcPr>
            <w:tcW w:w="3080" w:type="dxa"/>
            <w:vAlign w:val="center"/>
          </w:tcPr>
          <w:p w14:paraId="090F56E4" w14:textId="77777777" w:rsidR="00FA6E33" w:rsidRDefault="00FA6E33" w:rsidP="00891C7E">
            <w:r>
              <w:t xml:space="preserve">Step/Action 1 </w:t>
            </w:r>
          </w:p>
        </w:tc>
        <w:tc>
          <w:tcPr>
            <w:tcW w:w="4572" w:type="dxa"/>
            <w:vAlign w:val="center"/>
          </w:tcPr>
          <w:p w14:paraId="2C852406" w14:textId="77777777" w:rsidR="00FA6E33" w:rsidRDefault="00FA6E33" w:rsidP="00891C7E">
            <w:r>
              <w:t>Connect test battery to RioRand</w:t>
            </w:r>
          </w:p>
        </w:tc>
        <w:tc>
          <w:tcPr>
            <w:tcW w:w="4572" w:type="dxa"/>
            <w:vAlign w:val="center"/>
          </w:tcPr>
          <w:p w14:paraId="0AC3C0B1" w14:textId="77777777" w:rsidR="00FA6E33" w:rsidRDefault="00FA6E33" w:rsidP="00891C7E">
            <w:r>
              <w:t>TBD</w:t>
            </w:r>
          </w:p>
        </w:tc>
      </w:tr>
      <w:tr w:rsidR="00FA6E33" w14:paraId="0DB192C7" w14:textId="77777777" w:rsidTr="00FA6E33">
        <w:trPr>
          <w:gridAfter w:val="1"/>
          <w:wAfter w:w="6" w:type="dxa"/>
          <w:trHeight w:val="284"/>
        </w:trPr>
        <w:tc>
          <w:tcPr>
            <w:tcW w:w="3080" w:type="dxa"/>
            <w:vAlign w:val="center"/>
          </w:tcPr>
          <w:p w14:paraId="02E1FE03" w14:textId="77777777" w:rsidR="00FA6E33" w:rsidRDefault="00FA6E33" w:rsidP="00891C7E">
            <w:r>
              <w:t>Step/Action 2</w:t>
            </w:r>
          </w:p>
        </w:tc>
        <w:tc>
          <w:tcPr>
            <w:tcW w:w="4572" w:type="dxa"/>
            <w:vAlign w:val="center"/>
          </w:tcPr>
          <w:p w14:paraId="32DA7363" w14:textId="77777777" w:rsidR="00FA6E33" w:rsidRDefault="00FA6E33" w:rsidP="00891C7E">
            <w:r>
              <w:t>Measure current across motor connection pins and GND pin of controller</w:t>
            </w:r>
          </w:p>
        </w:tc>
        <w:tc>
          <w:tcPr>
            <w:tcW w:w="4572" w:type="dxa"/>
            <w:vAlign w:val="center"/>
          </w:tcPr>
          <w:p w14:paraId="01895C96" w14:textId="77777777" w:rsidR="00FA6E33" w:rsidRDefault="00FA6E33" w:rsidP="00891C7E">
            <w:pPr>
              <w:jc w:val="left"/>
            </w:pPr>
            <w:r>
              <w:t>TBD</w:t>
            </w:r>
          </w:p>
        </w:tc>
      </w:tr>
      <w:tr w:rsidR="00FA6E33" w14:paraId="6131D4C4" w14:textId="77777777" w:rsidTr="00FA6E33">
        <w:trPr>
          <w:trHeight w:val="284"/>
        </w:trPr>
        <w:tc>
          <w:tcPr>
            <w:tcW w:w="3080" w:type="dxa"/>
            <w:vAlign w:val="center"/>
          </w:tcPr>
          <w:p w14:paraId="70589D2E" w14:textId="77777777" w:rsidR="00FA6E33" w:rsidRDefault="00FA6E33" w:rsidP="00891C7E"/>
          <w:p w14:paraId="1292DE98" w14:textId="77777777" w:rsidR="00FA6E33" w:rsidRDefault="00FA6E33" w:rsidP="00891C7E">
            <w:r>
              <w:t xml:space="preserve">Test Case Passed </w:t>
            </w:r>
            <w:r>
              <w:rPr>
                <w:color w:val="00B050"/>
                <w:sz w:val="28"/>
                <w:szCs w:val="28"/>
              </w:rPr>
              <w:t>YES/NO</w:t>
            </w:r>
          </w:p>
        </w:tc>
        <w:tc>
          <w:tcPr>
            <w:tcW w:w="9150" w:type="dxa"/>
            <w:gridSpan w:val="3"/>
            <w:vAlign w:val="center"/>
          </w:tcPr>
          <w:p w14:paraId="2772263E" w14:textId="77777777" w:rsidR="00FA6E33" w:rsidRDefault="00FA6E33" w:rsidP="00891C7E">
            <w:r>
              <w:t xml:space="preserve">Test Case </w:t>
            </w:r>
          </w:p>
        </w:tc>
      </w:tr>
      <w:tr w:rsidR="00FA6E33" w14:paraId="2902650F" w14:textId="77777777" w:rsidTr="00FA6E33">
        <w:trPr>
          <w:trHeight w:val="284"/>
        </w:trPr>
        <w:tc>
          <w:tcPr>
            <w:tcW w:w="3080" w:type="dxa"/>
            <w:vAlign w:val="center"/>
          </w:tcPr>
          <w:p w14:paraId="4FBC3E8A" w14:textId="77777777" w:rsidR="00FA6E33" w:rsidRDefault="00FA6E33" w:rsidP="00891C7E"/>
          <w:p w14:paraId="03B81E16" w14:textId="77777777" w:rsidR="00FA6E33" w:rsidRDefault="00FA6E33" w:rsidP="00891C7E">
            <w:r>
              <w:t>Comments:</w:t>
            </w:r>
          </w:p>
          <w:p w14:paraId="4966DF53" w14:textId="77777777" w:rsidR="00FA6E33" w:rsidRDefault="00FA6E33" w:rsidP="00891C7E"/>
        </w:tc>
        <w:tc>
          <w:tcPr>
            <w:tcW w:w="9150" w:type="dxa"/>
            <w:gridSpan w:val="3"/>
            <w:vAlign w:val="center"/>
          </w:tcPr>
          <w:p w14:paraId="0A9248E0" w14:textId="77777777" w:rsidR="00FA6E33" w:rsidRDefault="00FA6E33" w:rsidP="00891C7E"/>
        </w:tc>
      </w:tr>
    </w:tbl>
    <w:p w14:paraId="5C03644C" w14:textId="77777777" w:rsidR="00FA6E33" w:rsidRDefault="00FA6E33" w:rsidP="00FA6E33"/>
    <w:p w14:paraId="092BA48F" w14:textId="77777777" w:rsidR="00FA6E33" w:rsidRDefault="00FA6E33" w:rsidP="00FA6E33"/>
    <w:p w14:paraId="6A54B978" w14:textId="77777777" w:rsidR="00FA6E33" w:rsidRDefault="00FA6E33" w:rsidP="00FA6E33"/>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2"/>
        <w:gridCol w:w="4576"/>
        <w:gridCol w:w="4576"/>
        <w:gridCol w:w="6"/>
      </w:tblGrid>
      <w:tr w:rsidR="00891C7E" w14:paraId="6E81D9AD" w14:textId="77777777" w:rsidTr="008C43C0">
        <w:trPr>
          <w:trHeight w:val="376"/>
        </w:trPr>
        <w:tc>
          <w:tcPr>
            <w:tcW w:w="3082" w:type="dxa"/>
            <w:vAlign w:val="center"/>
          </w:tcPr>
          <w:p w14:paraId="4F5C2149" w14:textId="77777777" w:rsidR="00FA6E33" w:rsidRDefault="00FA6E33" w:rsidP="00891C7E">
            <w:r>
              <w:t>Test Case ID / Name</w:t>
            </w:r>
          </w:p>
        </w:tc>
        <w:tc>
          <w:tcPr>
            <w:tcW w:w="9158" w:type="dxa"/>
            <w:gridSpan w:val="3"/>
            <w:vAlign w:val="center"/>
          </w:tcPr>
          <w:p w14:paraId="1C75CE8E" w14:textId="77777777" w:rsidR="00FA6E33" w:rsidRDefault="00FA6E33" w:rsidP="00891C7E">
            <w:r>
              <w:rPr>
                <w:b/>
              </w:rPr>
              <w:t>Test 3: Wheel Arrangement Space test</w:t>
            </w:r>
          </w:p>
        </w:tc>
      </w:tr>
      <w:tr w:rsidR="00891C7E" w14:paraId="7585B819" w14:textId="77777777" w:rsidTr="008C43C0">
        <w:trPr>
          <w:trHeight w:val="376"/>
        </w:trPr>
        <w:tc>
          <w:tcPr>
            <w:tcW w:w="3082" w:type="dxa"/>
            <w:vAlign w:val="center"/>
          </w:tcPr>
          <w:p w14:paraId="0688B59E" w14:textId="77777777" w:rsidR="00FA6E33" w:rsidRDefault="00FA6E33" w:rsidP="00891C7E">
            <w:r>
              <w:t>Date Created</w:t>
            </w:r>
          </w:p>
        </w:tc>
        <w:tc>
          <w:tcPr>
            <w:tcW w:w="9158" w:type="dxa"/>
            <w:gridSpan w:val="3"/>
            <w:vAlign w:val="center"/>
          </w:tcPr>
          <w:p w14:paraId="45AC13F0" w14:textId="77777777" w:rsidR="00FA6E33" w:rsidRDefault="00FA6E33" w:rsidP="00891C7E">
            <w:r>
              <w:t>10/30/2015</w:t>
            </w:r>
          </w:p>
        </w:tc>
      </w:tr>
      <w:tr w:rsidR="00891C7E" w14:paraId="1EA37BD0" w14:textId="77777777" w:rsidTr="008C43C0">
        <w:trPr>
          <w:trHeight w:val="376"/>
        </w:trPr>
        <w:tc>
          <w:tcPr>
            <w:tcW w:w="3082" w:type="dxa"/>
            <w:vAlign w:val="center"/>
          </w:tcPr>
          <w:p w14:paraId="25F49616" w14:textId="77777777" w:rsidR="00FA6E33" w:rsidRDefault="00FA6E33" w:rsidP="00891C7E">
            <w:r>
              <w:t>Created By</w:t>
            </w:r>
          </w:p>
        </w:tc>
        <w:tc>
          <w:tcPr>
            <w:tcW w:w="9158" w:type="dxa"/>
            <w:gridSpan w:val="3"/>
            <w:vAlign w:val="center"/>
          </w:tcPr>
          <w:p w14:paraId="332E9F56" w14:textId="77777777" w:rsidR="00FA6E33" w:rsidRDefault="00FA6E33" w:rsidP="00891C7E">
            <w:r>
              <w:t>Kevin Houston</w:t>
            </w:r>
          </w:p>
        </w:tc>
      </w:tr>
      <w:tr w:rsidR="00891C7E" w14:paraId="7CC04873" w14:textId="77777777" w:rsidTr="008C43C0">
        <w:trPr>
          <w:trHeight w:val="376"/>
        </w:trPr>
        <w:tc>
          <w:tcPr>
            <w:tcW w:w="3082" w:type="dxa"/>
            <w:vAlign w:val="center"/>
          </w:tcPr>
          <w:p w14:paraId="00D19EAD" w14:textId="77777777" w:rsidR="00FA6E33" w:rsidRDefault="00FA6E33" w:rsidP="00891C7E">
            <w:r>
              <w:t>Tester ID / Name</w:t>
            </w:r>
          </w:p>
        </w:tc>
        <w:tc>
          <w:tcPr>
            <w:tcW w:w="9158" w:type="dxa"/>
            <w:gridSpan w:val="3"/>
            <w:vAlign w:val="center"/>
          </w:tcPr>
          <w:p w14:paraId="04C10A99" w14:textId="77777777" w:rsidR="00FA6E33" w:rsidRDefault="00FA6E33" w:rsidP="00891C7E">
            <w:r>
              <w:t>caoimhin/Kevin Houston</w:t>
            </w:r>
          </w:p>
        </w:tc>
      </w:tr>
      <w:tr w:rsidR="00891C7E" w14:paraId="797ACF1F" w14:textId="77777777" w:rsidTr="008C43C0">
        <w:trPr>
          <w:trHeight w:val="376"/>
        </w:trPr>
        <w:tc>
          <w:tcPr>
            <w:tcW w:w="3082" w:type="dxa"/>
            <w:vAlign w:val="center"/>
          </w:tcPr>
          <w:p w14:paraId="77A86A4E" w14:textId="77777777" w:rsidR="00FA6E33" w:rsidRDefault="00FA6E33" w:rsidP="00891C7E">
            <w:r>
              <w:t>Test Date</w:t>
            </w:r>
          </w:p>
        </w:tc>
        <w:tc>
          <w:tcPr>
            <w:tcW w:w="9158" w:type="dxa"/>
            <w:gridSpan w:val="3"/>
            <w:vAlign w:val="center"/>
          </w:tcPr>
          <w:p w14:paraId="13031CF6" w14:textId="77777777" w:rsidR="00FA6E33" w:rsidRDefault="00FA6E33" w:rsidP="00891C7E">
            <w:r>
              <w:t>TBD</w:t>
            </w:r>
          </w:p>
        </w:tc>
      </w:tr>
      <w:tr w:rsidR="00891C7E" w14:paraId="03E5DD1D" w14:textId="77777777" w:rsidTr="008C43C0">
        <w:trPr>
          <w:trHeight w:val="376"/>
        </w:trPr>
        <w:tc>
          <w:tcPr>
            <w:tcW w:w="3082" w:type="dxa"/>
            <w:vAlign w:val="center"/>
          </w:tcPr>
          <w:p w14:paraId="7768DC95" w14:textId="77777777" w:rsidR="00FA6E33" w:rsidRDefault="00FA6E33" w:rsidP="00891C7E">
            <w:r>
              <w:t>Special Prerequisites</w:t>
            </w:r>
          </w:p>
        </w:tc>
        <w:tc>
          <w:tcPr>
            <w:tcW w:w="9158" w:type="dxa"/>
            <w:gridSpan w:val="3"/>
            <w:vAlign w:val="center"/>
          </w:tcPr>
          <w:p w14:paraId="0CE337F1" w14:textId="77777777" w:rsidR="00FA6E33" w:rsidRDefault="00FA6E33" w:rsidP="00891C7E">
            <w:r>
              <w:t>Several parts</w:t>
            </w:r>
          </w:p>
        </w:tc>
      </w:tr>
      <w:tr w:rsidR="00FA6E33" w14:paraId="7527C824" w14:textId="77777777" w:rsidTr="008C43C0">
        <w:trPr>
          <w:gridAfter w:val="1"/>
          <w:wAfter w:w="6" w:type="dxa"/>
          <w:trHeight w:val="376"/>
        </w:trPr>
        <w:tc>
          <w:tcPr>
            <w:tcW w:w="3082" w:type="dxa"/>
            <w:vAlign w:val="center"/>
          </w:tcPr>
          <w:p w14:paraId="24605CBB" w14:textId="77777777" w:rsidR="00FA6E33" w:rsidRDefault="00FA6E33" w:rsidP="00891C7E"/>
          <w:p w14:paraId="1FD23872" w14:textId="77777777" w:rsidR="00FA6E33" w:rsidRDefault="00FA6E33" w:rsidP="00891C7E">
            <w:r>
              <w:t>Step # / Action</w:t>
            </w:r>
          </w:p>
          <w:p w14:paraId="5ECC1DF7" w14:textId="77777777" w:rsidR="00FA6E33" w:rsidRDefault="00FA6E33" w:rsidP="00891C7E"/>
        </w:tc>
        <w:tc>
          <w:tcPr>
            <w:tcW w:w="4576" w:type="dxa"/>
            <w:vAlign w:val="center"/>
          </w:tcPr>
          <w:p w14:paraId="57A6818B" w14:textId="77777777" w:rsidR="00FA6E33" w:rsidRDefault="00FA6E33" w:rsidP="00891C7E">
            <w:pPr>
              <w:jc w:val="left"/>
            </w:pPr>
            <w:r>
              <w:t>Expected Result</w:t>
            </w:r>
          </w:p>
        </w:tc>
        <w:tc>
          <w:tcPr>
            <w:tcW w:w="4576" w:type="dxa"/>
            <w:vAlign w:val="center"/>
          </w:tcPr>
          <w:p w14:paraId="29C49228" w14:textId="77777777" w:rsidR="00FA6E33" w:rsidRDefault="00FA6E33" w:rsidP="00891C7E">
            <w:pPr>
              <w:jc w:val="left"/>
            </w:pPr>
            <w:r>
              <w:t>Actual Result</w:t>
            </w:r>
          </w:p>
        </w:tc>
      </w:tr>
      <w:tr w:rsidR="00FA6E33" w14:paraId="2571E41C" w14:textId="77777777" w:rsidTr="008C43C0">
        <w:trPr>
          <w:gridAfter w:val="1"/>
          <w:wAfter w:w="6" w:type="dxa"/>
          <w:trHeight w:val="376"/>
        </w:trPr>
        <w:tc>
          <w:tcPr>
            <w:tcW w:w="3082" w:type="dxa"/>
            <w:vAlign w:val="center"/>
          </w:tcPr>
          <w:p w14:paraId="12361573" w14:textId="77777777" w:rsidR="00FA6E33" w:rsidRDefault="00FA6E33" w:rsidP="00891C7E">
            <w:r>
              <w:t xml:space="preserve">Step/Action 1 </w:t>
            </w:r>
          </w:p>
        </w:tc>
        <w:tc>
          <w:tcPr>
            <w:tcW w:w="4576" w:type="dxa"/>
            <w:vAlign w:val="center"/>
          </w:tcPr>
          <w:p w14:paraId="3FE1A6BB" w14:textId="77777777" w:rsidR="00FA6E33" w:rsidRDefault="00FA6E33" w:rsidP="00891C7E">
            <w:r>
              <w:t>Measure the hub/wheel/sprocket width</w:t>
            </w:r>
          </w:p>
        </w:tc>
        <w:tc>
          <w:tcPr>
            <w:tcW w:w="4576" w:type="dxa"/>
            <w:vAlign w:val="center"/>
          </w:tcPr>
          <w:p w14:paraId="4EC6387D" w14:textId="77777777" w:rsidR="00FA6E33" w:rsidRDefault="00FA6E33" w:rsidP="00891C7E">
            <w:r>
              <w:t>TBD</w:t>
            </w:r>
          </w:p>
        </w:tc>
      </w:tr>
      <w:tr w:rsidR="00FA6E33" w14:paraId="28251CEF" w14:textId="77777777" w:rsidTr="008C43C0">
        <w:trPr>
          <w:gridAfter w:val="1"/>
          <w:wAfter w:w="6" w:type="dxa"/>
          <w:trHeight w:val="376"/>
        </w:trPr>
        <w:tc>
          <w:tcPr>
            <w:tcW w:w="3082" w:type="dxa"/>
            <w:vAlign w:val="center"/>
          </w:tcPr>
          <w:p w14:paraId="1D48D1B4" w14:textId="77777777" w:rsidR="00FA6E33" w:rsidRDefault="00FA6E33" w:rsidP="00891C7E">
            <w:r>
              <w:t>Step/Action 2</w:t>
            </w:r>
          </w:p>
        </w:tc>
        <w:tc>
          <w:tcPr>
            <w:tcW w:w="4576" w:type="dxa"/>
            <w:vAlign w:val="center"/>
          </w:tcPr>
          <w:p w14:paraId="0DA19D77" w14:textId="77777777" w:rsidR="00FA6E33" w:rsidRDefault="00FA6E33" w:rsidP="00891C7E">
            <w:r>
              <w:t>Verify that the arrangement meets the 1” chassis space constraint</w:t>
            </w:r>
          </w:p>
        </w:tc>
        <w:tc>
          <w:tcPr>
            <w:tcW w:w="4576" w:type="dxa"/>
            <w:vAlign w:val="center"/>
          </w:tcPr>
          <w:p w14:paraId="0C22A51E" w14:textId="77777777" w:rsidR="00FA6E33" w:rsidRDefault="00FA6E33" w:rsidP="00891C7E">
            <w:pPr>
              <w:jc w:val="left"/>
            </w:pPr>
            <w:r>
              <w:t>TBD</w:t>
            </w:r>
          </w:p>
        </w:tc>
      </w:tr>
      <w:tr w:rsidR="00FA6E33" w14:paraId="39D9767D" w14:textId="77777777" w:rsidTr="008C43C0">
        <w:trPr>
          <w:gridAfter w:val="1"/>
          <w:wAfter w:w="6" w:type="dxa"/>
          <w:trHeight w:val="376"/>
        </w:trPr>
        <w:tc>
          <w:tcPr>
            <w:tcW w:w="3082" w:type="dxa"/>
            <w:vAlign w:val="center"/>
          </w:tcPr>
          <w:p w14:paraId="32D3B6AC" w14:textId="77777777" w:rsidR="00FA6E33" w:rsidRDefault="00FA6E33" w:rsidP="00891C7E">
            <w:r>
              <w:t>Step/Action 3</w:t>
            </w:r>
          </w:p>
        </w:tc>
        <w:tc>
          <w:tcPr>
            <w:tcW w:w="4576" w:type="dxa"/>
            <w:vAlign w:val="center"/>
          </w:tcPr>
          <w:p w14:paraId="7F13A0A6" w14:textId="77777777" w:rsidR="00FA6E33" w:rsidRDefault="00FA6E33" w:rsidP="00891C7E">
            <w:r>
              <w:t>Attach specified wheel sets on the chassis/mounts</w:t>
            </w:r>
          </w:p>
        </w:tc>
        <w:tc>
          <w:tcPr>
            <w:tcW w:w="4576" w:type="dxa"/>
            <w:vAlign w:val="center"/>
          </w:tcPr>
          <w:p w14:paraId="2F06FB0A" w14:textId="77777777" w:rsidR="00FA6E33" w:rsidRDefault="00FA6E33" w:rsidP="00891C7E">
            <w:pPr>
              <w:jc w:val="left"/>
            </w:pPr>
            <w:r>
              <w:t>TBD</w:t>
            </w:r>
          </w:p>
        </w:tc>
      </w:tr>
      <w:tr w:rsidR="00FA6E33" w14:paraId="4DAB7FEC" w14:textId="77777777" w:rsidTr="008C43C0">
        <w:trPr>
          <w:gridAfter w:val="1"/>
          <w:wAfter w:w="6" w:type="dxa"/>
          <w:trHeight w:val="376"/>
        </w:trPr>
        <w:tc>
          <w:tcPr>
            <w:tcW w:w="3082" w:type="dxa"/>
            <w:vAlign w:val="center"/>
          </w:tcPr>
          <w:p w14:paraId="66A37AAA" w14:textId="77777777" w:rsidR="00FA6E33" w:rsidRDefault="00FA6E33" w:rsidP="00891C7E">
            <w:r>
              <w:t>Step/Action 4</w:t>
            </w:r>
          </w:p>
        </w:tc>
        <w:tc>
          <w:tcPr>
            <w:tcW w:w="4576" w:type="dxa"/>
            <w:vAlign w:val="center"/>
          </w:tcPr>
          <w:p w14:paraId="28A5C31F" w14:textId="77777777" w:rsidR="00FA6E33" w:rsidRDefault="00FA6E33" w:rsidP="00891C7E">
            <w:r>
              <w:t>Measure and verify that the wheel arrangement is within the space allocation constraint</w:t>
            </w:r>
          </w:p>
        </w:tc>
        <w:tc>
          <w:tcPr>
            <w:tcW w:w="4576" w:type="dxa"/>
            <w:vAlign w:val="center"/>
          </w:tcPr>
          <w:p w14:paraId="7A3B3D4C" w14:textId="77777777" w:rsidR="00FA6E33" w:rsidRDefault="00FA6E33" w:rsidP="00891C7E">
            <w:pPr>
              <w:jc w:val="left"/>
            </w:pPr>
            <w:r>
              <w:t>TBD</w:t>
            </w:r>
          </w:p>
        </w:tc>
      </w:tr>
      <w:tr w:rsidR="00FA6E33" w14:paraId="20459140" w14:textId="77777777" w:rsidTr="008C43C0">
        <w:trPr>
          <w:trHeight w:val="376"/>
        </w:trPr>
        <w:tc>
          <w:tcPr>
            <w:tcW w:w="3082" w:type="dxa"/>
            <w:vAlign w:val="center"/>
          </w:tcPr>
          <w:p w14:paraId="47576F8E" w14:textId="77777777" w:rsidR="00FA6E33" w:rsidRDefault="00FA6E33" w:rsidP="00891C7E"/>
          <w:p w14:paraId="005F66DE" w14:textId="77777777" w:rsidR="00FA6E33" w:rsidRDefault="00FA6E33" w:rsidP="00891C7E">
            <w:r>
              <w:t xml:space="preserve">Test Case Passed </w:t>
            </w:r>
            <w:r>
              <w:rPr>
                <w:color w:val="00B050"/>
                <w:sz w:val="28"/>
                <w:szCs w:val="28"/>
              </w:rPr>
              <w:t>YES/NO</w:t>
            </w:r>
          </w:p>
        </w:tc>
        <w:tc>
          <w:tcPr>
            <w:tcW w:w="9158" w:type="dxa"/>
            <w:gridSpan w:val="3"/>
            <w:vAlign w:val="center"/>
          </w:tcPr>
          <w:p w14:paraId="66FA02AD" w14:textId="77777777" w:rsidR="00FA6E33" w:rsidRDefault="00FA6E33" w:rsidP="00891C7E">
            <w:r>
              <w:t xml:space="preserve">Test Case </w:t>
            </w:r>
          </w:p>
        </w:tc>
      </w:tr>
      <w:tr w:rsidR="00FA6E33" w14:paraId="68BEA11C" w14:textId="77777777" w:rsidTr="008C43C0">
        <w:trPr>
          <w:trHeight w:val="376"/>
        </w:trPr>
        <w:tc>
          <w:tcPr>
            <w:tcW w:w="3082" w:type="dxa"/>
            <w:vAlign w:val="center"/>
          </w:tcPr>
          <w:p w14:paraId="27E2036B" w14:textId="77777777" w:rsidR="00FA6E33" w:rsidRDefault="00FA6E33" w:rsidP="00891C7E"/>
          <w:p w14:paraId="24A9D812" w14:textId="77777777" w:rsidR="00FA6E33" w:rsidRDefault="00FA6E33" w:rsidP="00891C7E">
            <w:r>
              <w:t>Comments:</w:t>
            </w:r>
          </w:p>
          <w:p w14:paraId="22D2E6DC" w14:textId="77777777" w:rsidR="00FA6E33" w:rsidRDefault="00FA6E33" w:rsidP="00891C7E"/>
        </w:tc>
        <w:tc>
          <w:tcPr>
            <w:tcW w:w="9158" w:type="dxa"/>
            <w:gridSpan w:val="3"/>
            <w:vAlign w:val="center"/>
          </w:tcPr>
          <w:p w14:paraId="0FEF41DE" w14:textId="77777777" w:rsidR="00FA6E33" w:rsidRDefault="00FA6E33" w:rsidP="00891C7E"/>
        </w:tc>
      </w:tr>
    </w:tbl>
    <w:p w14:paraId="7437A99A" w14:textId="77777777" w:rsidR="00FA6E33" w:rsidRDefault="00FA6E33" w:rsidP="00FA6E33"/>
    <w:p w14:paraId="16727182" w14:textId="77777777" w:rsidR="00FA6E33" w:rsidRDefault="00FA6E33" w:rsidP="00FA6E33"/>
    <w:p w14:paraId="43E2C283" w14:textId="77777777" w:rsidR="00FA6E33" w:rsidRDefault="00FA6E33" w:rsidP="00C833C2">
      <w:pPr>
        <w:textAlignment w:val="baseline"/>
        <w:rPr>
          <w:color w:val="000000"/>
          <w:szCs w:val="24"/>
        </w:rPr>
      </w:pPr>
    </w:p>
    <w:p w14:paraId="435973E6" w14:textId="77777777" w:rsidR="00FA6E33" w:rsidRDefault="00FA6E33" w:rsidP="00C833C2">
      <w:pPr>
        <w:textAlignment w:val="baseline"/>
        <w:rPr>
          <w:color w:val="000000"/>
          <w:szCs w:val="24"/>
        </w:rPr>
      </w:pPr>
    </w:p>
    <w:p w14:paraId="59C00D27" w14:textId="77777777" w:rsidR="00FA6E33" w:rsidRDefault="00FA6E33" w:rsidP="00C833C2">
      <w:pPr>
        <w:textAlignment w:val="baseline"/>
        <w:rPr>
          <w:color w:val="000000"/>
          <w:szCs w:val="24"/>
        </w:rPr>
      </w:pPr>
    </w:p>
    <w:p w14:paraId="5C85F89E" w14:textId="77777777" w:rsidR="00C833C2" w:rsidRDefault="00C833C2" w:rsidP="00C833C2">
      <w:pPr>
        <w:textAlignment w:val="baseline"/>
        <w:rPr>
          <w:color w:val="000000"/>
          <w:szCs w:val="24"/>
        </w:rPr>
      </w:pPr>
    </w:p>
    <w:p w14:paraId="27C17157" w14:textId="77777777" w:rsidR="00C833C2" w:rsidRDefault="00C833C2" w:rsidP="00C833C2">
      <w:pPr>
        <w:textAlignment w:val="baseline"/>
        <w:rPr>
          <w:color w:val="000000"/>
          <w:szCs w:val="24"/>
        </w:rPr>
      </w:pPr>
    </w:p>
    <w:p w14:paraId="297E014A" w14:textId="77777777" w:rsidR="00FA6E33" w:rsidRDefault="00FA6E33">
      <w:pPr>
        <w:jc w:val="left"/>
        <w:rPr>
          <w:b/>
          <w:sz w:val="32"/>
          <w:szCs w:val="28"/>
        </w:rPr>
      </w:pPr>
      <w:r>
        <w:br w:type="page"/>
      </w:r>
    </w:p>
    <w:p w14:paraId="4325F17E" w14:textId="753FBE8C" w:rsidR="006660BB" w:rsidRDefault="006660BB">
      <w:pPr>
        <w:pStyle w:val="Heading2"/>
      </w:pPr>
      <w:bookmarkStart w:id="501" w:name="_Toc434233449"/>
      <w:r>
        <w:t>Navigation</w:t>
      </w:r>
      <w:bookmarkEnd w:id="501"/>
      <w:r>
        <w:t xml:space="preserve"> </w:t>
      </w:r>
    </w:p>
    <w:p w14:paraId="21AE5547" w14:textId="77777777" w:rsidR="006660BB" w:rsidRDefault="006660BB" w:rsidP="006660BB">
      <w:pPr>
        <w:textAlignment w:val="baseline"/>
        <w:rPr>
          <w:color w:val="000000"/>
          <w:szCs w:val="24"/>
        </w:rPr>
      </w:pPr>
      <w:r w:rsidRPr="00C64059">
        <w:rPr>
          <w:color w:val="000000"/>
          <w:szCs w:val="24"/>
        </w:rPr>
        <w:t>Terence Staples</w:t>
      </w:r>
    </w:p>
    <w:p w14:paraId="1FC9AA7B" w14:textId="77777777" w:rsidR="00F20B78" w:rsidRDefault="00F20B78" w:rsidP="006660BB">
      <w:pPr>
        <w:textAlignment w:val="baseline"/>
        <w:rPr>
          <w:color w:val="000000"/>
          <w:szCs w:val="24"/>
        </w:rPr>
      </w:pPr>
    </w:p>
    <w:p w14:paraId="330421BB" w14:textId="77777777" w:rsidR="00F20B78" w:rsidRDefault="00F20B78" w:rsidP="00F20B78"/>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6"/>
        <w:gridCol w:w="4577"/>
        <w:gridCol w:w="4577"/>
      </w:tblGrid>
      <w:tr w:rsidR="00F20B78" w14:paraId="7F606376" w14:textId="77777777" w:rsidTr="0016123D">
        <w:trPr>
          <w:trHeight w:val="280"/>
        </w:trPr>
        <w:tc>
          <w:tcPr>
            <w:tcW w:w="2360" w:type="dxa"/>
            <w:vAlign w:val="center"/>
          </w:tcPr>
          <w:p w14:paraId="408EC625" w14:textId="77777777" w:rsidR="00F20B78" w:rsidRDefault="00F20B78" w:rsidP="00891C7E">
            <w:r>
              <w:t>Test Case ID / Name</w:t>
            </w:r>
          </w:p>
        </w:tc>
        <w:tc>
          <w:tcPr>
            <w:tcW w:w="7000" w:type="dxa"/>
            <w:gridSpan w:val="2"/>
            <w:vAlign w:val="center"/>
          </w:tcPr>
          <w:p w14:paraId="40545C29" w14:textId="77777777" w:rsidR="00F20B78" w:rsidRDefault="00F20B78" w:rsidP="00891C7E">
            <w:r>
              <w:rPr>
                <w:b/>
              </w:rPr>
              <w:t>Test 1: Receive serial data from LIDAR on the BBB</w:t>
            </w:r>
          </w:p>
        </w:tc>
      </w:tr>
      <w:tr w:rsidR="00F20B78" w14:paraId="2F7EAD7A" w14:textId="77777777" w:rsidTr="0016123D">
        <w:trPr>
          <w:trHeight w:val="280"/>
        </w:trPr>
        <w:tc>
          <w:tcPr>
            <w:tcW w:w="2360" w:type="dxa"/>
            <w:vAlign w:val="center"/>
          </w:tcPr>
          <w:p w14:paraId="2FD4AC84" w14:textId="77777777" w:rsidR="00F20B78" w:rsidRDefault="00F20B78" w:rsidP="00891C7E">
            <w:r>
              <w:t>Date Created</w:t>
            </w:r>
          </w:p>
        </w:tc>
        <w:tc>
          <w:tcPr>
            <w:tcW w:w="7000" w:type="dxa"/>
            <w:gridSpan w:val="2"/>
            <w:vAlign w:val="center"/>
          </w:tcPr>
          <w:p w14:paraId="0CEB072B" w14:textId="77777777" w:rsidR="00F20B78" w:rsidRDefault="00F20B78" w:rsidP="00891C7E">
            <w:r>
              <w:t>10/30/2015</w:t>
            </w:r>
          </w:p>
        </w:tc>
      </w:tr>
      <w:tr w:rsidR="00F20B78" w14:paraId="1A663CFF" w14:textId="77777777" w:rsidTr="0016123D">
        <w:trPr>
          <w:trHeight w:val="280"/>
        </w:trPr>
        <w:tc>
          <w:tcPr>
            <w:tcW w:w="2360" w:type="dxa"/>
            <w:vAlign w:val="center"/>
          </w:tcPr>
          <w:p w14:paraId="29D1E548" w14:textId="77777777" w:rsidR="00F20B78" w:rsidRDefault="00F20B78" w:rsidP="00891C7E">
            <w:r>
              <w:t>Created By</w:t>
            </w:r>
          </w:p>
        </w:tc>
        <w:tc>
          <w:tcPr>
            <w:tcW w:w="7000" w:type="dxa"/>
            <w:gridSpan w:val="2"/>
            <w:vAlign w:val="center"/>
          </w:tcPr>
          <w:p w14:paraId="7455CB54" w14:textId="77777777" w:rsidR="00F20B78" w:rsidRDefault="00F20B78" w:rsidP="00891C7E">
            <w:r>
              <w:t>Terence Staples</w:t>
            </w:r>
          </w:p>
        </w:tc>
      </w:tr>
      <w:tr w:rsidR="00F20B78" w14:paraId="41B3AF2C" w14:textId="77777777" w:rsidTr="0016123D">
        <w:trPr>
          <w:trHeight w:val="280"/>
        </w:trPr>
        <w:tc>
          <w:tcPr>
            <w:tcW w:w="2360" w:type="dxa"/>
            <w:vAlign w:val="center"/>
          </w:tcPr>
          <w:p w14:paraId="5F3EB044" w14:textId="77777777" w:rsidR="00F20B78" w:rsidRDefault="00F20B78" w:rsidP="00891C7E">
            <w:r>
              <w:t>Tester ID / Name</w:t>
            </w:r>
          </w:p>
        </w:tc>
        <w:tc>
          <w:tcPr>
            <w:tcW w:w="7000" w:type="dxa"/>
            <w:gridSpan w:val="2"/>
            <w:vAlign w:val="center"/>
          </w:tcPr>
          <w:p w14:paraId="02FD124C" w14:textId="77777777" w:rsidR="00F20B78" w:rsidRDefault="00F20B78" w:rsidP="00891C7E">
            <w:r>
              <w:t>tstap11/Terence Staples</w:t>
            </w:r>
          </w:p>
        </w:tc>
      </w:tr>
      <w:tr w:rsidR="00F20B78" w14:paraId="3127EF73" w14:textId="77777777" w:rsidTr="0016123D">
        <w:trPr>
          <w:trHeight w:val="280"/>
        </w:trPr>
        <w:tc>
          <w:tcPr>
            <w:tcW w:w="2360" w:type="dxa"/>
            <w:vAlign w:val="center"/>
          </w:tcPr>
          <w:p w14:paraId="2554025B" w14:textId="77777777" w:rsidR="00F20B78" w:rsidRDefault="00F20B78" w:rsidP="00891C7E">
            <w:r>
              <w:t>Test Date</w:t>
            </w:r>
          </w:p>
        </w:tc>
        <w:tc>
          <w:tcPr>
            <w:tcW w:w="7000" w:type="dxa"/>
            <w:gridSpan w:val="2"/>
            <w:vAlign w:val="center"/>
          </w:tcPr>
          <w:p w14:paraId="22EB1F99" w14:textId="77777777" w:rsidR="00F20B78" w:rsidRDefault="00F20B78" w:rsidP="00891C7E">
            <w:r>
              <w:t>TBD</w:t>
            </w:r>
          </w:p>
        </w:tc>
      </w:tr>
      <w:tr w:rsidR="00F20B78" w14:paraId="17CD06B7" w14:textId="77777777" w:rsidTr="0016123D">
        <w:trPr>
          <w:trHeight w:val="280"/>
        </w:trPr>
        <w:tc>
          <w:tcPr>
            <w:tcW w:w="2360" w:type="dxa"/>
            <w:vAlign w:val="center"/>
          </w:tcPr>
          <w:p w14:paraId="6419D176" w14:textId="77777777" w:rsidR="00F20B78" w:rsidRDefault="00F20B78" w:rsidP="00891C7E">
            <w:r>
              <w:t>Special Prerequisites</w:t>
            </w:r>
          </w:p>
        </w:tc>
        <w:tc>
          <w:tcPr>
            <w:tcW w:w="7000" w:type="dxa"/>
            <w:gridSpan w:val="2"/>
            <w:vAlign w:val="center"/>
          </w:tcPr>
          <w:p w14:paraId="4D858F08" w14:textId="2428B000" w:rsidR="00F20B78" w:rsidRDefault="00F20B78" w:rsidP="00891C7E">
            <w:r>
              <w:t xml:space="preserve">The LIDAR unit is connected to the USB hub which is externally powered and is connected to the </w:t>
            </w:r>
            <w:r w:rsidR="00810DD1">
              <w:t>BeagleBone</w:t>
            </w:r>
          </w:p>
        </w:tc>
      </w:tr>
      <w:tr w:rsidR="00F20B78" w14:paraId="4888161D" w14:textId="77777777" w:rsidTr="0016123D">
        <w:trPr>
          <w:trHeight w:val="280"/>
        </w:trPr>
        <w:tc>
          <w:tcPr>
            <w:tcW w:w="2360" w:type="dxa"/>
            <w:vAlign w:val="center"/>
          </w:tcPr>
          <w:p w14:paraId="2F876808" w14:textId="77777777" w:rsidR="00F20B78" w:rsidRDefault="00F20B78" w:rsidP="00891C7E"/>
          <w:p w14:paraId="78AED4AB" w14:textId="77777777" w:rsidR="00F20B78" w:rsidRDefault="00F20B78" w:rsidP="00891C7E">
            <w:r>
              <w:t>Step # / Action</w:t>
            </w:r>
          </w:p>
          <w:p w14:paraId="66219530" w14:textId="77777777" w:rsidR="00F20B78" w:rsidRDefault="00F20B78" w:rsidP="00891C7E"/>
        </w:tc>
        <w:tc>
          <w:tcPr>
            <w:tcW w:w="3500" w:type="dxa"/>
            <w:vAlign w:val="center"/>
          </w:tcPr>
          <w:p w14:paraId="31653006" w14:textId="77777777" w:rsidR="00F20B78" w:rsidRDefault="00F20B78" w:rsidP="00891C7E"/>
          <w:p w14:paraId="11F02B00" w14:textId="77777777" w:rsidR="00F20B78" w:rsidRDefault="00F20B78" w:rsidP="00891C7E">
            <w:r>
              <w:t>Expected Result</w:t>
            </w:r>
          </w:p>
        </w:tc>
        <w:tc>
          <w:tcPr>
            <w:tcW w:w="3500" w:type="dxa"/>
            <w:vAlign w:val="center"/>
          </w:tcPr>
          <w:p w14:paraId="45AE6A27" w14:textId="77777777" w:rsidR="00F20B78" w:rsidRDefault="00F20B78" w:rsidP="00891C7E"/>
          <w:p w14:paraId="4F2B3B20" w14:textId="77777777" w:rsidR="00F20B78" w:rsidRDefault="00F20B78" w:rsidP="00891C7E">
            <w:r>
              <w:t>Actual Result</w:t>
            </w:r>
          </w:p>
        </w:tc>
      </w:tr>
      <w:tr w:rsidR="00F20B78" w14:paraId="1BDB66F8" w14:textId="77777777" w:rsidTr="0016123D">
        <w:trPr>
          <w:trHeight w:val="280"/>
        </w:trPr>
        <w:tc>
          <w:tcPr>
            <w:tcW w:w="2360" w:type="dxa"/>
            <w:vAlign w:val="center"/>
          </w:tcPr>
          <w:p w14:paraId="27C5280F" w14:textId="77777777" w:rsidR="00F20B78" w:rsidRDefault="00F20B78" w:rsidP="00891C7E">
            <w:r>
              <w:t>Step/Action 1</w:t>
            </w:r>
          </w:p>
        </w:tc>
        <w:tc>
          <w:tcPr>
            <w:tcW w:w="3500" w:type="dxa"/>
            <w:vAlign w:val="center"/>
          </w:tcPr>
          <w:p w14:paraId="519E92E7" w14:textId="77777777" w:rsidR="00F20B78" w:rsidRDefault="00F20B78" w:rsidP="00891C7E">
            <w:r>
              <w:t xml:space="preserve">Connect the USB hub to the external power and to the BeagleBone </w:t>
            </w:r>
          </w:p>
        </w:tc>
        <w:tc>
          <w:tcPr>
            <w:tcW w:w="3500" w:type="dxa"/>
            <w:vAlign w:val="center"/>
          </w:tcPr>
          <w:p w14:paraId="4B767E63" w14:textId="47F4BB4E" w:rsidR="00F20B78" w:rsidRDefault="00F20B78" w:rsidP="00891C7E">
            <w:r>
              <w:t xml:space="preserve">The </w:t>
            </w:r>
            <w:r w:rsidR="00810DD1">
              <w:t>BeagleBone</w:t>
            </w:r>
            <w:r>
              <w:t xml:space="preserve"> recognized that a 4 port usb hub had been connected</w:t>
            </w:r>
          </w:p>
        </w:tc>
      </w:tr>
      <w:tr w:rsidR="00F20B78" w14:paraId="7B3ECAD0" w14:textId="77777777" w:rsidTr="0016123D">
        <w:trPr>
          <w:trHeight w:val="280"/>
        </w:trPr>
        <w:tc>
          <w:tcPr>
            <w:tcW w:w="2360" w:type="dxa"/>
            <w:vAlign w:val="center"/>
          </w:tcPr>
          <w:p w14:paraId="4B0A0B1D" w14:textId="77777777" w:rsidR="00F20B78" w:rsidRDefault="00F20B78" w:rsidP="00891C7E">
            <w:r>
              <w:t>Step/Action 2</w:t>
            </w:r>
          </w:p>
        </w:tc>
        <w:tc>
          <w:tcPr>
            <w:tcW w:w="3500" w:type="dxa"/>
            <w:vAlign w:val="center"/>
          </w:tcPr>
          <w:p w14:paraId="5B593B43" w14:textId="77777777" w:rsidR="00F20B78" w:rsidRDefault="00F20B78" w:rsidP="00891C7E">
            <w:r>
              <w:t>Connect the LIDAR unit to the USB hub and make sure it is receiving power</w:t>
            </w:r>
          </w:p>
        </w:tc>
        <w:tc>
          <w:tcPr>
            <w:tcW w:w="3500" w:type="dxa"/>
            <w:vAlign w:val="center"/>
          </w:tcPr>
          <w:p w14:paraId="0943707B" w14:textId="77777777" w:rsidR="00F20B78" w:rsidRDefault="00F20B78" w:rsidP="00891C7E">
            <w:r>
              <w:t>The motor received power and causing the sensor unit to spin</w:t>
            </w:r>
          </w:p>
        </w:tc>
      </w:tr>
      <w:tr w:rsidR="00F20B78" w14:paraId="2D39EF03" w14:textId="77777777" w:rsidTr="0016123D">
        <w:trPr>
          <w:trHeight w:val="280"/>
        </w:trPr>
        <w:tc>
          <w:tcPr>
            <w:tcW w:w="2360" w:type="dxa"/>
            <w:vAlign w:val="center"/>
          </w:tcPr>
          <w:p w14:paraId="32F78D3E" w14:textId="77777777" w:rsidR="00F20B78" w:rsidRDefault="00F20B78" w:rsidP="00891C7E">
            <w:r>
              <w:t>Step/Action 3</w:t>
            </w:r>
          </w:p>
        </w:tc>
        <w:tc>
          <w:tcPr>
            <w:tcW w:w="3500" w:type="dxa"/>
            <w:vAlign w:val="center"/>
          </w:tcPr>
          <w:p w14:paraId="5DF24AC7" w14:textId="77777777" w:rsidR="00F20B78" w:rsidRDefault="00F20B78" w:rsidP="00891C7E">
            <w:r>
              <w:t>Find location of the LIDAR on the BeagleBone</w:t>
            </w:r>
          </w:p>
        </w:tc>
        <w:tc>
          <w:tcPr>
            <w:tcW w:w="3500" w:type="dxa"/>
            <w:vAlign w:val="center"/>
          </w:tcPr>
          <w:p w14:paraId="332BAA88" w14:textId="77777777" w:rsidR="00F20B78" w:rsidRDefault="00F20B78" w:rsidP="00891C7E">
            <w:r>
              <w:t>TBD</w:t>
            </w:r>
          </w:p>
        </w:tc>
      </w:tr>
      <w:tr w:rsidR="00F20B78" w14:paraId="2590902D" w14:textId="77777777" w:rsidTr="0016123D">
        <w:trPr>
          <w:trHeight w:val="280"/>
        </w:trPr>
        <w:tc>
          <w:tcPr>
            <w:tcW w:w="2360" w:type="dxa"/>
            <w:vAlign w:val="center"/>
          </w:tcPr>
          <w:p w14:paraId="22930422" w14:textId="77777777" w:rsidR="00F20B78" w:rsidRDefault="00F20B78" w:rsidP="00891C7E"/>
          <w:p w14:paraId="7D124F1C" w14:textId="77777777" w:rsidR="00F20B78" w:rsidRDefault="00F20B78" w:rsidP="00891C7E">
            <w:r>
              <w:t xml:space="preserve">Test Case Passed </w:t>
            </w:r>
            <w:r>
              <w:rPr>
                <w:color w:val="00B050"/>
                <w:sz w:val="28"/>
                <w:szCs w:val="28"/>
              </w:rPr>
              <w:t>YES/NO</w:t>
            </w:r>
          </w:p>
        </w:tc>
        <w:tc>
          <w:tcPr>
            <w:tcW w:w="7000" w:type="dxa"/>
            <w:gridSpan w:val="2"/>
            <w:vAlign w:val="center"/>
          </w:tcPr>
          <w:p w14:paraId="4271DF4E" w14:textId="77777777" w:rsidR="00F20B78" w:rsidRDefault="00F20B78" w:rsidP="00891C7E">
            <w:r>
              <w:t xml:space="preserve">Test Case </w:t>
            </w:r>
          </w:p>
        </w:tc>
      </w:tr>
      <w:tr w:rsidR="00F20B78" w14:paraId="7D6C27FE" w14:textId="77777777" w:rsidTr="0016123D">
        <w:trPr>
          <w:trHeight w:val="280"/>
        </w:trPr>
        <w:tc>
          <w:tcPr>
            <w:tcW w:w="2360" w:type="dxa"/>
            <w:vAlign w:val="center"/>
          </w:tcPr>
          <w:p w14:paraId="35F7C3D9" w14:textId="77777777" w:rsidR="00F20B78" w:rsidRDefault="00F20B78" w:rsidP="00891C7E"/>
          <w:p w14:paraId="7D2129D4" w14:textId="77777777" w:rsidR="00F20B78" w:rsidRDefault="00F20B78" w:rsidP="00891C7E">
            <w:r>
              <w:t>Comments:</w:t>
            </w:r>
          </w:p>
          <w:p w14:paraId="7C4EAD96" w14:textId="77777777" w:rsidR="00F20B78" w:rsidRDefault="00F20B78" w:rsidP="00891C7E"/>
        </w:tc>
        <w:tc>
          <w:tcPr>
            <w:tcW w:w="7000" w:type="dxa"/>
            <w:gridSpan w:val="2"/>
            <w:vAlign w:val="center"/>
          </w:tcPr>
          <w:p w14:paraId="71665231" w14:textId="77777777" w:rsidR="00F20B78" w:rsidRDefault="00F20B78" w:rsidP="00891C7E"/>
        </w:tc>
      </w:tr>
    </w:tbl>
    <w:p w14:paraId="394747C4" w14:textId="77777777" w:rsidR="00F20B78" w:rsidRDefault="00F20B78" w:rsidP="00F20B78"/>
    <w:p w14:paraId="7E98F3DB" w14:textId="77777777" w:rsidR="00F20B78" w:rsidRDefault="00F20B78" w:rsidP="00F20B78"/>
    <w:tbl>
      <w:tblPr>
        <w:tblW w:w="12240" w:type="dxa"/>
        <w:tblInd w:w="-1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3086"/>
        <w:gridCol w:w="4577"/>
        <w:gridCol w:w="4577"/>
      </w:tblGrid>
      <w:tr w:rsidR="00F20B78" w14:paraId="6B05FBC2" w14:textId="77777777" w:rsidTr="0016123D">
        <w:trPr>
          <w:trHeight w:val="280"/>
        </w:trPr>
        <w:tc>
          <w:tcPr>
            <w:tcW w:w="2360" w:type="dxa"/>
            <w:vAlign w:val="center"/>
          </w:tcPr>
          <w:p w14:paraId="4CD0079A" w14:textId="77777777" w:rsidR="00F20B78" w:rsidRDefault="00F20B78" w:rsidP="00891C7E">
            <w:r>
              <w:t>Test Case ID / Name</w:t>
            </w:r>
          </w:p>
        </w:tc>
        <w:tc>
          <w:tcPr>
            <w:tcW w:w="7000" w:type="dxa"/>
            <w:gridSpan w:val="2"/>
            <w:vAlign w:val="center"/>
          </w:tcPr>
          <w:p w14:paraId="63C08046" w14:textId="77777777" w:rsidR="00F20B78" w:rsidRDefault="00F20B78" w:rsidP="00891C7E">
            <w:r>
              <w:rPr>
                <w:b/>
              </w:rPr>
              <w:t>Test 2: Determine position on board using LIDAR independent of the rest of the robot</w:t>
            </w:r>
          </w:p>
        </w:tc>
      </w:tr>
      <w:tr w:rsidR="00F20B78" w14:paraId="6D86CA90" w14:textId="77777777" w:rsidTr="0016123D">
        <w:trPr>
          <w:trHeight w:val="280"/>
        </w:trPr>
        <w:tc>
          <w:tcPr>
            <w:tcW w:w="2360" w:type="dxa"/>
            <w:vAlign w:val="center"/>
          </w:tcPr>
          <w:p w14:paraId="5F9824C1" w14:textId="77777777" w:rsidR="00F20B78" w:rsidRDefault="00F20B78" w:rsidP="00891C7E">
            <w:r>
              <w:t>Date Created</w:t>
            </w:r>
          </w:p>
        </w:tc>
        <w:tc>
          <w:tcPr>
            <w:tcW w:w="7000" w:type="dxa"/>
            <w:gridSpan w:val="2"/>
            <w:vAlign w:val="center"/>
          </w:tcPr>
          <w:p w14:paraId="6AC6F3E0" w14:textId="77777777" w:rsidR="00F20B78" w:rsidRDefault="00F20B78" w:rsidP="00891C7E">
            <w:r>
              <w:t>10/30/2015</w:t>
            </w:r>
          </w:p>
        </w:tc>
      </w:tr>
      <w:tr w:rsidR="00F20B78" w14:paraId="5C436071" w14:textId="77777777" w:rsidTr="0016123D">
        <w:trPr>
          <w:trHeight w:val="280"/>
        </w:trPr>
        <w:tc>
          <w:tcPr>
            <w:tcW w:w="2360" w:type="dxa"/>
            <w:vAlign w:val="center"/>
          </w:tcPr>
          <w:p w14:paraId="6715EF9F" w14:textId="77777777" w:rsidR="00F20B78" w:rsidRDefault="00F20B78" w:rsidP="00891C7E">
            <w:r>
              <w:t>Created By</w:t>
            </w:r>
          </w:p>
        </w:tc>
        <w:tc>
          <w:tcPr>
            <w:tcW w:w="7000" w:type="dxa"/>
            <w:gridSpan w:val="2"/>
            <w:vAlign w:val="center"/>
          </w:tcPr>
          <w:p w14:paraId="4F968399" w14:textId="77777777" w:rsidR="00F20B78" w:rsidRDefault="00F20B78" w:rsidP="00891C7E">
            <w:r>
              <w:t>Terence Staples</w:t>
            </w:r>
          </w:p>
        </w:tc>
      </w:tr>
      <w:tr w:rsidR="00F20B78" w14:paraId="0152E930" w14:textId="77777777" w:rsidTr="0016123D">
        <w:trPr>
          <w:trHeight w:val="280"/>
        </w:trPr>
        <w:tc>
          <w:tcPr>
            <w:tcW w:w="2360" w:type="dxa"/>
            <w:vAlign w:val="center"/>
          </w:tcPr>
          <w:p w14:paraId="1FD7C36B" w14:textId="77777777" w:rsidR="00F20B78" w:rsidRDefault="00F20B78" w:rsidP="00891C7E">
            <w:r>
              <w:t>Tester ID / Name</w:t>
            </w:r>
          </w:p>
        </w:tc>
        <w:tc>
          <w:tcPr>
            <w:tcW w:w="7000" w:type="dxa"/>
            <w:gridSpan w:val="2"/>
            <w:vAlign w:val="center"/>
          </w:tcPr>
          <w:p w14:paraId="337096B8" w14:textId="77777777" w:rsidR="00F20B78" w:rsidRDefault="00F20B78" w:rsidP="00891C7E">
            <w:r>
              <w:t>tstap11/Terence Staples</w:t>
            </w:r>
          </w:p>
        </w:tc>
      </w:tr>
      <w:tr w:rsidR="00F20B78" w14:paraId="046B506E" w14:textId="77777777" w:rsidTr="0016123D">
        <w:trPr>
          <w:trHeight w:val="280"/>
        </w:trPr>
        <w:tc>
          <w:tcPr>
            <w:tcW w:w="2360" w:type="dxa"/>
            <w:vAlign w:val="center"/>
          </w:tcPr>
          <w:p w14:paraId="64C88FD5" w14:textId="77777777" w:rsidR="00F20B78" w:rsidRDefault="00F20B78" w:rsidP="00891C7E">
            <w:r>
              <w:t>Test Date</w:t>
            </w:r>
          </w:p>
        </w:tc>
        <w:tc>
          <w:tcPr>
            <w:tcW w:w="7000" w:type="dxa"/>
            <w:gridSpan w:val="2"/>
            <w:vAlign w:val="center"/>
          </w:tcPr>
          <w:p w14:paraId="7D42BD76" w14:textId="77777777" w:rsidR="00F20B78" w:rsidRDefault="00F20B78" w:rsidP="00891C7E">
            <w:r>
              <w:t>TBD</w:t>
            </w:r>
          </w:p>
        </w:tc>
      </w:tr>
      <w:tr w:rsidR="00F20B78" w14:paraId="55C87929" w14:textId="77777777" w:rsidTr="0016123D">
        <w:trPr>
          <w:trHeight w:val="280"/>
        </w:trPr>
        <w:tc>
          <w:tcPr>
            <w:tcW w:w="2360" w:type="dxa"/>
            <w:vAlign w:val="center"/>
          </w:tcPr>
          <w:p w14:paraId="23F9497B" w14:textId="77777777" w:rsidR="00F20B78" w:rsidRDefault="00F20B78" w:rsidP="00891C7E">
            <w:r>
              <w:t>Special Prerequisites</w:t>
            </w:r>
          </w:p>
        </w:tc>
        <w:tc>
          <w:tcPr>
            <w:tcW w:w="7000" w:type="dxa"/>
            <w:gridSpan w:val="2"/>
            <w:vAlign w:val="center"/>
          </w:tcPr>
          <w:p w14:paraId="2D84AC08" w14:textId="77777777" w:rsidR="00F20B78" w:rsidRDefault="00F20B78" w:rsidP="00891C7E">
            <w:r>
              <w:t>The navigation algorithm needs to be complete to the point of testing</w:t>
            </w:r>
          </w:p>
        </w:tc>
      </w:tr>
      <w:tr w:rsidR="00F20B78" w14:paraId="3F59D612" w14:textId="77777777" w:rsidTr="0016123D">
        <w:trPr>
          <w:trHeight w:val="280"/>
        </w:trPr>
        <w:tc>
          <w:tcPr>
            <w:tcW w:w="2360" w:type="dxa"/>
            <w:vAlign w:val="center"/>
          </w:tcPr>
          <w:p w14:paraId="06DCF3F6" w14:textId="77777777" w:rsidR="00F20B78" w:rsidRDefault="00F20B78" w:rsidP="00891C7E"/>
          <w:p w14:paraId="6587E494" w14:textId="77777777" w:rsidR="00F20B78" w:rsidRDefault="00F20B78" w:rsidP="00891C7E">
            <w:r>
              <w:t>Step # / Action</w:t>
            </w:r>
          </w:p>
          <w:p w14:paraId="2958F528" w14:textId="77777777" w:rsidR="00F20B78" w:rsidRDefault="00F20B78" w:rsidP="00891C7E"/>
        </w:tc>
        <w:tc>
          <w:tcPr>
            <w:tcW w:w="3500" w:type="dxa"/>
            <w:vAlign w:val="center"/>
          </w:tcPr>
          <w:p w14:paraId="54C1CEE1" w14:textId="77777777" w:rsidR="00F20B78" w:rsidRDefault="00F20B78" w:rsidP="00891C7E"/>
          <w:p w14:paraId="2A2A754A" w14:textId="77777777" w:rsidR="00F20B78" w:rsidRDefault="00F20B78" w:rsidP="00891C7E">
            <w:r>
              <w:t>Expected Result</w:t>
            </w:r>
          </w:p>
        </w:tc>
        <w:tc>
          <w:tcPr>
            <w:tcW w:w="3500" w:type="dxa"/>
            <w:vAlign w:val="center"/>
          </w:tcPr>
          <w:p w14:paraId="39E272C6" w14:textId="77777777" w:rsidR="00F20B78" w:rsidRDefault="00F20B78" w:rsidP="00891C7E"/>
        </w:tc>
      </w:tr>
      <w:tr w:rsidR="00F20B78" w14:paraId="79DE81C7" w14:textId="77777777" w:rsidTr="0016123D">
        <w:trPr>
          <w:trHeight w:val="280"/>
        </w:trPr>
        <w:tc>
          <w:tcPr>
            <w:tcW w:w="2360" w:type="dxa"/>
            <w:vAlign w:val="center"/>
          </w:tcPr>
          <w:p w14:paraId="74763698" w14:textId="77777777" w:rsidR="00F20B78" w:rsidRDefault="00F20B78" w:rsidP="00891C7E">
            <w:r>
              <w:t>Step/Action 1</w:t>
            </w:r>
          </w:p>
        </w:tc>
        <w:tc>
          <w:tcPr>
            <w:tcW w:w="3500" w:type="dxa"/>
            <w:vAlign w:val="center"/>
          </w:tcPr>
          <w:p w14:paraId="76195F0D" w14:textId="77777777" w:rsidR="00F20B78" w:rsidRDefault="00F20B78" w:rsidP="00891C7E">
            <w:r>
              <w:t>Connect the LIDAR unit to the BBB</w:t>
            </w:r>
          </w:p>
        </w:tc>
        <w:tc>
          <w:tcPr>
            <w:tcW w:w="3500" w:type="dxa"/>
            <w:vAlign w:val="center"/>
          </w:tcPr>
          <w:p w14:paraId="46605D0C" w14:textId="77777777" w:rsidR="00F20B78" w:rsidRDefault="00F20B78" w:rsidP="00891C7E">
            <w:r>
              <w:t>TBD</w:t>
            </w:r>
          </w:p>
        </w:tc>
      </w:tr>
      <w:tr w:rsidR="00F20B78" w14:paraId="2DE813A1" w14:textId="77777777" w:rsidTr="0016123D">
        <w:trPr>
          <w:trHeight w:val="280"/>
        </w:trPr>
        <w:tc>
          <w:tcPr>
            <w:tcW w:w="2360" w:type="dxa"/>
            <w:vAlign w:val="center"/>
          </w:tcPr>
          <w:p w14:paraId="6825A920" w14:textId="77777777" w:rsidR="00F20B78" w:rsidRDefault="00F20B78" w:rsidP="00891C7E">
            <w:r>
              <w:t>Step/Action 2</w:t>
            </w:r>
          </w:p>
        </w:tc>
        <w:tc>
          <w:tcPr>
            <w:tcW w:w="3500" w:type="dxa"/>
            <w:vAlign w:val="center"/>
          </w:tcPr>
          <w:p w14:paraId="07D617F4" w14:textId="77777777" w:rsidR="00F20B78" w:rsidRDefault="00F20B78" w:rsidP="00891C7E">
            <w:r>
              <w:t>Run the navigation algorithm on the BBB</w:t>
            </w:r>
          </w:p>
        </w:tc>
        <w:tc>
          <w:tcPr>
            <w:tcW w:w="3500" w:type="dxa"/>
            <w:vAlign w:val="center"/>
          </w:tcPr>
          <w:p w14:paraId="3B61B1A0" w14:textId="77777777" w:rsidR="00F20B78" w:rsidRDefault="00F20B78" w:rsidP="00891C7E">
            <w:r>
              <w:t>TBD</w:t>
            </w:r>
          </w:p>
        </w:tc>
      </w:tr>
      <w:tr w:rsidR="00F20B78" w14:paraId="26A4D9D2" w14:textId="77777777" w:rsidTr="0016123D">
        <w:trPr>
          <w:trHeight w:val="280"/>
        </w:trPr>
        <w:tc>
          <w:tcPr>
            <w:tcW w:w="2360" w:type="dxa"/>
            <w:vAlign w:val="center"/>
          </w:tcPr>
          <w:p w14:paraId="3B45CC6C" w14:textId="77777777" w:rsidR="00F20B78" w:rsidRDefault="00F20B78" w:rsidP="00891C7E">
            <w:r>
              <w:t>Step/Action 3</w:t>
            </w:r>
          </w:p>
        </w:tc>
        <w:tc>
          <w:tcPr>
            <w:tcW w:w="3500" w:type="dxa"/>
            <w:vAlign w:val="center"/>
          </w:tcPr>
          <w:p w14:paraId="7FC02944" w14:textId="77777777" w:rsidR="00F20B78" w:rsidRDefault="00F20B78" w:rsidP="00891C7E">
            <w:r>
              <w:t>Check if the LIDAR can determine the correct position on the playing board</w:t>
            </w:r>
          </w:p>
        </w:tc>
        <w:tc>
          <w:tcPr>
            <w:tcW w:w="3500" w:type="dxa"/>
            <w:vAlign w:val="center"/>
          </w:tcPr>
          <w:p w14:paraId="09FC1456" w14:textId="77777777" w:rsidR="00F20B78" w:rsidRDefault="00F20B78" w:rsidP="00891C7E">
            <w:r>
              <w:t>TBD</w:t>
            </w:r>
          </w:p>
        </w:tc>
      </w:tr>
      <w:tr w:rsidR="00F20B78" w14:paraId="2460CE7E" w14:textId="77777777" w:rsidTr="0016123D">
        <w:trPr>
          <w:trHeight w:val="280"/>
        </w:trPr>
        <w:tc>
          <w:tcPr>
            <w:tcW w:w="2360" w:type="dxa"/>
            <w:vAlign w:val="center"/>
          </w:tcPr>
          <w:p w14:paraId="1D451812" w14:textId="77777777" w:rsidR="00F20B78" w:rsidRDefault="00F20B78" w:rsidP="00891C7E">
            <w:r>
              <w:t>Step/Action 4</w:t>
            </w:r>
          </w:p>
        </w:tc>
        <w:tc>
          <w:tcPr>
            <w:tcW w:w="3500" w:type="dxa"/>
            <w:vAlign w:val="center"/>
          </w:tcPr>
          <w:p w14:paraId="7EB928A7" w14:textId="77777777" w:rsidR="00F20B78" w:rsidRDefault="00F20B78" w:rsidP="00891C7E">
            <w:r>
              <w:t>Move LIDAR on playing board</w:t>
            </w:r>
          </w:p>
        </w:tc>
        <w:tc>
          <w:tcPr>
            <w:tcW w:w="3500" w:type="dxa"/>
            <w:vAlign w:val="center"/>
          </w:tcPr>
          <w:p w14:paraId="20597EC3" w14:textId="77777777" w:rsidR="00F20B78" w:rsidRDefault="00F20B78" w:rsidP="00891C7E">
            <w:r>
              <w:t>TBD</w:t>
            </w:r>
          </w:p>
        </w:tc>
      </w:tr>
      <w:tr w:rsidR="00F20B78" w14:paraId="01E0CC93" w14:textId="77777777" w:rsidTr="0016123D">
        <w:trPr>
          <w:trHeight w:val="280"/>
        </w:trPr>
        <w:tc>
          <w:tcPr>
            <w:tcW w:w="2360" w:type="dxa"/>
            <w:vAlign w:val="center"/>
          </w:tcPr>
          <w:p w14:paraId="30DE6E79" w14:textId="77777777" w:rsidR="00F20B78" w:rsidRDefault="00F20B78" w:rsidP="00891C7E">
            <w:r>
              <w:t>Step/Action 5</w:t>
            </w:r>
          </w:p>
        </w:tc>
        <w:tc>
          <w:tcPr>
            <w:tcW w:w="3500" w:type="dxa"/>
            <w:vAlign w:val="center"/>
          </w:tcPr>
          <w:p w14:paraId="6040E25C" w14:textId="77777777" w:rsidR="00F20B78" w:rsidRDefault="00F20B78" w:rsidP="00891C7E">
            <w:r>
              <w:t>Repeat step 5</w:t>
            </w:r>
          </w:p>
        </w:tc>
        <w:tc>
          <w:tcPr>
            <w:tcW w:w="3500" w:type="dxa"/>
            <w:vAlign w:val="center"/>
          </w:tcPr>
          <w:p w14:paraId="3438CB6C" w14:textId="77777777" w:rsidR="00F20B78" w:rsidRDefault="00F20B78" w:rsidP="00891C7E">
            <w:r>
              <w:t>TBD</w:t>
            </w:r>
          </w:p>
        </w:tc>
      </w:tr>
      <w:tr w:rsidR="00F20B78" w14:paraId="7E5C3DA5" w14:textId="77777777" w:rsidTr="0016123D">
        <w:trPr>
          <w:trHeight w:val="280"/>
        </w:trPr>
        <w:tc>
          <w:tcPr>
            <w:tcW w:w="2360" w:type="dxa"/>
            <w:vAlign w:val="center"/>
          </w:tcPr>
          <w:p w14:paraId="2814CAD1" w14:textId="77777777" w:rsidR="00F20B78" w:rsidRDefault="00F20B78" w:rsidP="00891C7E"/>
          <w:p w14:paraId="40B57C3C" w14:textId="77777777" w:rsidR="00F20B78" w:rsidRDefault="00F20B78" w:rsidP="00891C7E">
            <w:r>
              <w:t xml:space="preserve">Test Case Passed </w:t>
            </w:r>
            <w:r>
              <w:rPr>
                <w:color w:val="00B050"/>
                <w:sz w:val="28"/>
                <w:szCs w:val="28"/>
              </w:rPr>
              <w:t>YES/NO</w:t>
            </w:r>
          </w:p>
        </w:tc>
        <w:tc>
          <w:tcPr>
            <w:tcW w:w="7000" w:type="dxa"/>
            <w:gridSpan w:val="2"/>
            <w:vAlign w:val="center"/>
          </w:tcPr>
          <w:p w14:paraId="0D6BDF25" w14:textId="77777777" w:rsidR="00F20B78" w:rsidRDefault="00F20B78" w:rsidP="00891C7E">
            <w:r>
              <w:t xml:space="preserve">Test Case </w:t>
            </w:r>
          </w:p>
        </w:tc>
      </w:tr>
      <w:tr w:rsidR="00F20B78" w14:paraId="766EFA2C" w14:textId="77777777" w:rsidTr="0016123D">
        <w:trPr>
          <w:trHeight w:val="280"/>
        </w:trPr>
        <w:tc>
          <w:tcPr>
            <w:tcW w:w="2360" w:type="dxa"/>
            <w:vAlign w:val="center"/>
          </w:tcPr>
          <w:p w14:paraId="33B5CD6A" w14:textId="77777777" w:rsidR="00F20B78" w:rsidRDefault="00F20B78" w:rsidP="00891C7E"/>
          <w:p w14:paraId="609639B1" w14:textId="77777777" w:rsidR="00F20B78" w:rsidRDefault="00F20B78" w:rsidP="00891C7E">
            <w:r>
              <w:t>Comments:</w:t>
            </w:r>
          </w:p>
          <w:p w14:paraId="7E302180" w14:textId="77777777" w:rsidR="00F20B78" w:rsidRDefault="00F20B78" w:rsidP="00891C7E"/>
        </w:tc>
        <w:tc>
          <w:tcPr>
            <w:tcW w:w="7000" w:type="dxa"/>
            <w:gridSpan w:val="2"/>
            <w:vAlign w:val="center"/>
          </w:tcPr>
          <w:p w14:paraId="1782226A" w14:textId="77777777" w:rsidR="00F20B78" w:rsidRDefault="00F20B78" w:rsidP="00891C7E"/>
        </w:tc>
      </w:tr>
    </w:tbl>
    <w:p w14:paraId="1A8056A2" w14:textId="77777777" w:rsidR="00F20B78" w:rsidRDefault="00F20B78" w:rsidP="00F20B78"/>
    <w:p w14:paraId="48884703" w14:textId="77777777" w:rsidR="00F20B78" w:rsidRDefault="00F20B78" w:rsidP="00F20B78"/>
    <w:p w14:paraId="017CFD0A" w14:textId="77777777" w:rsidR="00F20B78" w:rsidRDefault="00F20B78" w:rsidP="006660BB">
      <w:pPr>
        <w:textAlignment w:val="baseline"/>
        <w:rPr>
          <w:color w:val="000000"/>
          <w:szCs w:val="24"/>
        </w:rPr>
      </w:pPr>
    </w:p>
    <w:p w14:paraId="380A4ADA" w14:textId="77777777" w:rsidR="006660BB" w:rsidRDefault="006660BB" w:rsidP="006660BB">
      <w:pPr>
        <w:textAlignment w:val="baseline"/>
        <w:rPr>
          <w:color w:val="000000"/>
          <w:szCs w:val="24"/>
        </w:rPr>
      </w:pPr>
    </w:p>
    <w:p w14:paraId="0E1F8727" w14:textId="77777777" w:rsidR="006660BB" w:rsidRPr="00C64059" w:rsidRDefault="006660BB" w:rsidP="00C833C2">
      <w:pPr>
        <w:textAlignment w:val="baseline"/>
        <w:rPr>
          <w:color w:val="000000"/>
          <w:szCs w:val="24"/>
        </w:rPr>
      </w:pPr>
    </w:p>
    <w:p w14:paraId="46F90E59" w14:textId="77777777" w:rsidR="00F20B78" w:rsidRDefault="00F20B78">
      <w:pPr>
        <w:jc w:val="left"/>
        <w:rPr>
          <w:b/>
          <w:sz w:val="32"/>
          <w:szCs w:val="28"/>
        </w:rPr>
      </w:pPr>
      <w:r>
        <w:br w:type="page"/>
      </w:r>
    </w:p>
    <w:p w14:paraId="6A9093DE" w14:textId="4CBE98CF" w:rsidR="00C833C2" w:rsidRDefault="00C833C2">
      <w:pPr>
        <w:pStyle w:val="Heading2"/>
      </w:pPr>
      <w:bookmarkStart w:id="502" w:name="_Toc434233450"/>
      <w:r w:rsidRPr="00C64059">
        <w:t>Microcontroller</w:t>
      </w:r>
      <w:r>
        <w:t xml:space="preserve"> &amp; Logistics</w:t>
      </w:r>
      <w:bookmarkEnd w:id="502"/>
      <w:r>
        <w:t xml:space="preserve"> </w:t>
      </w:r>
    </w:p>
    <w:p w14:paraId="4785AE66" w14:textId="620E06F6" w:rsidR="00C833C2" w:rsidRDefault="00C833C2" w:rsidP="00C833C2">
      <w:pPr>
        <w:textAlignment w:val="baseline"/>
        <w:rPr>
          <w:color w:val="000000"/>
          <w:szCs w:val="24"/>
        </w:rPr>
      </w:pPr>
      <w:r w:rsidRPr="00C64059">
        <w:rPr>
          <w:color w:val="000000"/>
          <w:szCs w:val="24"/>
        </w:rPr>
        <w:t>Peter Corcoran</w:t>
      </w:r>
    </w:p>
    <w:p w14:paraId="4F2E0487" w14:textId="5F144700" w:rsidR="003B0FBD" w:rsidRDefault="003B0FBD" w:rsidP="00C833C2">
      <w:pPr>
        <w:textAlignment w:val="baseline"/>
        <w:rPr>
          <w:color w:val="000000"/>
          <w:szCs w:val="24"/>
        </w:rPr>
      </w:pPr>
    </w:p>
    <w:p w14:paraId="27F4B433" w14:textId="3F9F0748" w:rsidR="003B0FBD" w:rsidRDefault="003B0FBD">
      <w:pPr>
        <w:pStyle w:val="Heading3"/>
      </w:pPr>
      <w:bookmarkStart w:id="503" w:name="_Toc434233451"/>
      <w:r>
        <w:t xml:space="preserve">BeagleBone to Delivery Controller </w:t>
      </w:r>
      <w:r w:rsidR="00887643">
        <w:t>Test</w:t>
      </w:r>
      <w:bookmarkEnd w:id="503"/>
    </w:p>
    <w:p w14:paraId="6E805778" w14:textId="77777777" w:rsidR="00C833C2" w:rsidRDefault="00C833C2" w:rsidP="00C833C2">
      <w:pPr>
        <w:textAlignment w:val="baseline"/>
        <w:rPr>
          <w:color w:val="000000"/>
          <w:szCs w:val="24"/>
        </w:rPr>
      </w:pPr>
    </w:p>
    <w:tbl>
      <w:tblPr>
        <w:tblW w:w="12507"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3145"/>
        <w:gridCol w:w="4680"/>
        <w:gridCol w:w="4682"/>
      </w:tblGrid>
      <w:tr w:rsidR="00D8376A" w:rsidRPr="007726FF" w14:paraId="0639CC18" w14:textId="77777777" w:rsidTr="001915E5">
        <w:trPr>
          <w:trHeight w:val="288"/>
        </w:trPr>
        <w:tc>
          <w:tcPr>
            <w:tcW w:w="3145" w:type="dxa"/>
            <w:vAlign w:val="center"/>
          </w:tcPr>
          <w:p w14:paraId="4CA87D52" w14:textId="77777777" w:rsidR="00D8376A" w:rsidRPr="00F62B11" w:rsidRDefault="00D8376A" w:rsidP="001915E5">
            <w:r w:rsidRPr="00F62B11">
              <w:t>Test Case ID / Name</w:t>
            </w:r>
          </w:p>
        </w:tc>
        <w:tc>
          <w:tcPr>
            <w:tcW w:w="9362" w:type="dxa"/>
            <w:gridSpan w:val="2"/>
            <w:vAlign w:val="center"/>
          </w:tcPr>
          <w:p w14:paraId="76DC8DD3" w14:textId="05F14EFA" w:rsidR="00D8376A" w:rsidRPr="00C833C2" w:rsidRDefault="003B0FBD" w:rsidP="00AA2EB1">
            <w:pPr>
              <w:rPr>
                <w:rStyle w:val="Strong"/>
              </w:rPr>
            </w:pPr>
            <w:r>
              <w:rPr>
                <w:rStyle w:val="Strong"/>
              </w:rPr>
              <w:t>BeagleBone to Delivery Controller</w:t>
            </w:r>
          </w:p>
        </w:tc>
      </w:tr>
      <w:tr w:rsidR="00D8376A" w:rsidRPr="007726FF" w14:paraId="2A322EFA" w14:textId="77777777" w:rsidTr="001915E5">
        <w:trPr>
          <w:trHeight w:val="288"/>
        </w:trPr>
        <w:tc>
          <w:tcPr>
            <w:tcW w:w="3145" w:type="dxa"/>
            <w:vAlign w:val="center"/>
          </w:tcPr>
          <w:p w14:paraId="725772AF" w14:textId="77777777" w:rsidR="00D8376A" w:rsidRPr="00F62B11" w:rsidRDefault="00D8376A" w:rsidP="001915E5">
            <w:r w:rsidRPr="00F62B11">
              <w:t>Date Created</w:t>
            </w:r>
          </w:p>
        </w:tc>
        <w:tc>
          <w:tcPr>
            <w:tcW w:w="9362" w:type="dxa"/>
            <w:gridSpan w:val="2"/>
            <w:vAlign w:val="center"/>
          </w:tcPr>
          <w:p w14:paraId="1FD785BC" w14:textId="71F2D145" w:rsidR="00D8376A" w:rsidRPr="00952793" w:rsidRDefault="003B0FBD" w:rsidP="00AA2EB1">
            <w:r>
              <w:t>10</w:t>
            </w:r>
            <w:r w:rsidR="00D8376A" w:rsidRPr="00952793">
              <w:t>/</w:t>
            </w:r>
            <w:r>
              <w:t>25</w:t>
            </w:r>
            <w:r w:rsidR="00D8376A" w:rsidRPr="00952793">
              <w:t>/2015</w:t>
            </w:r>
          </w:p>
        </w:tc>
      </w:tr>
      <w:tr w:rsidR="00D8376A" w:rsidRPr="007726FF" w14:paraId="0B4D5A9B" w14:textId="77777777" w:rsidTr="001915E5">
        <w:trPr>
          <w:trHeight w:val="288"/>
        </w:trPr>
        <w:tc>
          <w:tcPr>
            <w:tcW w:w="3145" w:type="dxa"/>
            <w:vAlign w:val="center"/>
          </w:tcPr>
          <w:p w14:paraId="6240F0B4" w14:textId="77777777" w:rsidR="00D8376A" w:rsidRPr="00F62B11" w:rsidRDefault="00D8376A" w:rsidP="001915E5">
            <w:r w:rsidRPr="00F62B11">
              <w:t>Created By</w:t>
            </w:r>
          </w:p>
        </w:tc>
        <w:tc>
          <w:tcPr>
            <w:tcW w:w="9362" w:type="dxa"/>
            <w:gridSpan w:val="2"/>
            <w:vAlign w:val="center"/>
          </w:tcPr>
          <w:p w14:paraId="705F18F5" w14:textId="0B533729" w:rsidR="00D8376A" w:rsidRPr="00952793" w:rsidRDefault="003B0FBD" w:rsidP="001915E5">
            <w:r>
              <w:t>Peter Corcoran</w:t>
            </w:r>
          </w:p>
        </w:tc>
      </w:tr>
      <w:tr w:rsidR="00D8376A" w:rsidRPr="007726FF" w14:paraId="2746A7E0" w14:textId="77777777" w:rsidTr="001915E5">
        <w:trPr>
          <w:trHeight w:val="288"/>
        </w:trPr>
        <w:tc>
          <w:tcPr>
            <w:tcW w:w="3145" w:type="dxa"/>
            <w:vAlign w:val="center"/>
          </w:tcPr>
          <w:p w14:paraId="3199997E" w14:textId="77777777" w:rsidR="00D8376A" w:rsidRPr="00F62B11" w:rsidRDefault="00D8376A" w:rsidP="001915E5">
            <w:r w:rsidRPr="00F62B11">
              <w:t>Tester ID / Name</w:t>
            </w:r>
          </w:p>
        </w:tc>
        <w:tc>
          <w:tcPr>
            <w:tcW w:w="9362" w:type="dxa"/>
            <w:gridSpan w:val="2"/>
            <w:vAlign w:val="center"/>
          </w:tcPr>
          <w:p w14:paraId="6CA23E8D" w14:textId="5863375D" w:rsidR="00D8376A" w:rsidRPr="00952793" w:rsidRDefault="003B0FBD" w:rsidP="001915E5">
            <w:del w:id="504" w:author="Peter M Corcoran" w:date="2015-11-02T20:53:00Z">
              <w:r w:rsidRPr="00880684" w:rsidDel="00880684">
                <w:rPr>
                  <w:highlight w:val="yellow"/>
                  <w:rPrChange w:id="505" w:author="Peter M Corcoran" w:date="2015-11-02T20:53:00Z">
                    <w:rPr/>
                  </w:rPrChange>
                </w:rPr>
                <w:delText>Peter Corcoran</w:delText>
              </w:r>
            </w:del>
            <w:ins w:id="506" w:author="Peter M Corcoran" w:date="2015-11-02T20:53:00Z">
              <w:r w:rsidR="00880684" w:rsidRPr="00880684">
                <w:rPr>
                  <w:highlight w:val="yellow"/>
                  <w:rPrChange w:id="507" w:author="Peter M Corcoran" w:date="2015-11-02T20:53:00Z">
                    <w:rPr/>
                  </w:rPrChange>
                </w:rPr>
                <w:t>TBD</w:t>
              </w:r>
            </w:ins>
          </w:p>
        </w:tc>
      </w:tr>
      <w:tr w:rsidR="00D8376A" w:rsidRPr="007726FF" w14:paraId="6A42F3D6" w14:textId="77777777" w:rsidTr="001915E5">
        <w:trPr>
          <w:trHeight w:val="288"/>
        </w:trPr>
        <w:tc>
          <w:tcPr>
            <w:tcW w:w="3145" w:type="dxa"/>
            <w:vAlign w:val="center"/>
          </w:tcPr>
          <w:p w14:paraId="5CA31191" w14:textId="77777777" w:rsidR="00D8376A" w:rsidRPr="00F62B11" w:rsidRDefault="00D8376A" w:rsidP="001915E5">
            <w:r w:rsidRPr="00F62B11">
              <w:t>Test Date</w:t>
            </w:r>
          </w:p>
        </w:tc>
        <w:tc>
          <w:tcPr>
            <w:tcW w:w="9362" w:type="dxa"/>
            <w:gridSpan w:val="2"/>
            <w:vAlign w:val="center"/>
          </w:tcPr>
          <w:p w14:paraId="76E5D5AB" w14:textId="19F4B530" w:rsidR="00D8376A" w:rsidRPr="007726FF" w:rsidRDefault="003B0FBD" w:rsidP="001915E5">
            <w:r>
              <w:t>TBD</w:t>
            </w:r>
          </w:p>
        </w:tc>
      </w:tr>
      <w:tr w:rsidR="00D8376A" w:rsidRPr="007726FF" w14:paraId="5A8C1F9D" w14:textId="77777777" w:rsidTr="001915E5">
        <w:trPr>
          <w:trHeight w:val="288"/>
        </w:trPr>
        <w:tc>
          <w:tcPr>
            <w:tcW w:w="3145" w:type="dxa"/>
            <w:vAlign w:val="center"/>
          </w:tcPr>
          <w:p w14:paraId="2591362E" w14:textId="77777777" w:rsidR="00D8376A" w:rsidRPr="00F62B11" w:rsidRDefault="00D8376A" w:rsidP="001915E5">
            <w:r w:rsidRPr="00F62B11">
              <w:t>Special Prerequisites</w:t>
            </w:r>
          </w:p>
        </w:tc>
        <w:tc>
          <w:tcPr>
            <w:tcW w:w="9362" w:type="dxa"/>
            <w:gridSpan w:val="2"/>
            <w:vAlign w:val="center"/>
          </w:tcPr>
          <w:p w14:paraId="4ED84998" w14:textId="08223354" w:rsidR="00D8376A" w:rsidRPr="00952793" w:rsidRDefault="003B0FBD" w:rsidP="001915E5">
            <w:r>
              <w:t>Need multiple parts</w:t>
            </w:r>
          </w:p>
        </w:tc>
      </w:tr>
      <w:tr w:rsidR="00D8376A" w:rsidRPr="007726FF" w14:paraId="7D50091D" w14:textId="77777777" w:rsidTr="001915E5">
        <w:trPr>
          <w:trHeight w:val="288"/>
        </w:trPr>
        <w:tc>
          <w:tcPr>
            <w:tcW w:w="3145" w:type="dxa"/>
            <w:vAlign w:val="center"/>
          </w:tcPr>
          <w:p w14:paraId="4CA5AA3E" w14:textId="77777777" w:rsidR="00D8376A" w:rsidRPr="00F62B11" w:rsidRDefault="00D8376A" w:rsidP="001915E5"/>
          <w:p w14:paraId="0A80EF0F" w14:textId="77777777" w:rsidR="00D8376A" w:rsidRPr="00F62B11" w:rsidRDefault="00D8376A" w:rsidP="001915E5">
            <w:r w:rsidRPr="00F62B11">
              <w:t>Step # / Action</w:t>
            </w:r>
          </w:p>
          <w:p w14:paraId="0F5FC075" w14:textId="77777777" w:rsidR="00D8376A" w:rsidRPr="00F62B11" w:rsidRDefault="00D8376A" w:rsidP="001915E5"/>
        </w:tc>
        <w:tc>
          <w:tcPr>
            <w:tcW w:w="4680" w:type="dxa"/>
            <w:vAlign w:val="center"/>
          </w:tcPr>
          <w:p w14:paraId="67671035" w14:textId="77777777" w:rsidR="00D8376A" w:rsidRPr="00F62B11" w:rsidRDefault="00D8376A" w:rsidP="001915E5"/>
          <w:p w14:paraId="77E5BAEF" w14:textId="77777777" w:rsidR="00D8376A" w:rsidRPr="00F62B11" w:rsidRDefault="00D8376A" w:rsidP="001915E5">
            <w:r w:rsidRPr="00F62B11">
              <w:t>Expected Result</w:t>
            </w:r>
          </w:p>
        </w:tc>
        <w:tc>
          <w:tcPr>
            <w:tcW w:w="4682" w:type="dxa"/>
            <w:vAlign w:val="center"/>
          </w:tcPr>
          <w:p w14:paraId="4341626D" w14:textId="77777777" w:rsidR="00D8376A" w:rsidRPr="00F62B11" w:rsidRDefault="00D8376A" w:rsidP="001915E5"/>
          <w:p w14:paraId="3E69D653" w14:textId="77777777" w:rsidR="00D8376A" w:rsidRPr="00F62B11" w:rsidRDefault="00D8376A" w:rsidP="001915E5">
            <w:r w:rsidRPr="00F62B11">
              <w:t>Actual Result</w:t>
            </w:r>
          </w:p>
        </w:tc>
      </w:tr>
      <w:tr w:rsidR="00D8376A" w:rsidRPr="007726FF" w14:paraId="4255267E" w14:textId="77777777" w:rsidTr="001915E5">
        <w:trPr>
          <w:trHeight w:val="288"/>
        </w:trPr>
        <w:tc>
          <w:tcPr>
            <w:tcW w:w="3145" w:type="dxa"/>
            <w:vAlign w:val="center"/>
          </w:tcPr>
          <w:p w14:paraId="027A8B02" w14:textId="5BD7A576" w:rsidR="00D8376A" w:rsidRPr="007726FF" w:rsidRDefault="00D8376A" w:rsidP="001915E5">
            <w:r>
              <w:t>Step 1</w:t>
            </w:r>
          </w:p>
        </w:tc>
        <w:tc>
          <w:tcPr>
            <w:tcW w:w="4680" w:type="dxa"/>
            <w:vAlign w:val="center"/>
          </w:tcPr>
          <w:p w14:paraId="32338DBD" w14:textId="10EA432B" w:rsidR="00D8376A" w:rsidRPr="007726FF" w:rsidRDefault="003B0FBD" w:rsidP="001915E5">
            <w:r>
              <w:t>Setup connection between BBB &amp; Delivery Controller with test servo.  Execute PWM commands from command line of BeagleBone</w:t>
            </w:r>
          </w:p>
        </w:tc>
        <w:tc>
          <w:tcPr>
            <w:tcW w:w="4682" w:type="dxa"/>
            <w:vAlign w:val="center"/>
          </w:tcPr>
          <w:p w14:paraId="7ED16679" w14:textId="7AF39474" w:rsidR="00D8376A" w:rsidRPr="007726FF" w:rsidRDefault="00D8376A" w:rsidP="001915E5"/>
        </w:tc>
      </w:tr>
      <w:tr w:rsidR="00D8376A" w:rsidRPr="007726FF" w14:paraId="2F6D390D" w14:textId="77777777" w:rsidTr="001915E5">
        <w:trPr>
          <w:trHeight w:val="288"/>
        </w:trPr>
        <w:tc>
          <w:tcPr>
            <w:tcW w:w="3145" w:type="dxa"/>
            <w:vAlign w:val="center"/>
          </w:tcPr>
          <w:p w14:paraId="57B29766" w14:textId="77777777" w:rsidR="00D8376A" w:rsidRDefault="00D8376A" w:rsidP="001915E5">
            <w:r>
              <w:t>Step/Action 2</w:t>
            </w:r>
          </w:p>
        </w:tc>
        <w:tc>
          <w:tcPr>
            <w:tcW w:w="4680" w:type="dxa"/>
            <w:vAlign w:val="center"/>
          </w:tcPr>
          <w:p w14:paraId="796705E8" w14:textId="34128523" w:rsidR="00D8376A" w:rsidRPr="007726FF" w:rsidRDefault="003B0FBD" w:rsidP="001915E5">
            <w:r>
              <w:t xml:space="preserve">Servo should respond to PWM signal </w:t>
            </w:r>
          </w:p>
        </w:tc>
        <w:tc>
          <w:tcPr>
            <w:tcW w:w="4682" w:type="dxa"/>
            <w:vAlign w:val="center"/>
          </w:tcPr>
          <w:p w14:paraId="005A9E08" w14:textId="77777777" w:rsidR="00D8376A" w:rsidRDefault="00D8376A" w:rsidP="001915E5"/>
        </w:tc>
      </w:tr>
      <w:tr w:rsidR="00D8376A" w:rsidRPr="007726FF" w14:paraId="46417683" w14:textId="77777777" w:rsidTr="001915E5">
        <w:trPr>
          <w:trHeight w:val="288"/>
        </w:trPr>
        <w:tc>
          <w:tcPr>
            <w:tcW w:w="3145" w:type="dxa"/>
            <w:vAlign w:val="center"/>
          </w:tcPr>
          <w:p w14:paraId="0C327EA5" w14:textId="77777777" w:rsidR="00D8376A" w:rsidRPr="007726FF" w:rsidRDefault="00D8376A" w:rsidP="001915E5"/>
          <w:p w14:paraId="0831366B" w14:textId="70AFF361" w:rsidR="00D8376A" w:rsidRPr="00952793" w:rsidRDefault="00D8376A" w:rsidP="001915E5">
            <w:pPr>
              <w:rPr>
                <w:sz w:val="28"/>
              </w:rPr>
            </w:pPr>
            <w:r w:rsidRPr="00DB09A2">
              <w:t xml:space="preserve">Test Case Passed </w:t>
            </w:r>
            <w:r w:rsidRPr="00952793">
              <w:rPr>
                <w:color w:val="00B050"/>
                <w:sz w:val="28"/>
                <w:szCs w:val="22"/>
              </w:rPr>
              <w:t>YES</w:t>
            </w:r>
            <w:r w:rsidR="003B0FBD">
              <w:rPr>
                <w:color w:val="00B050"/>
                <w:sz w:val="28"/>
                <w:szCs w:val="22"/>
              </w:rPr>
              <w:t>/NO</w:t>
            </w:r>
          </w:p>
        </w:tc>
        <w:tc>
          <w:tcPr>
            <w:tcW w:w="9362" w:type="dxa"/>
            <w:gridSpan w:val="2"/>
            <w:vAlign w:val="center"/>
          </w:tcPr>
          <w:p w14:paraId="63015C5E" w14:textId="77777777" w:rsidR="00D8376A" w:rsidRPr="00952793" w:rsidRDefault="00D8376A" w:rsidP="001915E5">
            <w:r>
              <w:t xml:space="preserve">Test Case </w:t>
            </w:r>
          </w:p>
        </w:tc>
      </w:tr>
      <w:tr w:rsidR="00D8376A" w:rsidRPr="007726FF" w14:paraId="47CA6F1C" w14:textId="77777777" w:rsidTr="001915E5">
        <w:trPr>
          <w:trHeight w:val="288"/>
        </w:trPr>
        <w:tc>
          <w:tcPr>
            <w:tcW w:w="3145" w:type="dxa"/>
            <w:vAlign w:val="center"/>
          </w:tcPr>
          <w:p w14:paraId="586C5CCD" w14:textId="77777777" w:rsidR="00D8376A" w:rsidRPr="007726FF" w:rsidRDefault="00D8376A" w:rsidP="001915E5"/>
          <w:p w14:paraId="5030FCD0" w14:textId="77777777" w:rsidR="00D8376A" w:rsidRPr="007726FF" w:rsidRDefault="00D8376A" w:rsidP="001915E5">
            <w:r w:rsidRPr="007726FF">
              <w:t>Comments:</w:t>
            </w:r>
          </w:p>
          <w:p w14:paraId="025F9753" w14:textId="77777777" w:rsidR="00D8376A" w:rsidRPr="007726FF" w:rsidRDefault="00D8376A" w:rsidP="001915E5"/>
        </w:tc>
        <w:tc>
          <w:tcPr>
            <w:tcW w:w="9362" w:type="dxa"/>
            <w:gridSpan w:val="2"/>
            <w:vAlign w:val="center"/>
          </w:tcPr>
          <w:p w14:paraId="283D03E0" w14:textId="77777777" w:rsidR="00D8376A" w:rsidRPr="007726FF" w:rsidRDefault="00D8376A" w:rsidP="001915E5"/>
        </w:tc>
      </w:tr>
    </w:tbl>
    <w:p w14:paraId="3C1561A2" w14:textId="6DD3D93D" w:rsidR="00C833C2" w:rsidRDefault="00C833C2" w:rsidP="00C833C2">
      <w:pPr>
        <w:textAlignment w:val="baseline"/>
        <w:rPr>
          <w:color w:val="000000"/>
          <w:szCs w:val="24"/>
        </w:rPr>
      </w:pPr>
    </w:p>
    <w:p w14:paraId="02B3FB4D" w14:textId="77777777" w:rsidR="00F7599B" w:rsidRDefault="00F7599B" w:rsidP="00C833C2">
      <w:pPr>
        <w:textAlignment w:val="baseline"/>
        <w:rPr>
          <w:color w:val="000000"/>
          <w:szCs w:val="24"/>
        </w:rPr>
      </w:pPr>
    </w:p>
    <w:p w14:paraId="483DE1FA" w14:textId="77777777" w:rsidR="00F7599B" w:rsidRDefault="00F7599B" w:rsidP="00C833C2">
      <w:pPr>
        <w:textAlignment w:val="baseline"/>
        <w:rPr>
          <w:color w:val="000000"/>
          <w:szCs w:val="24"/>
        </w:rPr>
      </w:pPr>
    </w:p>
    <w:p w14:paraId="7341EF2B" w14:textId="5233E404" w:rsidR="001E7B3F" w:rsidRDefault="001E7B3F">
      <w:pPr>
        <w:pStyle w:val="Heading3"/>
      </w:pPr>
      <w:bookmarkStart w:id="508" w:name="_Toc434233452"/>
      <w:r>
        <w:t>BeagleBone with Delivery Servos</w:t>
      </w:r>
      <w:r w:rsidR="00887643">
        <w:t xml:space="preserve"> Test</w:t>
      </w:r>
      <w:bookmarkEnd w:id="508"/>
    </w:p>
    <w:tbl>
      <w:tblPr>
        <w:tblW w:w="12507"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80" w:firstRow="0" w:lastRow="0" w:firstColumn="1" w:lastColumn="0" w:noHBand="0" w:noVBand="0"/>
      </w:tblPr>
      <w:tblGrid>
        <w:gridCol w:w="3145"/>
        <w:gridCol w:w="4680"/>
        <w:gridCol w:w="4682"/>
      </w:tblGrid>
      <w:tr w:rsidR="003B0FBD" w:rsidRPr="007726FF" w14:paraId="3B2A5AA5" w14:textId="77777777" w:rsidTr="00AA2EB1">
        <w:trPr>
          <w:trHeight w:val="288"/>
        </w:trPr>
        <w:tc>
          <w:tcPr>
            <w:tcW w:w="3145" w:type="dxa"/>
            <w:vAlign w:val="center"/>
          </w:tcPr>
          <w:p w14:paraId="388928F1" w14:textId="77777777" w:rsidR="003B0FBD" w:rsidRPr="00F62B11" w:rsidRDefault="003B0FBD" w:rsidP="00CE6F92">
            <w:r w:rsidRPr="00F62B11">
              <w:t>Test Case ID / Name</w:t>
            </w:r>
          </w:p>
        </w:tc>
        <w:tc>
          <w:tcPr>
            <w:tcW w:w="9362" w:type="dxa"/>
            <w:gridSpan w:val="2"/>
            <w:vAlign w:val="center"/>
          </w:tcPr>
          <w:p w14:paraId="00F46744" w14:textId="1661B2DD" w:rsidR="003B0FBD" w:rsidRPr="00C833C2" w:rsidRDefault="001E7B3F" w:rsidP="00CE6F92">
            <w:pPr>
              <w:rPr>
                <w:rStyle w:val="Strong"/>
              </w:rPr>
            </w:pPr>
            <w:r>
              <w:rPr>
                <w:rStyle w:val="Strong"/>
              </w:rPr>
              <w:t>BeagleBone with Delivery Servos</w:t>
            </w:r>
          </w:p>
        </w:tc>
      </w:tr>
      <w:tr w:rsidR="003B0FBD" w:rsidRPr="007726FF" w14:paraId="711A72BB" w14:textId="77777777" w:rsidTr="00AA2EB1">
        <w:trPr>
          <w:trHeight w:val="288"/>
        </w:trPr>
        <w:tc>
          <w:tcPr>
            <w:tcW w:w="3145" w:type="dxa"/>
            <w:vAlign w:val="center"/>
          </w:tcPr>
          <w:p w14:paraId="62E43598" w14:textId="77777777" w:rsidR="003B0FBD" w:rsidRPr="00F62B11" w:rsidRDefault="003B0FBD" w:rsidP="00CE6F92">
            <w:r w:rsidRPr="00F62B11">
              <w:t>Date Created</w:t>
            </w:r>
          </w:p>
        </w:tc>
        <w:tc>
          <w:tcPr>
            <w:tcW w:w="9362" w:type="dxa"/>
            <w:gridSpan w:val="2"/>
            <w:vAlign w:val="center"/>
          </w:tcPr>
          <w:p w14:paraId="67E902B9" w14:textId="77777777" w:rsidR="003B0FBD" w:rsidRPr="00952793" w:rsidRDefault="003B0FBD" w:rsidP="00CE6F92">
            <w:r>
              <w:t>10</w:t>
            </w:r>
            <w:r w:rsidRPr="00952793">
              <w:t>/</w:t>
            </w:r>
            <w:r>
              <w:t>25</w:t>
            </w:r>
            <w:r w:rsidRPr="00952793">
              <w:t>/2015</w:t>
            </w:r>
          </w:p>
        </w:tc>
      </w:tr>
      <w:tr w:rsidR="003B0FBD" w:rsidRPr="007726FF" w14:paraId="23BA92B3" w14:textId="77777777" w:rsidTr="00AA2EB1">
        <w:trPr>
          <w:trHeight w:val="288"/>
        </w:trPr>
        <w:tc>
          <w:tcPr>
            <w:tcW w:w="3145" w:type="dxa"/>
            <w:vAlign w:val="center"/>
          </w:tcPr>
          <w:p w14:paraId="1EB075FC" w14:textId="77777777" w:rsidR="003B0FBD" w:rsidRPr="00F62B11" w:rsidRDefault="003B0FBD" w:rsidP="00CE6F92">
            <w:r w:rsidRPr="00F62B11">
              <w:t>Created By</w:t>
            </w:r>
          </w:p>
        </w:tc>
        <w:tc>
          <w:tcPr>
            <w:tcW w:w="9362" w:type="dxa"/>
            <w:gridSpan w:val="2"/>
            <w:vAlign w:val="center"/>
          </w:tcPr>
          <w:p w14:paraId="72AAF65F" w14:textId="77777777" w:rsidR="003B0FBD" w:rsidRPr="00952793" w:rsidRDefault="003B0FBD" w:rsidP="00CE6F92">
            <w:r>
              <w:t>Peter Corcoran</w:t>
            </w:r>
          </w:p>
        </w:tc>
      </w:tr>
      <w:tr w:rsidR="003B0FBD" w:rsidRPr="007726FF" w14:paraId="09A0B37B" w14:textId="77777777" w:rsidTr="00AA2EB1">
        <w:trPr>
          <w:trHeight w:val="288"/>
        </w:trPr>
        <w:tc>
          <w:tcPr>
            <w:tcW w:w="3145" w:type="dxa"/>
            <w:vAlign w:val="center"/>
          </w:tcPr>
          <w:p w14:paraId="479A9DFD" w14:textId="77777777" w:rsidR="003B0FBD" w:rsidRPr="00F62B11" w:rsidRDefault="003B0FBD" w:rsidP="00CE6F92">
            <w:r w:rsidRPr="00F62B11">
              <w:t>Tester ID / Name</w:t>
            </w:r>
          </w:p>
        </w:tc>
        <w:tc>
          <w:tcPr>
            <w:tcW w:w="9362" w:type="dxa"/>
            <w:gridSpan w:val="2"/>
            <w:vAlign w:val="center"/>
          </w:tcPr>
          <w:p w14:paraId="11ABDF42" w14:textId="77777777" w:rsidR="003B0FBD" w:rsidRPr="00952793" w:rsidRDefault="003B0FBD" w:rsidP="00CE6F92">
            <w:r>
              <w:t>Peter Corcoran</w:t>
            </w:r>
          </w:p>
        </w:tc>
      </w:tr>
      <w:tr w:rsidR="003B0FBD" w:rsidRPr="007726FF" w14:paraId="0A2783AB" w14:textId="77777777" w:rsidTr="00AA2EB1">
        <w:trPr>
          <w:trHeight w:val="288"/>
        </w:trPr>
        <w:tc>
          <w:tcPr>
            <w:tcW w:w="3145" w:type="dxa"/>
            <w:vAlign w:val="center"/>
          </w:tcPr>
          <w:p w14:paraId="75123A9D" w14:textId="77777777" w:rsidR="003B0FBD" w:rsidRPr="00F62B11" w:rsidRDefault="003B0FBD" w:rsidP="00CE6F92">
            <w:r w:rsidRPr="00F62B11">
              <w:t>Test Date</w:t>
            </w:r>
          </w:p>
        </w:tc>
        <w:tc>
          <w:tcPr>
            <w:tcW w:w="9362" w:type="dxa"/>
            <w:gridSpan w:val="2"/>
            <w:vAlign w:val="center"/>
          </w:tcPr>
          <w:p w14:paraId="575F9D6F" w14:textId="77777777" w:rsidR="003B0FBD" w:rsidRPr="007726FF" w:rsidRDefault="003B0FBD" w:rsidP="00CE6F92">
            <w:r>
              <w:t>TBD</w:t>
            </w:r>
          </w:p>
        </w:tc>
      </w:tr>
      <w:tr w:rsidR="003B0FBD" w:rsidRPr="007726FF" w14:paraId="60A3615D" w14:textId="77777777" w:rsidTr="00AA2EB1">
        <w:trPr>
          <w:trHeight w:val="288"/>
        </w:trPr>
        <w:tc>
          <w:tcPr>
            <w:tcW w:w="3145" w:type="dxa"/>
            <w:vAlign w:val="center"/>
          </w:tcPr>
          <w:p w14:paraId="28F2F085" w14:textId="77777777" w:rsidR="003B0FBD" w:rsidRPr="00F62B11" w:rsidRDefault="003B0FBD" w:rsidP="00CE6F92">
            <w:r w:rsidRPr="00F62B11">
              <w:t>Special Prerequisites</w:t>
            </w:r>
          </w:p>
        </w:tc>
        <w:tc>
          <w:tcPr>
            <w:tcW w:w="9362" w:type="dxa"/>
            <w:gridSpan w:val="2"/>
            <w:vAlign w:val="center"/>
          </w:tcPr>
          <w:p w14:paraId="34501EA2" w14:textId="77777777" w:rsidR="003B0FBD" w:rsidRDefault="001E7B3F" w:rsidP="00CE6F92">
            <w:r>
              <w:t>BBB should be setup and powered on.  S</w:t>
            </w:r>
          </w:p>
          <w:p w14:paraId="700BFF08" w14:textId="77777777" w:rsidR="001E7B3F" w:rsidRDefault="001E7B3F" w:rsidP="00CE6F92">
            <w:r>
              <w:t>SSH connection via Putty to allow command line execution of arguments</w:t>
            </w:r>
          </w:p>
          <w:p w14:paraId="0B01D70A" w14:textId="3736AE4E" w:rsidR="001E7B3F" w:rsidRPr="00952793" w:rsidRDefault="001E7B3F" w:rsidP="00CE6F92">
            <w:r>
              <w:t>Test 14.6.1 should be executed successfully</w:t>
            </w:r>
          </w:p>
        </w:tc>
      </w:tr>
      <w:tr w:rsidR="003B0FBD" w:rsidRPr="007726FF" w14:paraId="1071CA47" w14:textId="77777777" w:rsidTr="00AA2EB1">
        <w:trPr>
          <w:trHeight w:val="288"/>
        </w:trPr>
        <w:tc>
          <w:tcPr>
            <w:tcW w:w="3145" w:type="dxa"/>
            <w:vAlign w:val="center"/>
          </w:tcPr>
          <w:p w14:paraId="76DB189B" w14:textId="77777777" w:rsidR="003B0FBD" w:rsidRPr="00F62B11" w:rsidRDefault="003B0FBD" w:rsidP="00CE6F92"/>
          <w:p w14:paraId="4E4BDAC2" w14:textId="77777777" w:rsidR="003B0FBD" w:rsidRPr="00F62B11" w:rsidRDefault="003B0FBD" w:rsidP="00CE6F92">
            <w:r w:rsidRPr="00F62B11">
              <w:t>Step # / Action</w:t>
            </w:r>
          </w:p>
          <w:p w14:paraId="4F142668" w14:textId="77777777" w:rsidR="003B0FBD" w:rsidRPr="00F62B11" w:rsidRDefault="003B0FBD" w:rsidP="00CE6F92"/>
        </w:tc>
        <w:tc>
          <w:tcPr>
            <w:tcW w:w="4680" w:type="dxa"/>
            <w:vAlign w:val="center"/>
          </w:tcPr>
          <w:p w14:paraId="53124D21" w14:textId="77777777" w:rsidR="003B0FBD" w:rsidRPr="00F62B11" w:rsidRDefault="003B0FBD" w:rsidP="00CE6F92"/>
          <w:p w14:paraId="0025D3AB" w14:textId="77777777" w:rsidR="003B0FBD" w:rsidRPr="00F62B11" w:rsidRDefault="003B0FBD" w:rsidP="00CE6F92">
            <w:r w:rsidRPr="00F62B11">
              <w:t>Expected Result</w:t>
            </w:r>
          </w:p>
        </w:tc>
        <w:tc>
          <w:tcPr>
            <w:tcW w:w="4682" w:type="dxa"/>
            <w:vAlign w:val="center"/>
          </w:tcPr>
          <w:p w14:paraId="4635F115" w14:textId="77777777" w:rsidR="003B0FBD" w:rsidRPr="00F62B11" w:rsidRDefault="003B0FBD" w:rsidP="00CE6F92"/>
          <w:p w14:paraId="1E6E81AF" w14:textId="77777777" w:rsidR="003B0FBD" w:rsidRPr="00F62B11" w:rsidRDefault="003B0FBD" w:rsidP="00CE6F92">
            <w:r w:rsidRPr="00F62B11">
              <w:t>Actual Result</w:t>
            </w:r>
          </w:p>
        </w:tc>
      </w:tr>
      <w:tr w:rsidR="003B0FBD" w:rsidRPr="007726FF" w14:paraId="6988046A" w14:textId="77777777" w:rsidTr="00AA2EB1">
        <w:trPr>
          <w:trHeight w:val="288"/>
        </w:trPr>
        <w:tc>
          <w:tcPr>
            <w:tcW w:w="3145" w:type="dxa"/>
            <w:vAlign w:val="center"/>
          </w:tcPr>
          <w:p w14:paraId="7869C601" w14:textId="77777777" w:rsidR="003B0FBD" w:rsidRPr="007726FF" w:rsidRDefault="003B0FBD" w:rsidP="00CE6F92">
            <w:r>
              <w:t>Step/Action 1</w:t>
            </w:r>
          </w:p>
        </w:tc>
        <w:tc>
          <w:tcPr>
            <w:tcW w:w="4680" w:type="dxa"/>
            <w:vAlign w:val="center"/>
          </w:tcPr>
          <w:p w14:paraId="0CDE07C2" w14:textId="6816A9E1" w:rsidR="003B0FBD" w:rsidRPr="007726FF" w:rsidRDefault="001E7B3F" w:rsidP="00CE6F92">
            <w:r>
              <w:t>Connect Delivery linear servos</w:t>
            </w:r>
          </w:p>
        </w:tc>
        <w:tc>
          <w:tcPr>
            <w:tcW w:w="4682" w:type="dxa"/>
            <w:vAlign w:val="center"/>
          </w:tcPr>
          <w:p w14:paraId="3CDC4676" w14:textId="77777777" w:rsidR="003B0FBD" w:rsidRPr="007726FF" w:rsidRDefault="003B0FBD" w:rsidP="00CE6F92">
            <w:r>
              <w:t>TBD</w:t>
            </w:r>
          </w:p>
        </w:tc>
      </w:tr>
      <w:tr w:rsidR="003B0FBD" w:rsidRPr="007726FF" w14:paraId="62B17FFE" w14:textId="77777777" w:rsidTr="00AA2EB1">
        <w:trPr>
          <w:trHeight w:val="288"/>
        </w:trPr>
        <w:tc>
          <w:tcPr>
            <w:tcW w:w="3145" w:type="dxa"/>
            <w:vAlign w:val="center"/>
          </w:tcPr>
          <w:p w14:paraId="221E57C3" w14:textId="77777777" w:rsidR="003B0FBD" w:rsidRDefault="003B0FBD" w:rsidP="00CE6F92">
            <w:r>
              <w:t>Step/Action 2</w:t>
            </w:r>
          </w:p>
        </w:tc>
        <w:tc>
          <w:tcPr>
            <w:tcW w:w="4680" w:type="dxa"/>
            <w:vAlign w:val="center"/>
          </w:tcPr>
          <w:p w14:paraId="011993FC" w14:textId="7926860D" w:rsidR="003B0FBD" w:rsidRPr="007726FF" w:rsidRDefault="001E7B3F" w:rsidP="00CE6F92">
            <w:r>
              <w:t>Execute PWM commands from command line of BBB</w:t>
            </w:r>
          </w:p>
        </w:tc>
        <w:tc>
          <w:tcPr>
            <w:tcW w:w="4682" w:type="dxa"/>
            <w:vAlign w:val="center"/>
          </w:tcPr>
          <w:p w14:paraId="4D4ECA3E" w14:textId="77777777" w:rsidR="003B0FBD" w:rsidRDefault="003B0FBD" w:rsidP="00CE6F92"/>
        </w:tc>
      </w:tr>
      <w:tr w:rsidR="001E7B3F" w:rsidRPr="007726FF" w14:paraId="1774D218" w14:textId="77777777" w:rsidTr="00AA2EB1">
        <w:trPr>
          <w:trHeight w:val="288"/>
        </w:trPr>
        <w:tc>
          <w:tcPr>
            <w:tcW w:w="3145" w:type="dxa"/>
            <w:vAlign w:val="center"/>
          </w:tcPr>
          <w:p w14:paraId="0F663CAB" w14:textId="1322D9AA" w:rsidR="001E7B3F" w:rsidRDefault="001E7B3F" w:rsidP="00CE6F92">
            <w:r>
              <w:t>Step 3</w:t>
            </w:r>
          </w:p>
        </w:tc>
        <w:tc>
          <w:tcPr>
            <w:tcW w:w="4680" w:type="dxa"/>
            <w:vAlign w:val="center"/>
          </w:tcPr>
          <w:p w14:paraId="60323626" w14:textId="31E01987" w:rsidR="001E7B3F" w:rsidRDefault="001E7B3F" w:rsidP="00CE6F92">
            <w:r>
              <w:t>Servo should respond to PWM single depending on the duty cycle of the signal.</w:t>
            </w:r>
          </w:p>
        </w:tc>
        <w:tc>
          <w:tcPr>
            <w:tcW w:w="4682" w:type="dxa"/>
            <w:vAlign w:val="center"/>
          </w:tcPr>
          <w:p w14:paraId="01543B55" w14:textId="77777777" w:rsidR="001E7B3F" w:rsidRDefault="001E7B3F" w:rsidP="00CE6F92"/>
        </w:tc>
      </w:tr>
      <w:tr w:rsidR="003B0FBD" w:rsidRPr="007726FF" w14:paraId="17A6D849" w14:textId="77777777" w:rsidTr="00AA2EB1">
        <w:trPr>
          <w:trHeight w:val="288"/>
        </w:trPr>
        <w:tc>
          <w:tcPr>
            <w:tcW w:w="3145" w:type="dxa"/>
            <w:vAlign w:val="center"/>
          </w:tcPr>
          <w:p w14:paraId="4E8825EA" w14:textId="77777777" w:rsidR="003B0FBD" w:rsidRPr="007726FF" w:rsidRDefault="003B0FBD" w:rsidP="00CE6F92"/>
          <w:p w14:paraId="58235866" w14:textId="77777777" w:rsidR="003B0FBD" w:rsidRPr="00952793" w:rsidRDefault="003B0FBD" w:rsidP="00CE6F92">
            <w:pPr>
              <w:rPr>
                <w:sz w:val="28"/>
              </w:rPr>
            </w:pPr>
            <w:r w:rsidRPr="00DB09A2">
              <w:t xml:space="preserve">Test Case Passed </w:t>
            </w:r>
            <w:r w:rsidRPr="00952793">
              <w:rPr>
                <w:color w:val="00B050"/>
                <w:sz w:val="28"/>
                <w:szCs w:val="22"/>
              </w:rPr>
              <w:t>YES</w:t>
            </w:r>
            <w:r>
              <w:rPr>
                <w:color w:val="00B050"/>
                <w:sz w:val="28"/>
                <w:szCs w:val="22"/>
              </w:rPr>
              <w:t>/NO</w:t>
            </w:r>
          </w:p>
        </w:tc>
        <w:tc>
          <w:tcPr>
            <w:tcW w:w="9362" w:type="dxa"/>
            <w:gridSpan w:val="2"/>
            <w:vAlign w:val="center"/>
          </w:tcPr>
          <w:p w14:paraId="5F032B74" w14:textId="77777777" w:rsidR="003B0FBD" w:rsidRPr="00952793" w:rsidRDefault="003B0FBD" w:rsidP="00CE6F92">
            <w:r>
              <w:t xml:space="preserve">Test Case </w:t>
            </w:r>
          </w:p>
        </w:tc>
      </w:tr>
      <w:tr w:rsidR="003B0FBD" w:rsidRPr="007726FF" w14:paraId="1D2404A3" w14:textId="77777777" w:rsidTr="00AA2EB1">
        <w:trPr>
          <w:trHeight w:val="288"/>
        </w:trPr>
        <w:tc>
          <w:tcPr>
            <w:tcW w:w="3145" w:type="dxa"/>
            <w:vAlign w:val="center"/>
          </w:tcPr>
          <w:p w14:paraId="76C42582" w14:textId="77777777" w:rsidR="003B0FBD" w:rsidRPr="007726FF" w:rsidRDefault="003B0FBD" w:rsidP="00CE6F92"/>
          <w:p w14:paraId="5DDFE6E2" w14:textId="77777777" w:rsidR="003B0FBD" w:rsidRPr="007726FF" w:rsidRDefault="003B0FBD" w:rsidP="00CE6F92">
            <w:r w:rsidRPr="007726FF">
              <w:t>Comments:</w:t>
            </w:r>
          </w:p>
          <w:p w14:paraId="71A95346" w14:textId="77777777" w:rsidR="003B0FBD" w:rsidRPr="007726FF" w:rsidRDefault="003B0FBD" w:rsidP="00CE6F92"/>
        </w:tc>
        <w:tc>
          <w:tcPr>
            <w:tcW w:w="9362" w:type="dxa"/>
            <w:gridSpan w:val="2"/>
            <w:vAlign w:val="center"/>
          </w:tcPr>
          <w:p w14:paraId="07ECA935" w14:textId="77777777" w:rsidR="003B0FBD" w:rsidRPr="007726FF" w:rsidRDefault="003B0FBD" w:rsidP="00CE6F92"/>
        </w:tc>
      </w:tr>
    </w:tbl>
    <w:p w14:paraId="05253935" w14:textId="77777777" w:rsidR="003B0FBD" w:rsidRDefault="003B0FBD" w:rsidP="00C833C2">
      <w:pPr>
        <w:textAlignment w:val="baseline"/>
        <w:rPr>
          <w:color w:val="000000"/>
          <w:szCs w:val="24"/>
        </w:rPr>
      </w:pPr>
    </w:p>
    <w:p w14:paraId="4A6908F1" w14:textId="77777777" w:rsidR="00F7599B" w:rsidRDefault="00F7599B" w:rsidP="00C833C2">
      <w:pPr>
        <w:textAlignment w:val="baseline"/>
        <w:rPr>
          <w:color w:val="000000"/>
          <w:szCs w:val="24"/>
        </w:rPr>
      </w:pPr>
    </w:p>
    <w:p w14:paraId="3E23E925" w14:textId="77777777" w:rsidR="00F7599B" w:rsidRDefault="00F7599B" w:rsidP="00C833C2">
      <w:pPr>
        <w:textAlignment w:val="baseline"/>
        <w:rPr>
          <w:color w:val="000000"/>
          <w:szCs w:val="24"/>
        </w:rPr>
      </w:pPr>
    </w:p>
    <w:p w14:paraId="64002B52" w14:textId="0F753784" w:rsidR="003B0FBD" w:rsidRPr="00C64059" w:rsidRDefault="003B0FBD">
      <w:pPr>
        <w:pStyle w:val="Heading3"/>
      </w:pPr>
      <w:bookmarkStart w:id="509" w:name="_Toc434233453"/>
      <w:r>
        <w:t>BeagleBone to Arm Controller Test</w:t>
      </w:r>
      <w:bookmarkEnd w:id="509"/>
    </w:p>
    <w:tbl>
      <w:tblPr>
        <w:tblW w:w="12507"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3145"/>
        <w:gridCol w:w="4680"/>
        <w:gridCol w:w="4682"/>
      </w:tblGrid>
      <w:tr w:rsidR="003B0FBD" w:rsidRPr="007726FF" w14:paraId="6908B3CA" w14:textId="77777777" w:rsidTr="00CE6F92">
        <w:trPr>
          <w:trHeight w:val="288"/>
        </w:trPr>
        <w:tc>
          <w:tcPr>
            <w:tcW w:w="3145" w:type="dxa"/>
            <w:vAlign w:val="center"/>
          </w:tcPr>
          <w:p w14:paraId="652CC83C" w14:textId="77777777" w:rsidR="003B0FBD" w:rsidRPr="00F62B11" w:rsidRDefault="003B0FBD" w:rsidP="00CE6F92">
            <w:r w:rsidRPr="00F62B11">
              <w:t>Test Case ID / Name</w:t>
            </w:r>
          </w:p>
        </w:tc>
        <w:tc>
          <w:tcPr>
            <w:tcW w:w="9362" w:type="dxa"/>
            <w:gridSpan w:val="2"/>
            <w:vAlign w:val="center"/>
          </w:tcPr>
          <w:p w14:paraId="020A87CF" w14:textId="1F39CAD2" w:rsidR="003B0FBD" w:rsidRPr="00C833C2" w:rsidRDefault="003B0FBD" w:rsidP="00CE6F92">
            <w:pPr>
              <w:rPr>
                <w:rStyle w:val="Strong"/>
              </w:rPr>
            </w:pPr>
            <w:r>
              <w:rPr>
                <w:rStyle w:val="Strong"/>
              </w:rPr>
              <w:t xml:space="preserve">BeagleBone to Arm Controller </w:t>
            </w:r>
          </w:p>
        </w:tc>
      </w:tr>
      <w:tr w:rsidR="003B0FBD" w:rsidRPr="007726FF" w14:paraId="680F434A" w14:textId="77777777" w:rsidTr="00CE6F92">
        <w:trPr>
          <w:trHeight w:val="288"/>
        </w:trPr>
        <w:tc>
          <w:tcPr>
            <w:tcW w:w="3145" w:type="dxa"/>
            <w:vAlign w:val="center"/>
          </w:tcPr>
          <w:p w14:paraId="0DE630F1" w14:textId="77777777" w:rsidR="003B0FBD" w:rsidRPr="00F62B11" w:rsidRDefault="003B0FBD" w:rsidP="00CE6F92">
            <w:r w:rsidRPr="00F62B11">
              <w:t>Date Created</w:t>
            </w:r>
          </w:p>
        </w:tc>
        <w:tc>
          <w:tcPr>
            <w:tcW w:w="9362" w:type="dxa"/>
            <w:gridSpan w:val="2"/>
            <w:vAlign w:val="center"/>
          </w:tcPr>
          <w:p w14:paraId="52F04EE3" w14:textId="77777777" w:rsidR="003B0FBD" w:rsidRPr="00952793" w:rsidRDefault="003B0FBD" w:rsidP="00CE6F92">
            <w:r>
              <w:t>10</w:t>
            </w:r>
            <w:r w:rsidRPr="00952793">
              <w:t>/</w:t>
            </w:r>
            <w:r>
              <w:t>25</w:t>
            </w:r>
            <w:r w:rsidRPr="00952793">
              <w:t>/2015</w:t>
            </w:r>
          </w:p>
        </w:tc>
      </w:tr>
      <w:tr w:rsidR="003B0FBD" w:rsidRPr="007726FF" w14:paraId="173ED9AE" w14:textId="77777777" w:rsidTr="00CE6F92">
        <w:trPr>
          <w:trHeight w:val="288"/>
        </w:trPr>
        <w:tc>
          <w:tcPr>
            <w:tcW w:w="3145" w:type="dxa"/>
            <w:vAlign w:val="center"/>
          </w:tcPr>
          <w:p w14:paraId="2C954C25" w14:textId="77777777" w:rsidR="003B0FBD" w:rsidRPr="00F62B11" w:rsidRDefault="003B0FBD" w:rsidP="00CE6F92">
            <w:r w:rsidRPr="00F62B11">
              <w:t>Created By</w:t>
            </w:r>
          </w:p>
        </w:tc>
        <w:tc>
          <w:tcPr>
            <w:tcW w:w="9362" w:type="dxa"/>
            <w:gridSpan w:val="2"/>
            <w:vAlign w:val="center"/>
          </w:tcPr>
          <w:p w14:paraId="7696EE3F" w14:textId="77777777" w:rsidR="003B0FBD" w:rsidRPr="00952793" w:rsidRDefault="003B0FBD" w:rsidP="00CE6F92">
            <w:r>
              <w:t>Peter Corcoran</w:t>
            </w:r>
          </w:p>
        </w:tc>
      </w:tr>
      <w:tr w:rsidR="003B0FBD" w:rsidRPr="007726FF" w14:paraId="2C8AA2C1" w14:textId="77777777" w:rsidTr="00CE6F92">
        <w:trPr>
          <w:trHeight w:val="288"/>
        </w:trPr>
        <w:tc>
          <w:tcPr>
            <w:tcW w:w="3145" w:type="dxa"/>
            <w:vAlign w:val="center"/>
          </w:tcPr>
          <w:p w14:paraId="6131A62D" w14:textId="77777777" w:rsidR="003B0FBD" w:rsidRPr="00F62B11" w:rsidRDefault="003B0FBD" w:rsidP="00CE6F92">
            <w:r w:rsidRPr="00F62B11">
              <w:t>Tester ID / Name</w:t>
            </w:r>
          </w:p>
        </w:tc>
        <w:tc>
          <w:tcPr>
            <w:tcW w:w="9362" w:type="dxa"/>
            <w:gridSpan w:val="2"/>
            <w:vAlign w:val="center"/>
          </w:tcPr>
          <w:p w14:paraId="48C0EE81" w14:textId="77777777" w:rsidR="003B0FBD" w:rsidRPr="00952793" w:rsidRDefault="003B0FBD" w:rsidP="00CE6F92">
            <w:r>
              <w:t>Peter Corcoran</w:t>
            </w:r>
          </w:p>
        </w:tc>
      </w:tr>
      <w:tr w:rsidR="003B0FBD" w:rsidRPr="007726FF" w14:paraId="602AEDD8" w14:textId="77777777" w:rsidTr="00CE6F92">
        <w:trPr>
          <w:trHeight w:val="288"/>
        </w:trPr>
        <w:tc>
          <w:tcPr>
            <w:tcW w:w="3145" w:type="dxa"/>
            <w:vAlign w:val="center"/>
          </w:tcPr>
          <w:p w14:paraId="5D92A26C" w14:textId="77777777" w:rsidR="003B0FBD" w:rsidRPr="00F62B11" w:rsidRDefault="003B0FBD" w:rsidP="00CE6F92">
            <w:r w:rsidRPr="00F62B11">
              <w:t>Test Date</w:t>
            </w:r>
          </w:p>
        </w:tc>
        <w:tc>
          <w:tcPr>
            <w:tcW w:w="9362" w:type="dxa"/>
            <w:gridSpan w:val="2"/>
            <w:vAlign w:val="center"/>
          </w:tcPr>
          <w:p w14:paraId="5D6E010B" w14:textId="77777777" w:rsidR="003B0FBD" w:rsidRPr="007726FF" w:rsidRDefault="003B0FBD" w:rsidP="00CE6F92">
            <w:r>
              <w:t>TBD</w:t>
            </w:r>
          </w:p>
        </w:tc>
      </w:tr>
      <w:tr w:rsidR="001E7B3F" w:rsidRPr="007726FF" w14:paraId="2C97D9CF" w14:textId="77777777" w:rsidTr="00CE6F92">
        <w:trPr>
          <w:trHeight w:val="288"/>
        </w:trPr>
        <w:tc>
          <w:tcPr>
            <w:tcW w:w="3145" w:type="dxa"/>
            <w:vAlign w:val="center"/>
          </w:tcPr>
          <w:p w14:paraId="69F3520E" w14:textId="77777777" w:rsidR="001E7B3F" w:rsidRPr="00F62B11" w:rsidRDefault="001E7B3F" w:rsidP="001E7B3F">
            <w:r w:rsidRPr="00F62B11">
              <w:t>Special Prerequisites</w:t>
            </w:r>
          </w:p>
        </w:tc>
        <w:tc>
          <w:tcPr>
            <w:tcW w:w="9362" w:type="dxa"/>
            <w:gridSpan w:val="2"/>
            <w:vAlign w:val="center"/>
          </w:tcPr>
          <w:p w14:paraId="2E58AD21" w14:textId="0FBDE048" w:rsidR="001E7B3F" w:rsidRDefault="001E7B3F" w:rsidP="001E7B3F">
            <w:r>
              <w:t xml:space="preserve">BBB should be setup and powered on.  </w:t>
            </w:r>
          </w:p>
          <w:p w14:paraId="1AF685BC" w14:textId="77777777" w:rsidR="001E7B3F" w:rsidRDefault="001E7B3F" w:rsidP="001E7B3F">
            <w:r>
              <w:t>SSH connection via Putty to allow command line execution of arguments</w:t>
            </w:r>
          </w:p>
          <w:p w14:paraId="369FD414" w14:textId="5554853F" w:rsidR="001E7B3F" w:rsidRPr="00952793" w:rsidRDefault="001E7B3F" w:rsidP="001E7B3F">
            <w:r>
              <w:t>Arm Controller Link Layer code will need to be completed.</w:t>
            </w:r>
          </w:p>
        </w:tc>
      </w:tr>
      <w:tr w:rsidR="001E7B3F" w:rsidRPr="007726FF" w14:paraId="08230A54" w14:textId="77777777" w:rsidTr="00CE6F92">
        <w:trPr>
          <w:trHeight w:val="288"/>
        </w:trPr>
        <w:tc>
          <w:tcPr>
            <w:tcW w:w="3145" w:type="dxa"/>
            <w:vAlign w:val="center"/>
          </w:tcPr>
          <w:p w14:paraId="588BAC2B" w14:textId="77777777" w:rsidR="001E7B3F" w:rsidRPr="00F62B11" w:rsidRDefault="001E7B3F" w:rsidP="001E7B3F"/>
          <w:p w14:paraId="0158E2E3" w14:textId="77777777" w:rsidR="001E7B3F" w:rsidRPr="00F62B11" w:rsidRDefault="001E7B3F" w:rsidP="001E7B3F">
            <w:r w:rsidRPr="00F62B11">
              <w:t>Step # / Action</w:t>
            </w:r>
          </w:p>
          <w:p w14:paraId="4A04DC35" w14:textId="77777777" w:rsidR="001E7B3F" w:rsidRPr="00F62B11" w:rsidRDefault="001E7B3F" w:rsidP="001E7B3F"/>
        </w:tc>
        <w:tc>
          <w:tcPr>
            <w:tcW w:w="4680" w:type="dxa"/>
            <w:vAlign w:val="center"/>
          </w:tcPr>
          <w:p w14:paraId="3780AA82" w14:textId="77777777" w:rsidR="001E7B3F" w:rsidRPr="00F62B11" w:rsidRDefault="001E7B3F" w:rsidP="001E7B3F"/>
          <w:p w14:paraId="5E1A0694" w14:textId="77777777" w:rsidR="001E7B3F" w:rsidRPr="00F62B11" w:rsidRDefault="001E7B3F" w:rsidP="001E7B3F">
            <w:r w:rsidRPr="00F62B11">
              <w:t>Expected Result</w:t>
            </w:r>
          </w:p>
        </w:tc>
        <w:tc>
          <w:tcPr>
            <w:tcW w:w="4682" w:type="dxa"/>
            <w:vAlign w:val="center"/>
          </w:tcPr>
          <w:p w14:paraId="277B554D" w14:textId="77777777" w:rsidR="001E7B3F" w:rsidRPr="00F62B11" w:rsidRDefault="001E7B3F" w:rsidP="001E7B3F"/>
          <w:p w14:paraId="41843647" w14:textId="77777777" w:rsidR="001E7B3F" w:rsidRPr="00F62B11" w:rsidRDefault="001E7B3F" w:rsidP="001E7B3F">
            <w:r w:rsidRPr="00F62B11">
              <w:t>Actual Result</w:t>
            </w:r>
          </w:p>
        </w:tc>
      </w:tr>
      <w:tr w:rsidR="001E7B3F" w:rsidRPr="007726FF" w14:paraId="5F39B5CA" w14:textId="77777777" w:rsidTr="00CE6F92">
        <w:trPr>
          <w:trHeight w:val="288"/>
        </w:trPr>
        <w:tc>
          <w:tcPr>
            <w:tcW w:w="3145" w:type="dxa"/>
            <w:vAlign w:val="center"/>
          </w:tcPr>
          <w:p w14:paraId="434FE566" w14:textId="77777777" w:rsidR="001E7B3F" w:rsidRPr="007726FF" w:rsidRDefault="001E7B3F" w:rsidP="001E7B3F">
            <w:r>
              <w:t>Step/Action 1</w:t>
            </w:r>
          </w:p>
        </w:tc>
        <w:tc>
          <w:tcPr>
            <w:tcW w:w="4680" w:type="dxa"/>
            <w:vAlign w:val="center"/>
          </w:tcPr>
          <w:p w14:paraId="6B204C53" w14:textId="5AD9C418" w:rsidR="001E7B3F" w:rsidRPr="007726FF" w:rsidRDefault="001E7B3F" w:rsidP="001E7B3F">
            <w:r>
              <w:t>Connect USB Hub to BBB</w:t>
            </w:r>
          </w:p>
        </w:tc>
        <w:tc>
          <w:tcPr>
            <w:tcW w:w="4682" w:type="dxa"/>
            <w:vAlign w:val="center"/>
          </w:tcPr>
          <w:p w14:paraId="511CF6ED" w14:textId="77777777" w:rsidR="001E7B3F" w:rsidRPr="007726FF" w:rsidRDefault="001E7B3F" w:rsidP="001E7B3F">
            <w:r>
              <w:t>TBD</w:t>
            </w:r>
          </w:p>
        </w:tc>
      </w:tr>
      <w:tr w:rsidR="001E7B3F" w:rsidRPr="007726FF" w14:paraId="6F8F5160" w14:textId="77777777" w:rsidTr="00CE6F92">
        <w:trPr>
          <w:trHeight w:val="288"/>
        </w:trPr>
        <w:tc>
          <w:tcPr>
            <w:tcW w:w="3145" w:type="dxa"/>
            <w:vAlign w:val="center"/>
          </w:tcPr>
          <w:p w14:paraId="44000277" w14:textId="77777777" w:rsidR="001E7B3F" w:rsidRDefault="001E7B3F" w:rsidP="001E7B3F">
            <w:r>
              <w:t>Step/Action 2</w:t>
            </w:r>
          </w:p>
        </w:tc>
        <w:tc>
          <w:tcPr>
            <w:tcW w:w="4680" w:type="dxa"/>
            <w:vAlign w:val="center"/>
          </w:tcPr>
          <w:p w14:paraId="4F6B6147" w14:textId="6B6DFC9A" w:rsidR="001E7B3F" w:rsidRPr="007726FF" w:rsidRDefault="001E7B3F" w:rsidP="001E7B3F">
            <w:r>
              <w:t>Connect USB2AX controller to USB Hub</w:t>
            </w:r>
          </w:p>
        </w:tc>
        <w:tc>
          <w:tcPr>
            <w:tcW w:w="4682" w:type="dxa"/>
            <w:vAlign w:val="center"/>
          </w:tcPr>
          <w:p w14:paraId="657FB6A9" w14:textId="77777777" w:rsidR="001E7B3F" w:rsidRDefault="001E7B3F" w:rsidP="001E7B3F"/>
        </w:tc>
      </w:tr>
      <w:tr w:rsidR="001E7B3F" w:rsidRPr="007726FF" w14:paraId="497F8503" w14:textId="77777777" w:rsidTr="00CE6F92">
        <w:trPr>
          <w:trHeight w:val="288"/>
        </w:trPr>
        <w:tc>
          <w:tcPr>
            <w:tcW w:w="3145" w:type="dxa"/>
            <w:vAlign w:val="center"/>
          </w:tcPr>
          <w:p w14:paraId="2DDF9DED" w14:textId="6024230B" w:rsidR="001E7B3F" w:rsidRDefault="001E7B3F" w:rsidP="001E7B3F">
            <w:r>
              <w:t>Step 3</w:t>
            </w:r>
          </w:p>
        </w:tc>
        <w:tc>
          <w:tcPr>
            <w:tcW w:w="4680" w:type="dxa"/>
            <w:vAlign w:val="center"/>
          </w:tcPr>
          <w:p w14:paraId="76BA490A" w14:textId="6F884622" w:rsidR="001E7B3F" w:rsidRDefault="001E7B3F" w:rsidP="001E7B3F">
            <w:r>
              <w:t>Execute usbls command to view if device is available.</w:t>
            </w:r>
          </w:p>
        </w:tc>
        <w:tc>
          <w:tcPr>
            <w:tcW w:w="4682" w:type="dxa"/>
            <w:vAlign w:val="center"/>
          </w:tcPr>
          <w:p w14:paraId="6390EA75" w14:textId="77777777" w:rsidR="001E7B3F" w:rsidRDefault="001E7B3F" w:rsidP="001E7B3F"/>
        </w:tc>
      </w:tr>
      <w:tr w:rsidR="001E7B3F" w:rsidRPr="007726FF" w14:paraId="212B26E5" w14:textId="77777777" w:rsidTr="00CE6F92">
        <w:trPr>
          <w:trHeight w:val="288"/>
        </w:trPr>
        <w:tc>
          <w:tcPr>
            <w:tcW w:w="3145" w:type="dxa"/>
            <w:vAlign w:val="center"/>
          </w:tcPr>
          <w:p w14:paraId="1A04D8C2" w14:textId="43B41F9F" w:rsidR="001E7B3F" w:rsidRDefault="001E7B3F" w:rsidP="001E7B3F">
            <w:r>
              <w:t>Step 4</w:t>
            </w:r>
          </w:p>
        </w:tc>
        <w:tc>
          <w:tcPr>
            <w:tcW w:w="4680" w:type="dxa"/>
            <w:vAlign w:val="center"/>
          </w:tcPr>
          <w:p w14:paraId="46FC4273" w14:textId="5B66F10B" w:rsidR="001E7B3F" w:rsidRDefault="001E7B3F" w:rsidP="001E7B3F">
            <w:r>
              <w:t>Execute command line command to determine if communication is open to the controller</w:t>
            </w:r>
          </w:p>
        </w:tc>
        <w:tc>
          <w:tcPr>
            <w:tcW w:w="4682" w:type="dxa"/>
            <w:vAlign w:val="center"/>
          </w:tcPr>
          <w:p w14:paraId="568E038D" w14:textId="77777777" w:rsidR="001E7B3F" w:rsidRDefault="001E7B3F" w:rsidP="001E7B3F"/>
        </w:tc>
      </w:tr>
      <w:tr w:rsidR="001E7B3F" w:rsidRPr="007726FF" w14:paraId="209ADAF1" w14:textId="77777777" w:rsidTr="00CE6F92">
        <w:trPr>
          <w:trHeight w:val="288"/>
        </w:trPr>
        <w:tc>
          <w:tcPr>
            <w:tcW w:w="3145" w:type="dxa"/>
            <w:vAlign w:val="center"/>
          </w:tcPr>
          <w:p w14:paraId="6831C3DD" w14:textId="77777777" w:rsidR="001E7B3F" w:rsidRPr="007726FF" w:rsidRDefault="001E7B3F" w:rsidP="001E7B3F"/>
          <w:p w14:paraId="5833D604" w14:textId="77777777" w:rsidR="001E7B3F" w:rsidRPr="00952793" w:rsidRDefault="001E7B3F" w:rsidP="001E7B3F">
            <w:pPr>
              <w:rPr>
                <w:sz w:val="28"/>
              </w:rPr>
            </w:pPr>
            <w:r w:rsidRPr="00DB09A2">
              <w:t xml:space="preserve">Test Case Passed </w:t>
            </w:r>
            <w:r w:rsidRPr="00952793">
              <w:rPr>
                <w:color w:val="00B050"/>
                <w:sz w:val="28"/>
                <w:szCs w:val="22"/>
              </w:rPr>
              <w:t>YES</w:t>
            </w:r>
            <w:r>
              <w:rPr>
                <w:color w:val="00B050"/>
                <w:sz w:val="28"/>
                <w:szCs w:val="22"/>
              </w:rPr>
              <w:t>/NO</w:t>
            </w:r>
          </w:p>
        </w:tc>
        <w:tc>
          <w:tcPr>
            <w:tcW w:w="9362" w:type="dxa"/>
            <w:gridSpan w:val="2"/>
            <w:vAlign w:val="center"/>
          </w:tcPr>
          <w:p w14:paraId="57A64466" w14:textId="77777777" w:rsidR="001E7B3F" w:rsidRPr="00952793" w:rsidRDefault="001E7B3F" w:rsidP="001E7B3F">
            <w:r>
              <w:t xml:space="preserve">Test Case </w:t>
            </w:r>
          </w:p>
        </w:tc>
      </w:tr>
      <w:tr w:rsidR="001E7B3F" w:rsidRPr="007726FF" w14:paraId="2B039A00" w14:textId="77777777" w:rsidTr="00CE6F92">
        <w:trPr>
          <w:trHeight w:val="288"/>
        </w:trPr>
        <w:tc>
          <w:tcPr>
            <w:tcW w:w="3145" w:type="dxa"/>
            <w:vAlign w:val="center"/>
          </w:tcPr>
          <w:p w14:paraId="6FCE19E1" w14:textId="77777777" w:rsidR="001E7B3F" w:rsidRPr="007726FF" w:rsidRDefault="001E7B3F" w:rsidP="001E7B3F"/>
          <w:p w14:paraId="50C3ADC5" w14:textId="77777777" w:rsidR="001E7B3F" w:rsidRPr="007726FF" w:rsidRDefault="001E7B3F" w:rsidP="001E7B3F">
            <w:r w:rsidRPr="007726FF">
              <w:t>Comments:</w:t>
            </w:r>
          </w:p>
          <w:p w14:paraId="7DEE4118" w14:textId="77777777" w:rsidR="001E7B3F" w:rsidRPr="007726FF" w:rsidRDefault="001E7B3F" w:rsidP="001E7B3F"/>
        </w:tc>
        <w:tc>
          <w:tcPr>
            <w:tcW w:w="9362" w:type="dxa"/>
            <w:gridSpan w:val="2"/>
            <w:vAlign w:val="center"/>
          </w:tcPr>
          <w:p w14:paraId="38443074" w14:textId="77777777" w:rsidR="001E7B3F" w:rsidRPr="007726FF" w:rsidRDefault="001E7B3F" w:rsidP="001E7B3F"/>
        </w:tc>
      </w:tr>
    </w:tbl>
    <w:p w14:paraId="1B4F633D" w14:textId="2333FBFE" w:rsidR="00C833C2" w:rsidRDefault="00C833C2" w:rsidP="00C833C2">
      <w:pPr>
        <w:textAlignment w:val="baseline"/>
        <w:rPr>
          <w:color w:val="000000"/>
          <w:szCs w:val="24"/>
        </w:rPr>
      </w:pPr>
    </w:p>
    <w:p w14:paraId="1FA29C64" w14:textId="77777777" w:rsidR="00F7599B" w:rsidRDefault="00F7599B" w:rsidP="00C833C2">
      <w:pPr>
        <w:textAlignment w:val="baseline"/>
        <w:rPr>
          <w:color w:val="000000"/>
          <w:szCs w:val="24"/>
        </w:rPr>
      </w:pPr>
    </w:p>
    <w:p w14:paraId="442494B0" w14:textId="77777777" w:rsidR="00F7599B" w:rsidRDefault="00F7599B" w:rsidP="00C833C2">
      <w:pPr>
        <w:textAlignment w:val="baseline"/>
        <w:rPr>
          <w:color w:val="000000"/>
          <w:szCs w:val="24"/>
        </w:rPr>
      </w:pPr>
    </w:p>
    <w:p w14:paraId="1C56F992" w14:textId="5FFD17BA" w:rsidR="001E7B3F" w:rsidRDefault="001E7B3F">
      <w:pPr>
        <w:pStyle w:val="Heading3"/>
      </w:pPr>
      <w:bookmarkStart w:id="510" w:name="_Toc434233454"/>
      <w:r>
        <w:t>BeagleBone to Lidar Controller</w:t>
      </w:r>
      <w:r w:rsidR="00887643">
        <w:t xml:space="preserve"> Test</w:t>
      </w:r>
      <w:bookmarkEnd w:id="510"/>
    </w:p>
    <w:tbl>
      <w:tblPr>
        <w:tblW w:w="12507"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80" w:firstRow="0" w:lastRow="0" w:firstColumn="1" w:lastColumn="0" w:noHBand="0" w:noVBand="0"/>
      </w:tblPr>
      <w:tblGrid>
        <w:gridCol w:w="3145"/>
        <w:gridCol w:w="4680"/>
        <w:gridCol w:w="4682"/>
      </w:tblGrid>
      <w:tr w:rsidR="001E7B3F" w:rsidRPr="007726FF" w14:paraId="1581375E" w14:textId="77777777" w:rsidTr="00AA2EB1">
        <w:trPr>
          <w:trHeight w:val="288"/>
        </w:trPr>
        <w:tc>
          <w:tcPr>
            <w:tcW w:w="3145" w:type="dxa"/>
            <w:vAlign w:val="center"/>
          </w:tcPr>
          <w:p w14:paraId="7087A5CE" w14:textId="77777777" w:rsidR="001E7B3F" w:rsidRPr="00F62B11" w:rsidRDefault="001E7B3F" w:rsidP="00CE6F92">
            <w:r w:rsidRPr="00F62B11">
              <w:t>Test Case ID / Name</w:t>
            </w:r>
          </w:p>
        </w:tc>
        <w:tc>
          <w:tcPr>
            <w:tcW w:w="9362" w:type="dxa"/>
            <w:gridSpan w:val="2"/>
            <w:vAlign w:val="center"/>
          </w:tcPr>
          <w:p w14:paraId="1EF0C34E" w14:textId="0FF4DC8A" w:rsidR="001E7B3F" w:rsidRPr="00C833C2" w:rsidRDefault="001E7B3F" w:rsidP="00AA2EB1">
            <w:pPr>
              <w:rPr>
                <w:rStyle w:val="Strong"/>
              </w:rPr>
            </w:pPr>
            <w:r>
              <w:rPr>
                <w:rStyle w:val="Strong"/>
              </w:rPr>
              <w:t xml:space="preserve">BeagleBone to Lidar Controller </w:t>
            </w:r>
          </w:p>
        </w:tc>
      </w:tr>
      <w:tr w:rsidR="001E7B3F" w:rsidRPr="007726FF" w14:paraId="595F7856" w14:textId="77777777" w:rsidTr="00AA2EB1">
        <w:trPr>
          <w:trHeight w:val="288"/>
        </w:trPr>
        <w:tc>
          <w:tcPr>
            <w:tcW w:w="3145" w:type="dxa"/>
            <w:vAlign w:val="center"/>
          </w:tcPr>
          <w:p w14:paraId="1935D530" w14:textId="77777777" w:rsidR="001E7B3F" w:rsidRPr="00F62B11" w:rsidRDefault="001E7B3F" w:rsidP="00CE6F92">
            <w:r w:rsidRPr="00F62B11">
              <w:t>Date Created</w:t>
            </w:r>
          </w:p>
        </w:tc>
        <w:tc>
          <w:tcPr>
            <w:tcW w:w="9362" w:type="dxa"/>
            <w:gridSpan w:val="2"/>
            <w:vAlign w:val="center"/>
          </w:tcPr>
          <w:p w14:paraId="41404337" w14:textId="77777777" w:rsidR="001E7B3F" w:rsidRPr="00952793" w:rsidRDefault="001E7B3F" w:rsidP="00CE6F92">
            <w:r>
              <w:t>10</w:t>
            </w:r>
            <w:r w:rsidRPr="00952793">
              <w:t>/</w:t>
            </w:r>
            <w:r>
              <w:t>25</w:t>
            </w:r>
            <w:r w:rsidRPr="00952793">
              <w:t>/2015</w:t>
            </w:r>
          </w:p>
        </w:tc>
      </w:tr>
      <w:tr w:rsidR="001E7B3F" w:rsidRPr="007726FF" w14:paraId="75903F73" w14:textId="77777777" w:rsidTr="00AA2EB1">
        <w:trPr>
          <w:trHeight w:val="288"/>
        </w:trPr>
        <w:tc>
          <w:tcPr>
            <w:tcW w:w="3145" w:type="dxa"/>
            <w:vAlign w:val="center"/>
          </w:tcPr>
          <w:p w14:paraId="3E984F89" w14:textId="77777777" w:rsidR="001E7B3F" w:rsidRPr="00F62B11" w:rsidRDefault="001E7B3F" w:rsidP="00CE6F92">
            <w:r w:rsidRPr="00F62B11">
              <w:t>Created By</w:t>
            </w:r>
          </w:p>
        </w:tc>
        <w:tc>
          <w:tcPr>
            <w:tcW w:w="9362" w:type="dxa"/>
            <w:gridSpan w:val="2"/>
            <w:vAlign w:val="center"/>
          </w:tcPr>
          <w:p w14:paraId="743021DE" w14:textId="77777777" w:rsidR="001E7B3F" w:rsidRPr="00952793" w:rsidRDefault="001E7B3F" w:rsidP="00CE6F92">
            <w:r>
              <w:t>Peter Corcoran</w:t>
            </w:r>
          </w:p>
        </w:tc>
      </w:tr>
      <w:tr w:rsidR="001E7B3F" w:rsidRPr="007726FF" w14:paraId="58DE1821" w14:textId="77777777" w:rsidTr="00AA2EB1">
        <w:trPr>
          <w:trHeight w:val="288"/>
        </w:trPr>
        <w:tc>
          <w:tcPr>
            <w:tcW w:w="3145" w:type="dxa"/>
            <w:vAlign w:val="center"/>
          </w:tcPr>
          <w:p w14:paraId="39DF1E15" w14:textId="77777777" w:rsidR="001E7B3F" w:rsidRPr="00F62B11" w:rsidRDefault="001E7B3F" w:rsidP="00CE6F92">
            <w:r w:rsidRPr="00F62B11">
              <w:t>Tester ID / Name</w:t>
            </w:r>
          </w:p>
        </w:tc>
        <w:tc>
          <w:tcPr>
            <w:tcW w:w="9362" w:type="dxa"/>
            <w:gridSpan w:val="2"/>
            <w:vAlign w:val="center"/>
          </w:tcPr>
          <w:p w14:paraId="3F91D67C" w14:textId="77777777" w:rsidR="001E7B3F" w:rsidRPr="00952793" w:rsidRDefault="001E7B3F" w:rsidP="00CE6F92">
            <w:r>
              <w:t>Peter Corcoran</w:t>
            </w:r>
          </w:p>
        </w:tc>
      </w:tr>
      <w:tr w:rsidR="001E7B3F" w:rsidRPr="007726FF" w14:paraId="371BABDE" w14:textId="77777777" w:rsidTr="00AA2EB1">
        <w:trPr>
          <w:trHeight w:val="288"/>
        </w:trPr>
        <w:tc>
          <w:tcPr>
            <w:tcW w:w="3145" w:type="dxa"/>
            <w:vAlign w:val="center"/>
          </w:tcPr>
          <w:p w14:paraId="5B5095F5" w14:textId="77777777" w:rsidR="001E7B3F" w:rsidRPr="00F62B11" w:rsidRDefault="001E7B3F" w:rsidP="00CE6F92">
            <w:r w:rsidRPr="00F62B11">
              <w:t>Test Date</w:t>
            </w:r>
          </w:p>
        </w:tc>
        <w:tc>
          <w:tcPr>
            <w:tcW w:w="9362" w:type="dxa"/>
            <w:gridSpan w:val="2"/>
            <w:vAlign w:val="center"/>
          </w:tcPr>
          <w:p w14:paraId="3D95CE64" w14:textId="77777777" w:rsidR="001E7B3F" w:rsidRPr="007726FF" w:rsidRDefault="001E7B3F" w:rsidP="00CE6F92">
            <w:r>
              <w:t>TBD</w:t>
            </w:r>
          </w:p>
        </w:tc>
      </w:tr>
      <w:tr w:rsidR="001E7B3F" w:rsidRPr="007726FF" w14:paraId="030AE131" w14:textId="77777777" w:rsidTr="00AA2EB1">
        <w:trPr>
          <w:trHeight w:val="288"/>
        </w:trPr>
        <w:tc>
          <w:tcPr>
            <w:tcW w:w="3145" w:type="dxa"/>
            <w:vAlign w:val="center"/>
          </w:tcPr>
          <w:p w14:paraId="3B9D3FD0" w14:textId="77777777" w:rsidR="001E7B3F" w:rsidRPr="00F62B11" w:rsidRDefault="001E7B3F" w:rsidP="00CE6F92">
            <w:r w:rsidRPr="00F62B11">
              <w:t>Special Prerequisites</w:t>
            </w:r>
          </w:p>
        </w:tc>
        <w:tc>
          <w:tcPr>
            <w:tcW w:w="9362" w:type="dxa"/>
            <w:gridSpan w:val="2"/>
            <w:vAlign w:val="center"/>
          </w:tcPr>
          <w:p w14:paraId="1AA5D213" w14:textId="77777777" w:rsidR="001E7B3F" w:rsidRDefault="001E7B3F" w:rsidP="00CE6F92">
            <w:r>
              <w:t xml:space="preserve">BBB should be setup and powered on.  </w:t>
            </w:r>
          </w:p>
          <w:p w14:paraId="6678EFA0" w14:textId="77777777" w:rsidR="001E7B3F" w:rsidRDefault="001E7B3F" w:rsidP="00CE6F92">
            <w:r>
              <w:t>SSH connection via Putty to allow command line execution of arguments</w:t>
            </w:r>
          </w:p>
          <w:p w14:paraId="488DCD54" w14:textId="134D63C0" w:rsidR="001E7B3F" w:rsidRPr="00952793" w:rsidRDefault="001E7B3F" w:rsidP="00CE6F92">
            <w:r>
              <w:t>Lidar Link Layer code will need to be completed to execute test.</w:t>
            </w:r>
          </w:p>
        </w:tc>
      </w:tr>
      <w:tr w:rsidR="001E7B3F" w:rsidRPr="007726FF" w14:paraId="2583B2F8" w14:textId="77777777" w:rsidTr="00AA2EB1">
        <w:trPr>
          <w:trHeight w:val="288"/>
        </w:trPr>
        <w:tc>
          <w:tcPr>
            <w:tcW w:w="3145" w:type="dxa"/>
            <w:vAlign w:val="center"/>
          </w:tcPr>
          <w:p w14:paraId="536DC7D3" w14:textId="77777777" w:rsidR="001E7B3F" w:rsidRPr="00F62B11" w:rsidRDefault="001E7B3F" w:rsidP="00CE6F92"/>
          <w:p w14:paraId="3597DE3E" w14:textId="77777777" w:rsidR="001E7B3F" w:rsidRPr="00F62B11" w:rsidRDefault="001E7B3F" w:rsidP="00CE6F92">
            <w:r w:rsidRPr="00F62B11">
              <w:t>Step # / Action</w:t>
            </w:r>
          </w:p>
          <w:p w14:paraId="1E35D348" w14:textId="77777777" w:rsidR="001E7B3F" w:rsidRPr="00F62B11" w:rsidRDefault="001E7B3F" w:rsidP="00CE6F92"/>
        </w:tc>
        <w:tc>
          <w:tcPr>
            <w:tcW w:w="4680" w:type="dxa"/>
            <w:vAlign w:val="center"/>
          </w:tcPr>
          <w:p w14:paraId="11F73412" w14:textId="77777777" w:rsidR="001E7B3F" w:rsidRPr="00F62B11" w:rsidRDefault="001E7B3F" w:rsidP="00CE6F92"/>
          <w:p w14:paraId="539551E2" w14:textId="77777777" w:rsidR="001E7B3F" w:rsidRPr="00F62B11" w:rsidRDefault="001E7B3F" w:rsidP="00CE6F92">
            <w:r w:rsidRPr="00F62B11">
              <w:t>Expected Result</w:t>
            </w:r>
          </w:p>
        </w:tc>
        <w:tc>
          <w:tcPr>
            <w:tcW w:w="4682" w:type="dxa"/>
            <w:vAlign w:val="center"/>
          </w:tcPr>
          <w:p w14:paraId="22731F8C" w14:textId="77777777" w:rsidR="001E7B3F" w:rsidRPr="00F62B11" w:rsidRDefault="001E7B3F" w:rsidP="00CE6F92"/>
          <w:p w14:paraId="358E0C89" w14:textId="77777777" w:rsidR="001E7B3F" w:rsidRPr="00F62B11" w:rsidRDefault="001E7B3F" w:rsidP="00CE6F92">
            <w:r w:rsidRPr="00F62B11">
              <w:t>Actual Result</w:t>
            </w:r>
          </w:p>
        </w:tc>
      </w:tr>
      <w:tr w:rsidR="001E7B3F" w:rsidRPr="007726FF" w14:paraId="367468A9" w14:textId="77777777" w:rsidTr="00AA2EB1">
        <w:trPr>
          <w:trHeight w:val="288"/>
        </w:trPr>
        <w:tc>
          <w:tcPr>
            <w:tcW w:w="3145" w:type="dxa"/>
            <w:vAlign w:val="center"/>
          </w:tcPr>
          <w:p w14:paraId="4875ADB5" w14:textId="77777777" w:rsidR="001E7B3F" w:rsidRPr="007726FF" w:rsidRDefault="001E7B3F" w:rsidP="00CE6F92">
            <w:r>
              <w:t>Step/Action 1</w:t>
            </w:r>
          </w:p>
        </w:tc>
        <w:tc>
          <w:tcPr>
            <w:tcW w:w="4680" w:type="dxa"/>
            <w:vAlign w:val="center"/>
          </w:tcPr>
          <w:p w14:paraId="6595DBE2" w14:textId="5B5577CB" w:rsidR="001E7B3F" w:rsidRPr="007726FF" w:rsidRDefault="001E7B3F" w:rsidP="00CE6F92">
            <w:r>
              <w:t>Connect USB Hub to BBB</w:t>
            </w:r>
          </w:p>
        </w:tc>
        <w:tc>
          <w:tcPr>
            <w:tcW w:w="4682" w:type="dxa"/>
            <w:vAlign w:val="center"/>
          </w:tcPr>
          <w:p w14:paraId="412152DB" w14:textId="66704664" w:rsidR="001E7B3F" w:rsidRPr="007726FF" w:rsidRDefault="001E7B3F" w:rsidP="00AA2EB1">
            <w:r>
              <w:t>TBD</w:t>
            </w:r>
          </w:p>
        </w:tc>
      </w:tr>
      <w:tr w:rsidR="001E7B3F" w:rsidRPr="007726FF" w14:paraId="79952C63" w14:textId="77777777" w:rsidTr="00AA2EB1">
        <w:trPr>
          <w:trHeight w:val="288"/>
        </w:trPr>
        <w:tc>
          <w:tcPr>
            <w:tcW w:w="3145" w:type="dxa"/>
            <w:vAlign w:val="center"/>
          </w:tcPr>
          <w:p w14:paraId="2ADFF1B7" w14:textId="77777777" w:rsidR="001E7B3F" w:rsidRDefault="001E7B3F" w:rsidP="00CE6F92">
            <w:r>
              <w:t>Step/Action 2</w:t>
            </w:r>
          </w:p>
        </w:tc>
        <w:tc>
          <w:tcPr>
            <w:tcW w:w="4680" w:type="dxa"/>
            <w:vAlign w:val="center"/>
          </w:tcPr>
          <w:p w14:paraId="6C48B68B" w14:textId="56625C0D" w:rsidR="001E7B3F" w:rsidRPr="007726FF" w:rsidRDefault="001E7B3F" w:rsidP="00CE6F92">
            <w:r>
              <w:t>Connect Lidar to USB HUB</w:t>
            </w:r>
          </w:p>
        </w:tc>
        <w:tc>
          <w:tcPr>
            <w:tcW w:w="4682" w:type="dxa"/>
            <w:vAlign w:val="center"/>
          </w:tcPr>
          <w:p w14:paraId="3C8FF41F" w14:textId="77777777" w:rsidR="001E7B3F" w:rsidRDefault="001E7B3F" w:rsidP="00CE6F92"/>
        </w:tc>
      </w:tr>
      <w:tr w:rsidR="001E7B3F" w:rsidRPr="007726FF" w14:paraId="1786F3DF" w14:textId="77777777" w:rsidTr="00AA2EB1">
        <w:trPr>
          <w:trHeight w:val="288"/>
        </w:trPr>
        <w:tc>
          <w:tcPr>
            <w:tcW w:w="3145" w:type="dxa"/>
            <w:vAlign w:val="center"/>
          </w:tcPr>
          <w:p w14:paraId="560EDCD4" w14:textId="22474E3A" w:rsidR="001E7B3F" w:rsidRDefault="001E7B3F" w:rsidP="00CE6F92">
            <w:r>
              <w:t>Step 3</w:t>
            </w:r>
          </w:p>
        </w:tc>
        <w:tc>
          <w:tcPr>
            <w:tcW w:w="4680" w:type="dxa"/>
            <w:vAlign w:val="center"/>
          </w:tcPr>
          <w:p w14:paraId="133A8816" w14:textId="0466334D" w:rsidR="001E7B3F" w:rsidRDefault="001E7B3F" w:rsidP="00CE6F92">
            <w:r>
              <w:t xml:space="preserve">Execute usbls command to view if devices are available. </w:t>
            </w:r>
          </w:p>
        </w:tc>
        <w:tc>
          <w:tcPr>
            <w:tcW w:w="4682" w:type="dxa"/>
            <w:vAlign w:val="center"/>
          </w:tcPr>
          <w:p w14:paraId="47836A04" w14:textId="77777777" w:rsidR="001E7B3F" w:rsidRDefault="001E7B3F" w:rsidP="00CE6F92"/>
        </w:tc>
      </w:tr>
      <w:tr w:rsidR="001E7B3F" w:rsidRPr="007726FF" w14:paraId="639D3BC5" w14:textId="77777777" w:rsidTr="00AA2EB1">
        <w:trPr>
          <w:trHeight w:val="288"/>
        </w:trPr>
        <w:tc>
          <w:tcPr>
            <w:tcW w:w="3145" w:type="dxa"/>
            <w:vAlign w:val="center"/>
          </w:tcPr>
          <w:p w14:paraId="583B1DD0" w14:textId="14EAC99C" w:rsidR="001E7B3F" w:rsidRDefault="001E7B3F" w:rsidP="00CE6F92">
            <w:r>
              <w:t>Step 4</w:t>
            </w:r>
          </w:p>
        </w:tc>
        <w:tc>
          <w:tcPr>
            <w:tcW w:w="4680" w:type="dxa"/>
            <w:vAlign w:val="center"/>
          </w:tcPr>
          <w:p w14:paraId="6EF38C60" w14:textId="553642F0" w:rsidR="001E7B3F" w:rsidRDefault="001E7B3F" w:rsidP="00CE6F92">
            <w:r>
              <w:t xml:space="preserve">Command line command executed will produce list of distances to various points on the field. </w:t>
            </w:r>
          </w:p>
        </w:tc>
        <w:tc>
          <w:tcPr>
            <w:tcW w:w="4682" w:type="dxa"/>
            <w:vAlign w:val="center"/>
          </w:tcPr>
          <w:p w14:paraId="105D3A96" w14:textId="77777777" w:rsidR="001E7B3F" w:rsidRDefault="001E7B3F" w:rsidP="00CE6F92"/>
        </w:tc>
      </w:tr>
      <w:tr w:rsidR="001E7B3F" w:rsidRPr="007726FF" w14:paraId="1F29FCF8" w14:textId="77777777" w:rsidTr="00AA2EB1">
        <w:trPr>
          <w:trHeight w:val="288"/>
        </w:trPr>
        <w:tc>
          <w:tcPr>
            <w:tcW w:w="3145" w:type="dxa"/>
            <w:vAlign w:val="center"/>
          </w:tcPr>
          <w:p w14:paraId="25A3E580" w14:textId="31775E1E" w:rsidR="001E7B3F" w:rsidRDefault="005A3B7D" w:rsidP="00CE6F92">
            <w:r>
              <w:t>Step 5</w:t>
            </w:r>
          </w:p>
        </w:tc>
        <w:tc>
          <w:tcPr>
            <w:tcW w:w="4680" w:type="dxa"/>
            <w:vAlign w:val="center"/>
          </w:tcPr>
          <w:p w14:paraId="1BA82230" w14:textId="6CADF0CC" w:rsidR="001E7B3F" w:rsidRDefault="005A3B7D" w:rsidP="00CE6F92">
            <w:r>
              <w:t>With Port settings defined, the LIDAR should be placed on the Port, with BLAZE in command mode, the console should print out the location of the LIDAR system in inches.</w:t>
            </w:r>
          </w:p>
        </w:tc>
        <w:tc>
          <w:tcPr>
            <w:tcW w:w="4682" w:type="dxa"/>
            <w:vAlign w:val="center"/>
          </w:tcPr>
          <w:p w14:paraId="1C34583E" w14:textId="77777777" w:rsidR="001E7B3F" w:rsidRDefault="001E7B3F" w:rsidP="00CE6F92"/>
        </w:tc>
      </w:tr>
      <w:tr w:rsidR="001E7B3F" w:rsidRPr="007726FF" w14:paraId="56ED7255" w14:textId="77777777" w:rsidTr="00AA2EB1">
        <w:trPr>
          <w:trHeight w:val="288"/>
        </w:trPr>
        <w:tc>
          <w:tcPr>
            <w:tcW w:w="3145" w:type="dxa"/>
            <w:vAlign w:val="center"/>
          </w:tcPr>
          <w:p w14:paraId="6AD4DE14" w14:textId="77777777" w:rsidR="001E7B3F" w:rsidRPr="007726FF" w:rsidRDefault="001E7B3F" w:rsidP="00CE6F92"/>
          <w:p w14:paraId="035898E2" w14:textId="77777777" w:rsidR="001E7B3F" w:rsidRPr="00952793" w:rsidRDefault="001E7B3F" w:rsidP="00CE6F92">
            <w:pPr>
              <w:rPr>
                <w:sz w:val="28"/>
              </w:rPr>
            </w:pPr>
            <w:r w:rsidRPr="00DB09A2">
              <w:t xml:space="preserve">Test Case Passed </w:t>
            </w:r>
            <w:r w:rsidRPr="00952793">
              <w:rPr>
                <w:color w:val="00B050"/>
                <w:sz w:val="28"/>
                <w:szCs w:val="22"/>
              </w:rPr>
              <w:t>YES</w:t>
            </w:r>
            <w:r>
              <w:rPr>
                <w:color w:val="00B050"/>
                <w:sz w:val="28"/>
                <w:szCs w:val="22"/>
              </w:rPr>
              <w:t>/NO</w:t>
            </w:r>
          </w:p>
        </w:tc>
        <w:tc>
          <w:tcPr>
            <w:tcW w:w="9362" w:type="dxa"/>
            <w:gridSpan w:val="2"/>
            <w:vAlign w:val="center"/>
          </w:tcPr>
          <w:p w14:paraId="78EDD410" w14:textId="77777777" w:rsidR="001E7B3F" w:rsidRPr="00952793" w:rsidRDefault="001E7B3F" w:rsidP="00CE6F92">
            <w:r>
              <w:t xml:space="preserve">Test Case </w:t>
            </w:r>
          </w:p>
        </w:tc>
      </w:tr>
      <w:tr w:rsidR="001E7B3F" w:rsidRPr="007726FF" w14:paraId="11DF8FD8" w14:textId="77777777" w:rsidTr="00AA2EB1">
        <w:trPr>
          <w:trHeight w:val="288"/>
        </w:trPr>
        <w:tc>
          <w:tcPr>
            <w:tcW w:w="3145" w:type="dxa"/>
            <w:vAlign w:val="center"/>
          </w:tcPr>
          <w:p w14:paraId="6E47FEEB" w14:textId="77777777" w:rsidR="001E7B3F" w:rsidRPr="007726FF" w:rsidRDefault="001E7B3F" w:rsidP="00CE6F92"/>
          <w:p w14:paraId="5B0B679E" w14:textId="77777777" w:rsidR="001E7B3F" w:rsidRPr="007726FF" w:rsidRDefault="001E7B3F" w:rsidP="00CE6F92">
            <w:r w:rsidRPr="007726FF">
              <w:t>Comments:</w:t>
            </w:r>
          </w:p>
          <w:p w14:paraId="5F93081D" w14:textId="77777777" w:rsidR="001E7B3F" w:rsidRPr="007726FF" w:rsidRDefault="001E7B3F" w:rsidP="00CE6F92"/>
        </w:tc>
        <w:tc>
          <w:tcPr>
            <w:tcW w:w="9362" w:type="dxa"/>
            <w:gridSpan w:val="2"/>
            <w:vAlign w:val="center"/>
          </w:tcPr>
          <w:p w14:paraId="26AB3A12" w14:textId="77777777" w:rsidR="001E7B3F" w:rsidRPr="007726FF" w:rsidRDefault="001E7B3F" w:rsidP="00CE6F92"/>
        </w:tc>
      </w:tr>
    </w:tbl>
    <w:p w14:paraId="22AC4E78" w14:textId="3EB09BAA" w:rsidR="001E7B3F" w:rsidRDefault="001E7B3F" w:rsidP="00AA2EB1"/>
    <w:p w14:paraId="69CC0AAB" w14:textId="77777777" w:rsidR="00F7599B" w:rsidRDefault="00F7599B" w:rsidP="00AA2EB1"/>
    <w:p w14:paraId="6840F923" w14:textId="77777777" w:rsidR="00F7599B" w:rsidRDefault="00F7599B" w:rsidP="00AA2EB1"/>
    <w:p w14:paraId="1850B16F" w14:textId="157AB10E" w:rsidR="001E7B3F" w:rsidRDefault="001E7B3F">
      <w:pPr>
        <w:pStyle w:val="Heading3"/>
      </w:pPr>
      <w:bookmarkStart w:id="511" w:name="_Toc434233455"/>
      <w:r>
        <w:t>BeagleBone to Motor Controller</w:t>
      </w:r>
      <w:r w:rsidR="00887643">
        <w:t xml:space="preserve"> Test</w:t>
      </w:r>
      <w:bookmarkEnd w:id="511"/>
    </w:p>
    <w:tbl>
      <w:tblPr>
        <w:tblW w:w="12507"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80" w:firstRow="0" w:lastRow="0" w:firstColumn="1" w:lastColumn="0" w:noHBand="0" w:noVBand="0"/>
      </w:tblPr>
      <w:tblGrid>
        <w:gridCol w:w="3145"/>
        <w:gridCol w:w="4680"/>
        <w:gridCol w:w="4682"/>
      </w:tblGrid>
      <w:tr w:rsidR="001E7B3F" w:rsidRPr="007726FF" w14:paraId="302B4536" w14:textId="77777777" w:rsidTr="00AA2EB1">
        <w:trPr>
          <w:trHeight w:val="288"/>
        </w:trPr>
        <w:tc>
          <w:tcPr>
            <w:tcW w:w="3145" w:type="dxa"/>
            <w:vAlign w:val="center"/>
          </w:tcPr>
          <w:p w14:paraId="1D703580" w14:textId="77777777" w:rsidR="001E7B3F" w:rsidRPr="00F62B11" w:rsidRDefault="001E7B3F" w:rsidP="00CE6F92">
            <w:r w:rsidRPr="00F62B11">
              <w:t>Test Case ID / Name</w:t>
            </w:r>
          </w:p>
        </w:tc>
        <w:tc>
          <w:tcPr>
            <w:tcW w:w="9362" w:type="dxa"/>
            <w:gridSpan w:val="2"/>
            <w:vAlign w:val="center"/>
          </w:tcPr>
          <w:p w14:paraId="74C12166" w14:textId="5EEA2F70" w:rsidR="001E7B3F" w:rsidRPr="00C833C2" w:rsidRDefault="001E7B3F" w:rsidP="00CE6F92">
            <w:pPr>
              <w:rPr>
                <w:rStyle w:val="Strong"/>
              </w:rPr>
            </w:pPr>
            <w:r>
              <w:rPr>
                <w:rStyle w:val="Strong"/>
              </w:rPr>
              <w:t>BeagleBone to Motor Controller Test</w:t>
            </w:r>
          </w:p>
        </w:tc>
      </w:tr>
      <w:tr w:rsidR="001E7B3F" w:rsidRPr="007726FF" w14:paraId="566931F1" w14:textId="77777777" w:rsidTr="00AA2EB1">
        <w:trPr>
          <w:trHeight w:val="288"/>
        </w:trPr>
        <w:tc>
          <w:tcPr>
            <w:tcW w:w="3145" w:type="dxa"/>
            <w:vAlign w:val="center"/>
          </w:tcPr>
          <w:p w14:paraId="070AE58A" w14:textId="77777777" w:rsidR="001E7B3F" w:rsidRPr="00F62B11" w:rsidRDefault="001E7B3F" w:rsidP="00CE6F92">
            <w:r w:rsidRPr="00F62B11">
              <w:t>Date Created</w:t>
            </w:r>
          </w:p>
        </w:tc>
        <w:tc>
          <w:tcPr>
            <w:tcW w:w="9362" w:type="dxa"/>
            <w:gridSpan w:val="2"/>
            <w:vAlign w:val="center"/>
          </w:tcPr>
          <w:p w14:paraId="48148618" w14:textId="77777777" w:rsidR="001E7B3F" w:rsidRPr="00952793" w:rsidRDefault="001E7B3F" w:rsidP="00CE6F92">
            <w:r>
              <w:t>10</w:t>
            </w:r>
            <w:r w:rsidRPr="00952793">
              <w:t>/</w:t>
            </w:r>
            <w:r>
              <w:t>25</w:t>
            </w:r>
            <w:r w:rsidRPr="00952793">
              <w:t>/2015</w:t>
            </w:r>
          </w:p>
        </w:tc>
      </w:tr>
      <w:tr w:rsidR="001E7B3F" w:rsidRPr="007726FF" w14:paraId="2EB04570" w14:textId="77777777" w:rsidTr="00AA2EB1">
        <w:trPr>
          <w:trHeight w:val="288"/>
        </w:trPr>
        <w:tc>
          <w:tcPr>
            <w:tcW w:w="3145" w:type="dxa"/>
            <w:vAlign w:val="center"/>
          </w:tcPr>
          <w:p w14:paraId="1CADC19F" w14:textId="77777777" w:rsidR="001E7B3F" w:rsidRPr="00F62B11" w:rsidRDefault="001E7B3F" w:rsidP="00CE6F92">
            <w:r w:rsidRPr="00F62B11">
              <w:t>Created By</w:t>
            </w:r>
          </w:p>
        </w:tc>
        <w:tc>
          <w:tcPr>
            <w:tcW w:w="9362" w:type="dxa"/>
            <w:gridSpan w:val="2"/>
            <w:vAlign w:val="center"/>
          </w:tcPr>
          <w:p w14:paraId="50E9A6C9" w14:textId="77777777" w:rsidR="001E7B3F" w:rsidRPr="00952793" w:rsidRDefault="001E7B3F" w:rsidP="00CE6F92">
            <w:r>
              <w:t>Peter Corcoran</w:t>
            </w:r>
          </w:p>
        </w:tc>
      </w:tr>
      <w:tr w:rsidR="001E7B3F" w:rsidRPr="007726FF" w14:paraId="6FA48A0B" w14:textId="77777777" w:rsidTr="00AA2EB1">
        <w:trPr>
          <w:trHeight w:val="288"/>
        </w:trPr>
        <w:tc>
          <w:tcPr>
            <w:tcW w:w="3145" w:type="dxa"/>
            <w:vAlign w:val="center"/>
          </w:tcPr>
          <w:p w14:paraId="3B649A0D" w14:textId="77777777" w:rsidR="001E7B3F" w:rsidRPr="00F62B11" w:rsidRDefault="001E7B3F" w:rsidP="00CE6F92">
            <w:r w:rsidRPr="00F62B11">
              <w:t>Tester ID / Name</w:t>
            </w:r>
          </w:p>
        </w:tc>
        <w:tc>
          <w:tcPr>
            <w:tcW w:w="9362" w:type="dxa"/>
            <w:gridSpan w:val="2"/>
            <w:vAlign w:val="center"/>
          </w:tcPr>
          <w:p w14:paraId="1D76BFB0" w14:textId="77777777" w:rsidR="001E7B3F" w:rsidRPr="00952793" w:rsidRDefault="001E7B3F" w:rsidP="00CE6F92">
            <w:r>
              <w:t>Peter Corcoran</w:t>
            </w:r>
          </w:p>
        </w:tc>
      </w:tr>
      <w:tr w:rsidR="001E7B3F" w:rsidRPr="007726FF" w14:paraId="725E70CB" w14:textId="77777777" w:rsidTr="00AA2EB1">
        <w:trPr>
          <w:trHeight w:val="288"/>
        </w:trPr>
        <w:tc>
          <w:tcPr>
            <w:tcW w:w="3145" w:type="dxa"/>
            <w:vAlign w:val="center"/>
          </w:tcPr>
          <w:p w14:paraId="1650B04D" w14:textId="77777777" w:rsidR="001E7B3F" w:rsidRPr="00F62B11" w:rsidRDefault="001E7B3F" w:rsidP="00CE6F92">
            <w:r w:rsidRPr="00F62B11">
              <w:t>Test Date</w:t>
            </w:r>
          </w:p>
        </w:tc>
        <w:tc>
          <w:tcPr>
            <w:tcW w:w="9362" w:type="dxa"/>
            <w:gridSpan w:val="2"/>
            <w:vAlign w:val="center"/>
          </w:tcPr>
          <w:p w14:paraId="30882775" w14:textId="77777777" w:rsidR="001E7B3F" w:rsidRPr="007726FF" w:rsidRDefault="001E7B3F" w:rsidP="00CE6F92">
            <w:r>
              <w:t>TBD</w:t>
            </w:r>
          </w:p>
        </w:tc>
      </w:tr>
      <w:tr w:rsidR="001E7B3F" w:rsidRPr="007726FF" w14:paraId="5B9C2C52" w14:textId="77777777" w:rsidTr="00AA2EB1">
        <w:trPr>
          <w:trHeight w:val="288"/>
        </w:trPr>
        <w:tc>
          <w:tcPr>
            <w:tcW w:w="3145" w:type="dxa"/>
            <w:vAlign w:val="center"/>
          </w:tcPr>
          <w:p w14:paraId="2C1A0BEA" w14:textId="77777777" w:rsidR="001E7B3F" w:rsidRPr="00F62B11" w:rsidRDefault="001E7B3F" w:rsidP="00CE6F92">
            <w:r w:rsidRPr="00F62B11">
              <w:t>Special Prerequisites</w:t>
            </w:r>
          </w:p>
        </w:tc>
        <w:tc>
          <w:tcPr>
            <w:tcW w:w="9362" w:type="dxa"/>
            <w:gridSpan w:val="2"/>
            <w:vAlign w:val="center"/>
          </w:tcPr>
          <w:p w14:paraId="7E47E6B2" w14:textId="77777777" w:rsidR="001E7B3F" w:rsidRDefault="001E7B3F" w:rsidP="00CE6F92">
            <w:r>
              <w:t xml:space="preserve">BBB should be setup and powered on.  </w:t>
            </w:r>
          </w:p>
          <w:p w14:paraId="276A40F0" w14:textId="77777777" w:rsidR="001E7B3F" w:rsidRDefault="001E7B3F" w:rsidP="00CE6F92">
            <w:r>
              <w:t>SSH connection via Putty to allow command line execution of arguments</w:t>
            </w:r>
          </w:p>
          <w:p w14:paraId="3249FDD9" w14:textId="77365926" w:rsidR="001E7B3F" w:rsidRPr="00952793" w:rsidRDefault="00F26CC2" w:rsidP="00CE6F92">
            <w:r>
              <w:t>Motor Controller PWM Link Layer should be completed, BLAZE software written to execute command line parameters</w:t>
            </w:r>
          </w:p>
        </w:tc>
      </w:tr>
      <w:tr w:rsidR="001E7B3F" w:rsidRPr="007726FF" w14:paraId="6A255363" w14:textId="77777777" w:rsidTr="00AA2EB1">
        <w:trPr>
          <w:trHeight w:val="288"/>
        </w:trPr>
        <w:tc>
          <w:tcPr>
            <w:tcW w:w="3145" w:type="dxa"/>
            <w:vAlign w:val="center"/>
          </w:tcPr>
          <w:p w14:paraId="115D325D" w14:textId="77777777" w:rsidR="001E7B3F" w:rsidRPr="00F62B11" w:rsidRDefault="001E7B3F" w:rsidP="00CE6F92"/>
          <w:p w14:paraId="3F61D4D4" w14:textId="77777777" w:rsidR="001E7B3F" w:rsidRPr="00F62B11" w:rsidRDefault="001E7B3F" w:rsidP="00CE6F92">
            <w:r w:rsidRPr="00F62B11">
              <w:t>Step # / Action</w:t>
            </w:r>
          </w:p>
          <w:p w14:paraId="272EA7F4" w14:textId="77777777" w:rsidR="001E7B3F" w:rsidRPr="00F62B11" w:rsidRDefault="001E7B3F" w:rsidP="00CE6F92"/>
        </w:tc>
        <w:tc>
          <w:tcPr>
            <w:tcW w:w="4680" w:type="dxa"/>
            <w:vAlign w:val="center"/>
          </w:tcPr>
          <w:p w14:paraId="43EDF470" w14:textId="77777777" w:rsidR="001E7B3F" w:rsidRPr="00F62B11" w:rsidRDefault="001E7B3F" w:rsidP="00CE6F92"/>
          <w:p w14:paraId="1AC73A64" w14:textId="77777777" w:rsidR="001E7B3F" w:rsidRPr="00F62B11" w:rsidRDefault="001E7B3F" w:rsidP="00CE6F92">
            <w:r w:rsidRPr="00F62B11">
              <w:t>Expected Result</w:t>
            </w:r>
          </w:p>
        </w:tc>
        <w:tc>
          <w:tcPr>
            <w:tcW w:w="4682" w:type="dxa"/>
            <w:vAlign w:val="center"/>
          </w:tcPr>
          <w:p w14:paraId="6817CFAA" w14:textId="77777777" w:rsidR="001E7B3F" w:rsidRPr="00F62B11" w:rsidRDefault="001E7B3F" w:rsidP="00CE6F92"/>
          <w:p w14:paraId="74869594" w14:textId="77777777" w:rsidR="001E7B3F" w:rsidRPr="00F62B11" w:rsidRDefault="001E7B3F" w:rsidP="00CE6F92">
            <w:r w:rsidRPr="00F62B11">
              <w:t>Actual Result</w:t>
            </w:r>
          </w:p>
        </w:tc>
      </w:tr>
      <w:tr w:rsidR="001E7B3F" w:rsidRPr="007726FF" w14:paraId="7439D257" w14:textId="77777777" w:rsidTr="00AA2EB1">
        <w:trPr>
          <w:trHeight w:val="288"/>
        </w:trPr>
        <w:tc>
          <w:tcPr>
            <w:tcW w:w="3145" w:type="dxa"/>
            <w:vAlign w:val="center"/>
          </w:tcPr>
          <w:p w14:paraId="34FCEA49" w14:textId="77777777" w:rsidR="001E7B3F" w:rsidRPr="007726FF" w:rsidRDefault="001E7B3F" w:rsidP="00CE6F92">
            <w:r>
              <w:t>Step/Action 1</w:t>
            </w:r>
          </w:p>
        </w:tc>
        <w:tc>
          <w:tcPr>
            <w:tcW w:w="4680" w:type="dxa"/>
            <w:vAlign w:val="center"/>
          </w:tcPr>
          <w:p w14:paraId="65B4CCE2" w14:textId="3CAC6BC9" w:rsidR="001E7B3F" w:rsidRPr="007726FF" w:rsidRDefault="00F26CC2" w:rsidP="00CE6F92">
            <w:r>
              <w:t>System doesn’t burn up when motors are connected to the h-bride, and h-bridge is connected to the BBB</w:t>
            </w:r>
          </w:p>
        </w:tc>
        <w:tc>
          <w:tcPr>
            <w:tcW w:w="4682" w:type="dxa"/>
            <w:vAlign w:val="center"/>
          </w:tcPr>
          <w:p w14:paraId="6424D630" w14:textId="77777777" w:rsidR="001E7B3F" w:rsidRPr="007726FF" w:rsidRDefault="001E7B3F" w:rsidP="00CE6F92">
            <w:r>
              <w:t>TBD</w:t>
            </w:r>
          </w:p>
        </w:tc>
      </w:tr>
      <w:tr w:rsidR="001E7B3F" w:rsidRPr="007726FF" w14:paraId="4829685A" w14:textId="77777777" w:rsidTr="00AA2EB1">
        <w:trPr>
          <w:trHeight w:val="288"/>
        </w:trPr>
        <w:tc>
          <w:tcPr>
            <w:tcW w:w="3145" w:type="dxa"/>
            <w:vAlign w:val="center"/>
          </w:tcPr>
          <w:p w14:paraId="69474AD0" w14:textId="77777777" w:rsidR="001E7B3F" w:rsidRDefault="001E7B3F" w:rsidP="00CE6F92">
            <w:r>
              <w:t>Step/Action 2</w:t>
            </w:r>
          </w:p>
        </w:tc>
        <w:tc>
          <w:tcPr>
            <w:tcW w:w="4680" w:type="dxa"/>
            <w:vAlign w:val="center"/>
          </w:tcPr>
          <w:p w14:paraId="6F0E0D76" w14:textId="5E1D6347" w:rsidR="001E7B3F" w:rsidRPr="007726FF" w:rsidRDefault="00F26CC2" w:rsidP="00CE6F92">
            <w:r>
              <w:t>PWM commands entered into Putty session start the motors</w:t>
            </w:r>
          </w:p>
        </w:tc>
        <w:tc>
          <w:tcPr>
            <w:tcW w:w="4682" w:type="dxa"/>
            <w:vAlign w:val="center"/>
          </w:tcPr>
          <w:p w14:paraId="09276A65" w14:textId="77777777" w:rsidR="001E7B3F" w:rsidRDefault="001E7B3F" w:rsidP="00CE6F92"/>
        </w:tc>
      </w:tr>
      <w:tr w:rsidR="00F26CC2" w:rsidRPr="007726FF" w14:paraId="55B0AF40" w14:textId="77777777" w:rsidTr="00AA2EB1">
        <w:trPr>
          <w:trHeight w:val="288"/>
        </w:trPr>
        <w:tc>
          <w:tcPr>
            <w:tcW w:w="3145" w:type="dxa"/>
            <w:vAlign w:val="center"/>
          </w:tcPr>
          <w:p w14:paraId="248F8CF7" w14:textId="674E1293" w:rsidR="00F26CC2" w:rsidRDefault="00F26CC2" w:rsidP="00CE6F92">
            <w:r>
              <w:t>Step 3</w:t>
            </w:r>
          </w:p>
        </w:tc>
        <w:tc>
          <w:tcPr>
            <w:tcW w:w="4680" w:type="dxa"/>
            <w:vAlign w:val="center"/>
          </w:tcPr>
          <w:p w14:paraId="321F9E56" w14:textId="2C6ECD47" w:rsidR="00F26CC2" w:rsidRDefault="00F26CC2" w:rsidP="00CE6F92">
            <w:r>
              <w:t>PWM commands entered into Putty session stop the motors</w:t>
            </w:r>
          </w:p>
        </w:tc>
        <w:tc>
          <w:tcPr>
            <w:tcW w:w="4682" w:type="dxa"/>
            <w:vAlign w:val="center"/>
          </w:tcPr>
          <w:p w14:paraId="020A06BA" w14:textId="77777777" w:rsidR="00F26CC2" w:rsidRDefault="00F26CC2" w:rsidP="00CE6F92"/>
        </w:tc>
      </w:tr>
      <w:tr w:rsidR="00F26CC2" w:rsidRPr="007726FF" w14:paraId="3EEAA69F" w14:textId="77777777" w:rsidTr="00AA2EB1">
        <w:trPr>
          <w:trHeight w:val="288"/>
        </w:trPr>
        <w:tc>
          <w:tcPr>
            <w:tcW w:w="3145" w:type="dxa"/>
            <w:vAlign w:val="center"/>
          </w:tcPr>
          <w:p w14:paraId="0748F552" w14:textId="274C68F2" w:rsidR="00F26CC2" w:rsidRDefault="00F26CC2" w:rsidP="00CE6F92">
            <w:r>
              <w:t xml:space="preserve">Step 4 </w:t>
            </w:r>
          </w:p>
        </w:tc>
        <w:tc>
          <w:tcPr>
            <w:tcW w:w="4680" w:type="dxa"/>
            <w:vAlign w:val="center"/>
          </w:tcPr>
          <w:p w14:paraId="14F7F5CD" w14:textId="371B9322" w:rsidR="00F26CC2" w:rsidRDefault="00F26CC2" w:rsidP="00CE6F92">
            <w:r>
              <w:t>PWM command entered into Putty session speed/slow motors</w:t>
            </w:r>
          </w:p>
        </w:tc>
        <w:tc>
          <w:tcPr>
            <w:tcW w:w="4682" w:type="dxa"/>
            <w:vAlign w:val="center"/>
          </w:tcPr>
          <w:p w14:paraId="079D76FE" w14:textId="77777777" w:rsidR="00F26CC2" w:rsidRDefault="00F26CC2" w:rsidP="00CE6F92"/>
        </w:tc>
      </w:tr>
      <w:tr w:rsidR="00F26CC2" w:rsidRPr="007726FF" w14:paraId="70B3DA9C" w14:textId="77777777" w:rsidTr="00AA2EB1">
        <w:trPr>
          <w:trHeight w:val="288"/>
        </w:trPr>
        <w:tc>
          <w:tcPr>
            <w:tcW w:w="3145" w:type="dxa"/>
            <w:vAlign w:val="center"/>
          </w:tcPr>
          <w:p w14:paraId="672684B4" w14:textId="166125D2" w:rsidR="00F26CC2" w:rsidRDefault="00F26CC2" w:rsidP="00CE6F92">
            <w:r>
              <w:t>Step 5</w:t>
            </w:r>
          </w:p>
        </w:tc>
        <w:tc>
          <w:tcPr>
            <w:tcW w:w="4680" w:type="dxa"/>
            <w:vAlign w:val="center"/>
          </w:tcPr>
          <w:p w14:paraId="4BBDD3F8" w14:textId="68B02681" w:rsidR="00F26CC2" w:rsidRDefault="00F26CC2" w:rsidP="00CE6F92">
            <w:r>
              <w:t>PWM commands entered in Putty session reverse motor directions</w:t>
            </w:r>
          </w:p>
        </w:tc>
        <w:tc>
          <w:tcPr>
            <w:tcW w:w="4682" w:type="dxa"/>
            <w:vAlign w:val="center"/>
          </w:tcPr>
          <w:p w14:paraId="4C799E1F" w14:textId="77777777" w:rsidR="00F26CC2" w:rsidRDefault="00F26CC2" w:rsidP="00CE6F92"/>
        </w:tc>
      </w:tr>
      <w:tr w:rsidR="001E7B3F" w:rsidRPr="007726FF" w14:paraId="67272E60" w14:textId="77777777" w:rsidTr="00AA2EB1">
        <w:trPr>
          <w:trHeight w:val="288"/>
        </w:trPr>
        <w:tc>
          <w:tcPr>
            <w:tcW w:w="3145" w:type="dxa"/>
            <w:vAlign w:val="center"/>
          </w:tcPr>
          <w:p w14:paraId="77951F5B" w14:textId="77777777" w:rsidR="001E7B3F" w:rsidRPr="007726FF" w:rsidRDefault="001E7B3F" w:rsidP="00CE6F92"/>
          <w:p w14:paraId="2EE0DE05" w14:textId="77777777" w:rsidR="001E7B3F" w:rsidRPr="00952793" w:rsidRDefault="001E7B3F" w:rsidP="00CE6F92">
            <w:pPr>
              <w:rPr>
                <w:sz w:val="28"/>
              </w:rPr>
            </w:pPr>
            <w:r w:rsidRPr="00DB09A2">
              <w:t xml:space="preserve">Test Case Passed </w:t>
            </w:r>
            <w:r w:rsidRPr="00952793">
              <w:rPr>
                <w:color w:val="00B050"/>
                <w:sz w:val="28"/>
                <w:szCs w:val="22"/>
              </w:rPr>
              <w:t>YES</w:t>
            </w:r>
            <w:r>
              <w:rPr>
                <w:color w:val="00B050"/>
                <w:sz w:val="28"/>
                <w:szCs w:val="22"/>
              </w:rPr>
              <w:t>/NO</w:t>
            </w:r>
          </w:p>
        </w:tc>
        <w:tc>
          <w:tcPr>
            <w:tcW w:w="9362" w:type="dxa"/>
            <w:gridSpan w:val="2"/>
            <w:vAlign w:val="center"/>
          </w:tcPr>
          <w:p w14:paraId="03B23851" w14:textId="77777777" w:rsidR="001E7B3F" w:rsidRPr="00952793" w:rsidRDefault="001E7B3F" w:rsidP="00CE6F92">
            <w:r>
              <w:t xml:space="preserve">Test Case </w:t>
            </w:r>
          </w:p>
        </w:tc>
      </w:tr>
      <w:tr w:rsidR="001E7B3F" w:rsidRPr="007726FF" w14:paraId="304A3084" w14:textId="77777777" w:rsidTr="00AA2EB1">
        <w:trPr>
          <w:trHeight w:val="288"/>
        </w:trPr>
        <w:tc>
          <w:tcPr>
            <w:tcW w:w="3145" w:type="dxa"/>
            <w:vAlign w:val="center"/>
          </w:tcPr>
          <w:p w14:paraId="652B067E" w14:textId="77777777" w:rsidR="001E7B3F" w:rsidRPr="007726FF" w:rsidRDefault="001E7B3F" w:rsidP="00CE6F92"/>
          <w:p w14:paraId="3EA50603" w14:textId="77777777" w:rsidR="001E7B3F" w:rsidRPr="007726FF" w:rsidRDefault="001E7B3F" w:rsidP="00CE6F92">
            <w:r w:rsidRPr="007726FF">
              <w:t>Comments:</w:t>
            </w:r>
          </w:p>
          <w:p w14:paraId="5BE46CB1" w14:textId="77777777" w:rsidR="001E7B3F" w:rsidRPr="007726FF" w:rsidRDefault="001E7B3F" w:rsidP="00CE6F92"/>
        </w:tc>
        <w:tc>
          <w:tcPr>
            <w:tcW w:w="9362" w:type="dxa"/>
            <w:gridSpan w:val="2"/>
            <w:vAlign w:val="center"/>
          </w:tcPr>
          <w:p w14:paraId="652AA6B4" w14:textId="77777777" w:rsidR="001E7B3F" w:rsidRPr="007726FF" w:rsidRDefault="001E7B3F" w:rsidP="00CE6F92"/>
        </w:tc>
      </w:tr>
    </w:tbl>
    <w:p w14:paraId="42765F11" w14:textId="11BF8D88" w:rsidR="001E7B3F" w:rsidRDefault="001E7B3F" w:rsidP="00AA2EB1"/>
    <w:p w14:paraId="4B1DCBBF" w14:textId="77777777" w:rsidR="00F7599B" w:rsidRDefault="00F7599B" w:rsidP="00AA2EB1"/>
    <w:p w14:paraId="3E47F698" w14:textId="77777777" w:rsidR="00F7599B" w:rsidRDefault="00F7599B" w:rsidP="00AA2EB1"/>
    <w:p w14:paraId="7CA5567F" w14:textId="12C267DF" w:rsidR="0094317B" w:rsidRDefault="0094317B">
      <w:pPr>
        <w:pStyle w:val="Heading3"/>
      </w:pPr>
      <w:bookmarkStart w:id="512" w:name="_Toc434233456"/>
      <w:r>
        <w:t xml:space="preserve">BeagleBone to </w:t>
      </w:r>
      <w:r w:rsidR="00810DD1">
        <w:t>Image Processing</w:t>
      </w:r>
      <w:r>
        <w:t xml:space="preserve"> Test</w:t>
      </w:r>
      <w:bookmarkEnd w:id="512"/>
    </w:p>
    <w:tbl>
      <w:tblPr>
        <w:tblW w:w="12507"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3145"/>
        <w:gridCol w:w="4680"/>
        <w:gridCol w:w="4682"/>
      </w:tblGrid>
      <w:tr w:rsidR="0094317B" w:rsidRPr="007726FF" w14:paraId="224D0CDE" w14:textId="77777777" w:rsidTr="00CE6F92">
        <w:trPr>
          <w:trHeight w:val="288"/>
        </w:trPr>
        <w:tc>
          <w:tcPr>
            <w:tcW w:w="3145" w:type="dxa"/>
            <w:vAlign w:val="center"/>
          </w:tcPr>
          <w:p w14:paraId="3C94E757" w14:textId="77777777" w:rsidR="0094317B" w:rsidRPr="00F62B11" w:rsidRDefault="0094317B" w:rsidP="00CE6F92">
            <w:r w:rsidRPr="00F62B11">
              <w:t>Test Case ID / Name</w:t>
            </w:r>
          </w:p>
        </w:tc>
        <w:tc>
          <w:tcPr>
            <w:tcW w:w="9362" w:type="dxa"/>
            <w:gridSpan w:val="2"/>
            <w:vAlign w:val="center"/>
          </w:tcPr>
          <w:p w14:paraId="377BC54E" w14:textId="1D12091E" w:rsidR="0094317B" w:rsidRPr="00C833C2" w:rsidRDefault="0094317B" w:rsidP="00AA2EB1">
            <w:pPr>
              <w:rPr>
                <w:rStyle w:val="Strong"/>
              </w:rPr>
            </w:pPr>
            <w:r>
              <w:rPr>
                <w:rStyle w:val="Strong"/>
              </w:rPr>
              <w:t xml:space="preserve">BeagleBone to Image Processing Controller </w:t>
            </w:r>
          </w:p>
        </w:tc>
      </w:tr>
      <w:tr w:rsidR="0094317B" w:rsidRPr="007726FF" w14:paraId="4B1114C0" w14:textId="77777777" w:rsidTr="00CE6F92">
        <w:trPr>
          <w:trHeight w:val="288"/>
        </w:trPr>
        <w:tc>
          <w:tcPr>
            <w:tcW w:w="3145" w:type="dxa"/>
            <w:vAlign w:val="center"/>
          </w:tcPr>
          <w:p w14:paraId="00F357BA" w14:textId="77777777" w:rsidR="0094317B" w:rsidRPr="00F62B11" w:rsidRDefault="0094317B" w:rsidP="00CE6F92">
            <w:r w:rsidRPr="00F62B11">
              <w:t>Date Created</w:t>
            </w:r>
          </w:p>
        </w:tc>
        <w:tc>
          <w:tcPr>
            <w:tcW w:w="9362" w:type="dxa"/>
            <w:gridSpan w:val="2"/>
            <w:vAlign w:val="center"/>
          </w:tcPr>
          <w:p w14:paraId="12791B18" w14:textId="77777777" w:rsidR="0094317B" w:rsidRPr="00952793" w:rsidRDefault="0094317B" w:rsidP="00CE6F92">
            <w:r>
              <w:t>10</w:t>
            </w:r>
            <w:r w:rsidRPr="00952793">
              <w:t>/</w:t>
            </w:r>
            <w:r>
              <w:t>25</w:t>
            </w:r>
            <w:r w:rsidRPr="00952793">
              <w:t>/2015</w:t>
            </w:r>
          </w:p>
        </w:tc>
      </w:tr>
      <w:tr w:rsidR="0094317B" w:rsidRPr="007726FF" w14:paraId="708BF06B" w14:textId="77777777" w:rsidTr="00CE6F92">
        <w:trPr>
          <w:trHeight w:val="288"/>
        </w:trPr>
        <w:tc>
          <w:tcPr>
            <w:tcW w:w="3145" w:type="dxa"/>
            <w:vAlign w:val="center"/>
          </w:tcPr>
          <w:p w14:paraId="6955F575" w14:textId="77777777" w:rsidR="0094317B" w:rsidRPr="00F62B11" w:rsidRDefault="0094317B" w:rsidP="00CE6F92">
            <w:r w:rsidRPr="00F62B11">
              <w:t>Created By</w:t>
            </w:r>
          </w:p>
        </w:tc>
        <w:tc>
          <w:tcPr>
            <w:tcW w:w="9362" w:type="dxa"/>
            <w:gridSpan w:val="2"/>
            <w:vAlign w:val="center"/>
          </w:tcPr>
          <w:p w14:paraId="21B67AA6" w14:textId="77777777" w:rsidR="0094317B" w:rsidRPr="00952793" w:rsidRDefault="0094317B" w:rsidP="00CE6F92">
            <w:r>
              <w:t>Peter Corcoran</w:t>
            </w:r>
          </w:p>
        </w:tc>
      </w:tr>
      <w:tr w:rsidR="0094317B" w:rsidRPr="007726FF" w14:paraId="6C99754C" w14:textId="77777777" w:rsidTr="00CE6F92">
        <w:trPr>
          <w:trHeight w:val="288"/>
        </w:trPr>
        <w:tc>
          <w:tcPr>
            <w:tcW w:w="3145" w:type="dxa"/>
            <w:vAlign w:val="center"/>
          </w:tcPr>
          <w:p w14:paraId="439328F7" w14:textId="77777777" w:rsidR="0094317B" w:rsidRPr="00F62B11" w:rsidRDefault="0094317B" w:rsidP="00CE6F92">
            <w:r w:rsidRPr="00F62B11">
              <w:t>Tester ID / Name</w:t>
            </w:r>
          </w:p>
        </w:tc>
        <w:tc>
          <w:tcPr>
            <w:tcW w:w="9362" w:type="dxa"/>
            <w:gridSpan w:val="2"/>
            <w:vAlign w:val="center"/>
          </w:tcPr>
          <w:p w14:paraId="7F975B60" w14:textId="77777777" w:rsidR="0094317B" w:rsidRPr="00952793" w:rsidRDefault="0094317B" w:rsidP="00CE6F92">
            <w:r>
              <w:t>Peter Corcoran</w:t>
            </w:r>
          </w:p>
        </w:tc>
      </w:tr>
      <w:tr w:rsidR="0094317B" w:rsidRPr="007726FF" w14:paraId="3729425D" w14:textId="77777777" w:rsidTr="00CE6F92">
        <w:trPr>
          <w:trHeight w:val="288"/>
        </w:trPr>
        <w:tc>
          <w:tcPr>
            <w:tcW w:w="3145" w:type="dxa"/>
            <w:vAlign w:val="center"/>
          </w:tcPr>
          <w:p w14:paraId="5635D586" w14:textId="77777777" w:rsidR="0094317B" w:rsidRPr="00F62B11" w:rsidRDefault="0094317B" w:rsidP="00CE6F92">
            <w:r w:rsidRPr="00F62B11">
              <w:t>Test Date</w:t>
            </w:r>
          </w:p>
        </w:tc>
        <w:tc>
          <w:tcPr>
            <w:tcW w:w="9362" w:type="dxa"/>
            <w:gridSpan w:val="2"/>
            <w:vAlign w:val="center"/>
          </w:tcPr>
          <w:p w14:paraId="6A4D6BB1" w14:textId="77777777" w:rsidR="0094317B" w:rsidRPr="007726FF" w:rsidRDefault="0094317B" w:rsidP="00CE6F92">
            <w:r>
              <w:t>TBD</w:t>
            </w:r>
          </w:p>
        </w:tc>
      </w:tr>
      <w:tr w:rsidR="0094317B" w:rsidRPr="007726FF" w14:paraId="7091F641" w14:textId="77777777" w:rsidTr="00CE6F92">
        <w:trPr>
          <w:trHeight w:val="288"/>
        </w:trPr>
        <w:tc>
          <w:tcPr>
            <w:tcW w:w="3145" w:type="dxa"/>
            <w:vAlign w:val="center"/>
          </w:tcPr>
          <w:p w14:paraId="44E3B430" w14:textId="77777777" w:rsidR="0094317B" w:rsidRPr="00F62B11" w:rsidRDefault="0094317B" w:rsidP="00CE6F92">
            <w:r w:rsidRPr="00F62B11">
              <w:t>Special Prerequisites</w:t>
            </w:r>
          </w:p>
        </w:tc>
        <w:tc>
          <w:tcPr>
            <w:tcW w:w="9362" w:type="dxa"/>
            <w:gridSpan w:val="2"/>
            <w:vAlign w:val="center"/>
          </w:tcPr>
          <w:p w14:paraId="6E847D6F" w14:textId="77777777" w:rsidR="0094317B" w:rsidRDefault="0094317B" w:rsidP="00CE6F92">
            <w:r>
              <w:t xml:space="preserve">BBB should be setup and powered on.  </w:t>
            </w:r>
          </w:p>
          <w:p w14:paraId="6BCD1005" w14:textId="77777777" w:rsidR="0094317B" w:rsidRDefault="0094317B" w:rsidP="00CE6F92">
            <w:r>
              <w:t>SSH connection via Putty to allow command line execution of arguments</w:t>
            </w:r>
          </w:p>
          <w:p w14:paraId="34EC8408" w14:textId="7243547E" w:rsidR="0094317B" w:rsidRPr="00952793" w:rsidRDefault="0094317B" w:rsidP="00CE6F92">
            <w:r>
              <w:t>Base Image Processing Link Layer code is completed</w:t>
            </w:r>
          </w:p>
        </w:tc>
      </w:tr>
      <w:tr w:rsidR="0094317B" w:rsidRPr="007726FF" w14:paraId="7E82E7E5" w14:textId="77777777" w:rsidTr="00CE6F92">
        <w:trPr>
          <w:trHeight w:val="288"/>
        </w:trPr>
        <w:tc>
          <w:tcPr>
            <w:tcW w:w="3145" w:type="dxa"/>
            <w:vAlign w:val="center"/>
          </w:tcPr>
          <w:p w14:paraId="2AA1032A" w14:textId="77777777" w:rsidR="0094317B" w:rsidRPr="00F62B11" w:rsidRDefault="0094317B" w:rsidP="00CE6F92"/>
          <w:p w14:paraId="7E033D4B" w14:textId="77777777" w:rsidR="0094317B" w:rsidRPr="00F62B11" w:rsidRDefault="0094317B" w:rsidP="00CE6F92">
            <w:r w:rsidRPr="00F62B11">
              <w:t>Step # / Action</w:t>
            </w:r>
          </w:p>
          <w:p w14:paraId="5D535AAF" w14:textId="77777777" w:rsidR="0094317B" w:rsidRPr="00F62B11" w:rsidRDefault="0094317B" w:rsidP="00CE6F92"/>
        </w:tc>
        <w:tc>
          <w:tcPr>
            <w:tcW w:w="4680" w:type="dxa"/>
            <w:vAlign w:val="center"/>
          </w:tcPr>
          <w:p w14:paraId="61CACFE7" w14:textId="77777777" w:rsidR="0094317B" w:rsidRPr="00F62B11" w:rsidRDefault="0094317B" w:rsidP="00CE6F92"/>
          <w:p w14:paraId="3C96B313" w14:textId="77777777" w:rsidR="0094317B" w:rsidRPr="00F62B11" w:rsidRDefault="0094317B" w:rsidP="00CE6F92">
            <w:r w:rsidRPr="00F62B11">
              <w:t>Expected Result</w:t>
            </w:r>
          </w:p>
        </w:tc>
        <w:tc>
          <w:tcPr>
            <w:tcW w:w="4682" w:type="dxa"/>
            <w:vAlign w:val="center"/>
          </w:tcPr>
          <w:p w14:paraId="7C60B7CA" w14:textId="77777777" w:rsidR="0094317B" w:rsidRPr="00F62B11" w:rsidRDefault="0094317B" w:rsidP="00CE6F92"/>
          <w:p w14:paraId="2577C30F" w14:textId="77777777" w:rsidR="0094317B" w:rsidRPr="00F62B11" w:rsidRDefault="0094317B" w:rsidP="00CE6F92">
            <w:r w:rsidRPr="00F62B11">
              <w:t>Actual Result</w:t>
            </w:r>
          </w:p>
        </w:tc>
      </w:tr>
      <w:tr w:rsidR="0094317B" w:rsidRPr="007726FF" w14:paraId="2C59BB70" w14:textId="77777777" w:rsidTr="00CE6F92">
        <w:trPr>
          <w:trHeight w:val="288"/>
        </w:trPr>
        <w:tc>
          <w:tcPr>
            <w:tcW w:w="3145" w:type="dxa"/>
            <w:vAlign w:val="center"/>
          </w:tcPr>
          <w:p w14:paraId="7F072709" w14:textId="77777777" w:rsidR="0094317B" w:rsidRPr="007726FF" w:rsidRDefault="0094317B" w:rsidP="00CE6F92">
            <w:r>
              <w:t>Step/Action 1</w:t>
            </w:r>
          </w:p>
        </w:tc>
        <w:tc>
          <w:tcPr>
            <w:tcW w:w="4680" w:type="dxa"/>
            <w:vAlign w:val="center"/>
          </w:tcPr>
          <w:p w14:paraId="5071855F" w14:textId="6BC0C664" w:rsidR="0094317B" w:rsidRPr="007726FF" w:rsidRDefault="0094317B" w:rsidP="00CE6F92">
            <w:r>
              <w:t>Connect USB Hub to BBB</w:t>
            </w:r>
          </w:p>
        </w:tc>
        <w:tc>
          <w:tcPr>
            <w:tcW w:w="4682" w:type="dxa"/>
            <w:vAlign w:val="center"/>
          </w:tcPr>
          <w:p w14:paraId="2E166627" w14:textId="77777777" w:rsidR="0094317B" w:rsidRPr="007726FF" w:rsidRDefault="0094317B" w:rsidP="00CE6F92">
            <w:r>
              <w:t>TBD</w:t>
            </w:r>
          </w:p>
        </w:tc>
      </w:tr>
      <w:tr w:rsidR="0094317B" w:rsidRPr="007726FF" w14:paraId="0EC78CE6" w14:textId="77777777" w:rsidTr="00CE6F92">
        <w:trPr>
          <w:trHeight w:val="288"/>
        </w:trPr>
        <w:tc>
          <w:tcPr>
            <w:tcW w:w="3145" w:type="dxa"/>
            <w:vAlign w:val="center"/>
          </w:tcPr>
          <w:p w14:paraId="0978864A" w14:textId="77777777" w:rsidR="0094317B" w:rsidRDefault="0094317B" w:rsidP="00CE6F92">
            <w:r>
              <w:t>Step/Action 2</w:t>
            </w:r>
          </w:p>
        </w:tc>
        <w:tc>
          <w:tcPr>
            <w:tcW w:w="4680" w:type="dxa"/>
            <w:vAlign w:val="center"/>
          </w:tcPr>
          <w:p w14:paraId="6FC48D1C" w14:textId="46A06F3B" w:rsidR="0094317B" w:rsidRPr="007726FF" w:rsidRDefault="0094317B" w:rsidP="00CE6F92">
            <w:r>
              <w:t>Cameras connected to hub show up when usbls command is executed in Putty session</w:t>
            </w:r>
          </w:p>
        </w:tc>
        <w:tc>
          <w:tcPr>
            <w:tcW w:w="4682" w:type="dxa"/>
            <w:vAlign w:val="center"/>
          </w:tcPr>
          <w:p w14:paraId="62666F45" w14:textId="77777777" w:rsidR="0094317B" w:rsidRDefault="0094317B" w:rsidP="00CE6F92"/>
        </w:tc>
      </w:tr>
      <w:tr w:rsidR="0094317B" w:rsidRPr="007726FF" w14:paraId="6176B048" w14:textId="77777777" w:rsidTr="00CE6F92">
        <w:trPr>
          <w:trHeight w:val="288"/>
        </w:trPr>
        <w:tc>
          <w:tcPr>
            <w:tcW w:w="3145" w:type="dxa"/>
            <w:vAlign w:val="center"/>
          </w:tcPr>
          <w:p w14:paraId="01FA4A87" w14:textId="1356BEB4" w:rsidR="0094317B" w:rsidRDefault="0094317B" w:rsidP="0094317B">
            <w:r>
              <w:t>Step/Action 3</w:t>
            </w:r>
          </w:p>
        </w:tc>
        <w:tc>
          <w:tcPr>
            <w:tcW w:w="4680" w:type="dxa"/>
            <w:vAlign w:val="center"/>
          </w:tcPr>
          <w:p w14:paraId="7A09D144" w14:textId="6E23E7FA" w:rsidR="0094317B" w:rsidRPr="007726FF" w:rsidRDefault="0094317B" w:rsidP="0094317B">
            <w:r>
              <w:t xml:space="preserve">Camera 1 is able to capture image and save it to the BBB disk </w:t>
            </w:r>
          </w:p>
        </w:tc>
        <w:tc>
          <w:tcPr>
            <w:tcW w:w="4682" w:type="dxa"/>
            <w:vAlign w:val="center"/>
          </w:tcPr>
          <w:p w14:paraId="65AE0EB2" w14:textId="77777777" w:rsidR="0094317B" w:rsidRDefault="0094317B" w:rsidP="0094317B"/>
        </w:tc>
      </w:tr>
      <w:tr w:rsidR="0094317B" w:rsidRPr="007726FF" w14:paraId="2E41435C" w14:textId="77777777" w:rsidTr="00CE6F92">
        <w:trPr>
          <w:trHeight w:val="288"/>
        </w:trPr>
        <w:tc>
          <w:tcPr>
            <w:tcW w:w="3145" w:type="dxa"/>
            <w:vAlign w:val="center"/>
          </w:tcPr>
          <w:p w14:paraId="15881F4F" w14:textId="04726EA8" w:rsidR="0094317B" w:rsidRDefault="0094317B" w:rsidP="0094317B">
            <w:r>
              <w:t>Step/Action 4</w:t>
            </w:r>
          </w:p>
        </w:tc>
        <w:tc>
          <w:tcPr>
            <w:tcW w:w="4680" w:type="dxa"/>
            <w:vAlign w:val="center"/>
          </w:tcPr>
          <w:p w14:paraId="2225E66E" w14:textId="3BA79BEE" w:rsidR="0094317B" w:rsidRPr="007726FF" w:rsidRDefault="0094317B" w:rsidP="0094317B">
            <w:r>
              <w:t>Camera 2 is able to capture image and save it to the BBB disk</w:t>
            </w:r>
          </w:p>
        </w:tc>
        <w:tc>
          <w:tcPr>
            <w:tcW w:w="4682" w:type="dxa"/>
            <w:vAlign w:val="center"/>
          </w:tcPr>
          <w:p w14:paraId="2305BD70" w14:textId="77777777" w:rsidR="0094317B" w:rsidRDefault="0094317B" w:rsidP="0094317B"/>
        </w:tc>
      </w:tr>
      <w:tr w:rsidR="0094317B" w:rsidRPr="007726FF" w14:paraId="2CEB745B" w14:textId="77777777" w:rsidTr="00CE6F92">
        <w:trPr>
          <w:trHeight w:val="288"/>
        </w:trPr>
        <w:tc>
          <w:tcPr>
            <w:tcW w:w="3145" w:type="dxa"/>
            <w:vAlign w:val="center"/>
          </w:tcPr>
          <w:p w14:paraId="23BE0BB4" w14:textId="2217039C" w:rsidR="0094317B" w:rsidRDefault="0094317B" w:rsidP="0094317B">
            <w:r>
              <w:t>Step/Action 5</w:t>
            </w:r>
          </w:p>
        </w:tc>
        <w:tc>
          <w:tcPr>
            <w:tcW w:w="4680" w:type="dxa"/>
            <w:vAlign w:val="center"/>
          </w:tcPr>
          <w:p w14:paraId="4CD3CF62" w14:textId="1FD0B07F" w:rsidR="0094317B" w:rsidRDefault="0094317B" w:rsidP="0094317B">
            <w:r>
              <w:t xml:space="preserve">Using BLAZE in command mode, the system is able to identify QRCodes by taking image and returning the QRCode in picture. </w:t>
            </w:r>
          </w:p>
        </w:tc>
        <w:tc>
          <w:tcPr>
            <w:tcW w:w="4682" w:type="dxa"/>
            <w:vAlign w:val="center"/>
          </w:tcPr>
          <w:p w14:paraId="74C7B804" w14:textId="77777777" w:rsidR="0094317B" w:rsidRDefault="0094317B" w:rsidP="0094317B"/>
        </w:tc>
      </w:tr>
      <w:tr w:rsidR="0094317B" w:rsidRPr="007726FF" w14:paraId="43AE4B62" w14:textId="77777777" w:rsidTr="00CE6F92">
        <w:trPr>
          <w:trHeight w:val="288"/>
        </w:trPr>
        <w:tc>
          <w:tcPr>
            <w:tcW w:w="3145" w:type="dxa"/>
            <w:vAlign w:val="center"/>
          </w:tcPr>
          <w:p w14:paraId="18751D70" w14:textId="77777777" w:rsidR="0094317B" w:rsidRPr="007726FF" w:rsidRDefault="0094317B" w:rsidP="0094317B"/>
          <w:p w14:paraId="5FF708E8" w14:textId="77777777" w:rsidR="0094317B" w:rsidRPr="00952793" w:rsidRDefault="0094317B" w:rsidP="0094317B">
            <w:pPr>
              <w:rPr>
                <w:sz w:val="28"/>
              </w:rPr>
            </w:pPr>
            <w:r w:rsidRPr="00DB09A2">
              <w:t xml:space="preserve">Test Case Passed </w:t>
            </w:r>
            <w:r w:rsidRPr="00952793">
              <w:rPr>
                <w:color w:val="00B050"/>
                <w:sz w:val="28"/>
                <w:szCs w:val="22"/>
              </w:rPr>
              <w:t>YES</w:t>
            </w:r>
            <w:r>
              <w:rPr>
                <w:color w:val="00B050"/>
                <w:sz w:val="28"/>
                <w:szCs w:val="22"/>
              </w:rPr>
              <w:t>/NO</w:t>
            </w:r>
          </w:p>
        </w:tc>
        <w:tc>
          <w:tcPr>
            <w:tcW w:w="9362" w:type="dxa"/>
            <w:gridSpan w:val="2"/>
            <w:vAlign w:val="center"/>
          </w:tcPr>
          <w:p w14:paraId="231DA777" w14:textId="77777777" w:rsidR="0094317B" w:rsidRPr="00952793" w:rsidRDefault="0094317B" w:rsidP="0094317B">
            <w:r>
              <w:t xml:space="preserve">Test Case </w:t>
            </w:r>
          </w:p>
        </w:tc>
      </w:tr>
      <w:tr w:rsidR="0094317B" w:rsidRPr="007726FF" w14:paraId="6BDB5614" w14:textId="77777777" w:rsidTr="00CE6F92">
        <w:trPr>
          <w:trHeight w:val="288"/>
        </w:trPr>
        <w:tc>
          <w:tcPr>
            <w:tcW w:w="3145" w:type="dxa"/>
            <w:vAlign w:val="center"/>
          </w:tcPr>
          <w:p w14:paraId="108ECF90" w14:textId="77777777" w:rsidR="0094317B" w:rsidRPr="007726FF" w:rsidRDefault="0094317B" w:rsidP="0094317B"/>
          <w:p w14:paraId="51BD7C70" w14:textId="77777777" w:rsidR="0094317B" w:rsidRPr="007726FF" w:rsidRDefault="0094317B" w:rsidP="0094317B">
            <w:r w:rsidRPr="007726FF">
              <w:t>Comments:</w:t>
            </w:r>
          </w:p>
          <w:p w14:paraId="6D5BA635" w14:textId="77777777" w:rsidR="0094317B" w:rsidRPr="007726FF" w:rsidRDefault="0094317B" w:rsidP="0094317B"/>
        </w:tc>
        <w:tc>
          <w:tcPr>
            <w:tcW w:w="9362" w:type="dxa"/>
            <w:gridSpan w:val="2"/>
            <w:vAlign w:val="center"/>
          </w:tcPr>
          <w:p w14:paraId="70043111" w14:textId="77777777" w:rsidR="0094317B" w:rsidRPr="007726FF" w:rsidRDefault="0094317B" w:rsidP="0094317B"/>
        </w:tc>
      </w:tr>
    </w:tbl>
    <w:p w14:paraId="2A1BCA79" w14:textId="77777777" w:rsidR="0094317B" w:rsidRPr="00AA2EB1" w:rsidRDefault="0094317B" w:rsidP="00AA2EB1"/>
    <w:p w14:paraId="5F2C8CAE" w14:textId="77777777" w:rsidR="00F7599B" w:rsidRDefault="00F7599B">
      <w:pPr>
        <w:jc w:val="left"/>
        <w:rPr>
          <w:b/>
          <w:sz w:val="32"/>
          <w:szCs w:val="28"/>
        </w:rPr>
      </w:pPr>
      <w:r>
        <w:br w:type="page"/>
      </w:r>
    </w:p>
    <w:p w14:paraId="4F9ED767" w14:textId="5E723A1E" w:rsidR="00C833C2" w:rsidRDefault="00C833C2">
      <w:pPr>
        <w:pStyle w:val="Heading2"/>
      </w:pPr>
      <w:bookmarkStart w:id="513" w:name="_Toc434233457"/>
      <w:r>
        <w:t xml:space="preserve">Power &amp; </w:t>
      </w:r>
      <w:r w:rsidRPr="00C64059">
        <w:t>Chassis</w:t>
      </w:r>
      <w:bookmarkEnd w:id="513"/>
      <w:r w:rsidRPr="00C64059">
        <w:t xml:space="preserve"> </w:t>
      </w:r>
    </w:p>
    <w:p w14:paraId="5762D0B0" w14:textId="2C10DF5D" w:rsidR="00F7599B" w:rsidRPr="00F7599B" w:rsidRDefault="00C833C2" w:rsidP="00F7599B">
      <w:pPr>
        <w:textAlignment w:val="baseline"/>
        <w:rPr>
          <w:color w:val="000000"/>
          <w:szCs w:val="24"/>
        </w:rPr>
      </w:pPr>
      <w:r w:rsidRPr="00C64059">
        <w:rPr>
          <w:color w:val="000000"/>
          <w:szCs w:val="24"/>
        </w:rPr>
        <w:t>Ben Henson</w:t>
      </w:r>
    </w:p>
    <w:p w14:paraId="04ECCEE0" w14:textId="77777777" w:rsidR="00F7599B" w:rsidRPr="00F7599B" w:rsidRDefault="00F7599B" w:rsidP="00F7599B">
      <w:pPr>
        <w:textAlignment w:val="baseline"/>
        <w:rPr>
          <w:color w:val="000000"/>
          <w:szCs w:val="24"/>
        </w:rPr>
      </w:pPr>
      <w:r w:rsidRPr="00F7599B">
        <w:rPr>
          <w:color w:val="000000"/>
          <w:szCs w:val="24"/>
        </w:rPr>
        <w:t xml:space="preserve"> </w:t>
      </w:r>
    </w:p>
    <w:tbl>
      <w:tblPr>
        <w:tblW w:w="12240" w:type="dxa"/>
        <w:tblBorders>
          <w:top w:val="nil"/>
          <w:left w:val="nil"/>
          <w:bottom w:val="nil"/>
          <w:right w:val="nil"/>
          <w:insideH w:val="nil"/>
          <w:insideV w:val="nil"/>
        </w:tblBorders>
        <w:tblLayout w:type="fixed"/>
        <w:tblLook w:val="0600" w:firstRow="0" w:lastRow="0" w:firstColumn="0" w:lastColumn="0" w:noHBand="1" w:noVBand="1"/>
      </w:tblPr>
      <w:tblGrid>
        <w:gridCol w:w="2502"/>
        <w:gridCol w:w="8208"/>
        <w:gridCol w:w="1530"/>
      </w:tblGrid>
      <w:tr w:rsidR="00F7599B" w:rsidRPr="00F7599B" w14:paraId="6FBAF246" w14:textId="77777777" w:rsidTr="0016123D">
        <w:tc>
          <w:tcPr>
            <w:tcW w:w="1815"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BC9202D" w14:textId="77777777" w:rsidR="00F7599B" w:rsidRPr="00F7599B" w:rsidRDefault="00F7599B" w:rsidP="00F7599B">
            <w:pPr>
              <w:textAlignment w:val="baseline"/>
              <w:rPr>
                <w:color w:val="000000"/>
                <w:szCs w:val="24"/>
              </w:rPr>
            </w:pPr>
            <w:r w:rsidRPr="00F7599B">
              <w:rPr>
                <w:color w:val="000000"/>
                <w:szCs w:val="24"/>
              </w:rPr>
              <w:t>Test Case ID / Name</w:t>
            </w:r>
          </w:p>
        </w:tc>
        <w:tc>
          <w:tcPr>
            <w:tcW w:w="7065" w:type="dxa"/>
            <w:gridSpan w:val="2"/>
            <w:tcBorders>
              <w:top w:val="single" w:sz="8" w:space="0" w:color="000000"/>
              <w:bottom w:val="single" w:sz="8" w:space="0" w:color="000000"/>
              <w:right w:val="single" w:sz="8" w:space="0" w:color="000000"/>
            </w:tcBorders>
            <w:tcMar>
              <w:top w:w="100" w:type="dxa"/>
              <w:left w:w="120" w:type="dxa"/>
              <w:bottom w:w="100" w:type="dxa"/>
              <w:right w:w="120" w:type="dxa"/>
            </w:tcMar>
          </w:tcPr>
          <w:p w14:paraId="3DE405AF" w14:textId="77777777" w:rsidR="00F7599B" w:rsidRPr="00F7599B" w:rsidRDefault="00F7599B" w:rsidP="00F7599B">
            <w:pPr>
              <w:textAlignment w:val="baseline"/>
              <w:rPr>
                <w:color w:val="000000"/>
                <w:szCs w:val="24"/>
              </w:rPr>
            </w:pPr>
            <w:r w:rsidRPr="00F7599B">
              <w:rPr>
                <w:b/>
                <w:color w:val="000000"/>
                <w:szCs w:val="24"/>
              </w:rPr>
              <w:t>Test 1: Verify correct voltage regulation of D24V50F5</w:t>
            </w:r>
          </w:p>
        </w:tc>
      </w:tr>
      <w:tr w:rsidR="00F7599B" w:rsidRPr="00F7599B" w14:paraId="24CD5721" w14:textId="77777777" w:rsidTr="0016123D">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71ED5040" w14:textId="77777777" w:rsidR="00F7599B" w:rsidRPr="00F7599B" w:rsidRDefault="00F7599B" w:rsidP="00F7599B">
            <w:pPr>
              <w:textAlignment w:val="baseline"/>
              <w:rPr>
                <w:color w:val="000000"/>
                <w:szCs w:val="24"/>
              </w:rPr>
            </w:pPr>
            <w:r w:rsidRPr="00F7599B">
              <w:rPr>
                <w:color w:val="000000"/>
                <w:szCs w:val="24"/>
              </w:rPr>
              <w:t>Date Created</w:t>
            </w:r>
          </w:p>
        </w:tc>
        <w:tc>
          <w:tcPr>
            <w:tcW w:w="7065" w:type="dxa"/>
            <w:gridSpan w:val="2"/>
            <w:tcBorders>
              <w:bottom w:val="single" w:sz="8" w:space="0" w:color="000000"/>
              <w:right w:val="single" w:sz="8" w:space="0" w:color="000000"/>
            </w:tcBorders>
            <w:tcMar>
              <w:top w:w="100" w:type="dxa"/>
              <w:left w:w="120" w:type="dxa"/>
              <w:bottom w:w="100" w:type="dxa"/>
              <w:right w:w="120" w:type="dxa"/>
            </w:tcMar>
          </w:tcPr>
          <w:p w14:paraId="382CABF3" w14:textId="77777777" w:rsidR="00F7599B" w:rsidRPr="00F7599B" w:rsidRDefault="00F7599B" w:rsidP="00F7599B">
            <w:pPr>
              <w:textAlignment w:val="baseline"/>
              <w:rPr>
                <w:color w:val="000000"/>
                <w:szCs w:val="24"/>
              </w:rPr>
            </w:pPr>
            <w:r w:rsidRPr="00F7599B">
              <w:rPr>
                <w:color w:val="000000"/>
                <w:szCs w:val="24"/>
              </w:rPr>
              <w:t>11/1/2015</w:t>
            </w:r>
          </w:p>
        </w:tc>
      </w:tr>
      <w:tr w:rsidR="00F7599B" w:rsidRPr="00F7599B" w14:paraId="0DA77AD2" w14:textId="77777777" w:rsidTr="0016123D">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74945C42" w14:textId="77777777" w:rsidR="00F7599B" w:rsidRPr="00F7599B" w:rsidRDefault="00F7599B" w:rsidP="00F7599B">
            <w:pPr>
              <w:textAlignment w:val="baseline"/>
              <w:rPr>
                <w:color w:val="000000"/>
                <w:szCs w:val="24"/>
              </w:rPr>
            </w:pPr>
            <w:r w:rsidRPr="00F7599B">
              <w:rPr>
                <w:color w:val="000000"/>
                <w:szCs w:val="24"/>
              </w:rPr>
              <w:t>Created By</w:t>
            </w:r>
          </w:p>
        </w:tc>
        <w:tc>
          <w:tcPr>
            <w:tcW w:w="7065" w:type="dxa"/>
            <w:gridSpan w:val="2"/>
            <w:tcBorders>
              <w:bottom w:val="single" w:sz="8" w:space="0" w:color="000000"/>
              <w:right w:val="single" w:sz="8" w:space="0" w:color="000000"/>
            </w:tcBorders>
            <w:tcMar>
              <w:top w:w="100" w:type="dxa"/>
              <w:left w:w="120" w:type="dxa"/>
              <w:bottom w:w="100" w:type="dxa"/>
              <w:right w:w="120" w:type="dxa"/>
            </w:tcMar>
          </w:tcPr>
          <w:p w14:paraId="7AA456EB" w14:textId="77777777" w:rsidR="00F7599B" w:rsidRPr="00F7599B" w:rsidRDefault="00F7599B" w:rsidP="00F7599B">
            <w:pPr>
              <w:textAlignment w:val="baseline"/>
              <w:rPr>
                <w:color w:val="000000"/>
                <w:szCs w:val="24"/>
              </w:rPr>
            </w:pPr>
            <w:r w:rsidRPr="00F7599B">
              <w:rPr>
                <w:color w:val="000000"/>
                <w:szCs w:val="24"/>
              </w:rPr>
              <w:t>Ben Henson</w:t>
            </w:r>
          </w:p>
        </w:tc>
      </w:tr>
      <w:tr w:rsidR="00F7599B" w:rsidRPr="00F7599B" w14:paraId="0F9AB78F" w14:textId="77777777" w:rsidTr="0016123D">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6D1F9118" w14:textId="77777777" w:rsidR="00F7599B" w:rsidRPr="00F7599B" w:rsidRDefault="00F7599B" w:rsidP="00F7599B">
            <w:pPr>
              <w:textAlignment w:val="baseline"/>
              <w:rPr>
                <w:color w:val="000000"/>
                <w:szCs w:val="24"/>
              </w:rPr>
            </w:pPr>
            <w:r w:rsidRPr="00F7599B">
              <w:rPr>
                <w:color w:val="000000"/>
                <w:szCs w:val="24"/>
              </w:rPr>
              <w:t>Tester ID / Name</w:t>
            </w:r>
          </w:p>
        </w:tc>
        <w:tc>
          <w:tcPr>
            <w:tcW w:w="7065" w:type="dxa"/>
            <w:gridSpan w:val="2"/>
            <w:tcBorders>
              <w:bottom w:val="single" w:sz="8" w:space="0" w:color="000000"/>
              <w:right w:val="single" w:sz="8" w:space="0" w:color="000000"/>
            </w:tcBorders>
            <w:tcMar>
              <w:top w:w="100" w:type="dxa"/>
              <w:left w:w="120" w:type="dxa"/>
              <w:bottom w:w="100" w:type="dxa"/>
              <w:right w:w="120" w:type="dxa"/>
            </w:tcMar>
          </w:tcPr>
          <w:p w14:paraId="6F0E3882" w14:textId="77777777" w:rsidR="00F7599B" w:rsidRPr="00F7599B" w:rsidRDefault="00F7599B" w:rsidP="00F7599B">
            <w:pPr>
              <w:textAlignment w:val="baseline"/>
              <w:rPr>
                <w:color w:val="000000"/>
                <w:szCs w:val="24"/>
              </w:rPr>
            </w:pPr>
            <w:r w:rsidRPr="00F7599B">
              <w:rPr>
                <w:color w:val="000000"/>
                <w:szCs w:val="24"/>
              </w:rPr>
              <w:t>Bhenson1 / Ben Henson</w:t>
            </w:r>
          </w:p>
        </w:tc>
      </w:tr>
      <w:tr w:rsidR="00F7599B" w:rsidRPr="00F7599B" w14:paraId="286D2B36" w14:textId="77777777" w:rsidTr="0016123D">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3D80A4D1" w14:textId="77777777" w:rsidR="00F7599B" w:rsidRPr="00F7599B" w:rsidRDefault="00F7599B" w:rsidP="00F7599B">
            <w:pPr>
              <w:textAlignment w:val="baseline"/>
              <w:rPr>
                <w:color w:val="000000"/>
                <w:szCs w:val="24"/>
              </w:rPr>
            </w:pPr>
            <w:r w:rsidRPr="00F7599B">
              <w:rPr>
                <w:color w:val="000000"/>
                <w:szCs w:val="24"/>
              </w:rPr>
              <w:t>Test Date</w:t>
            </w:r>
          </w:p>
        </w:tc>
        <w:tc>
          <w:tcPr>
            <w:tcW w:w="7065" w:type="dxa"/>
            <w:gridSpan w:val="2"/>
            <w:tcBorders>
              <w:bottom w:val="single" w:sz="8" w:space="0" w:color="000000"/>
              <w:right w:val="single" w:sz="8" w:space="0" w:color="000000"/>
            </w:tcBorders>
            <w:tcMar>
              <w:top w:w="100" w:type="dxa"/>
              <w:left w:w="120" w:type="dxa"/>
              <w:bottom w:w="100" w:type="dxa"/>
              <w:right w:w="120" w:type="dxa"/>
            </w:tcMar>
          </w:tcPr>
          <w:p w14:paraId="0B3FC4CA" w14:textId="77777777" w:rsidR="00F7599B" w:rsidRPr="00F7599B" w:rsidRDefault="00F7599B" w:rsidP="00F7599B">
            <w:pPr>
              <w:textAlignment w:val="baseline"/>
              <w:rPr>
                <w:color w:val="000000"/>
                <w:szCs w:val="24"/>
              </w:rPr>
            </w:pPr>
            <w:r w:rsidRPr="00F7599B">
              <w:rPr>
                <w:color w:val="000000"/>
                <w:szCs w:val="24"/>
              </w:rPr>
              <w:t>TBD</w:t>
            </w:r>
          </w:p>
        </w:tc>
      </w:tr>
      <w:tr w:rsidR="00F7599B" w:rsidRPr="00F7599B" w14:paraId="6C201782" w14:textId="77777777" w:rsidTr="0016123D">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7F1F886F" w14:textId="77777777" w:rsidR="00F7599B" w:rsidRPr="00F7599B" w:rsidRDefault="00F7599B" w:rsidP="00F7599B">
            <w:pPr>
              <w:textAlignment w:val="baseline"/>
              <w:rPr>
                <w:color w:val="000000"/>
                <w:szCs w:val="24"/>
              </w:rPr>
            </w:pPr>
            <w:r w:rsidRPr="00F7599B">
              <w:rPr>
                <w:color w:val="000000"/>
                <w:szCs w:val="24"/>
              </w:rPr>
              <w:t>Special Prerequisites</w:t>
            </w:r>
          </w:p>
        </w:tc>
        <w:tc>
          <w:tcPr>
            <w:tcW w:w="7065" w:type="dxa"/>
            <w:gridSpan w:val="2"/>
            <w:tcBorders>
              <w:bottom w:val="single" w:sz="8" w:space="0" w:color="000000"/>
              <w:right w:val="single" w:sz="8" w:space="0" w:color="000000"/>
            </w:tcBorders>
            <w:tcMar>
              <w:top w:w="100" w:type="dxa"/>
              <w:left w:w="120" w:type="dxa"/>
              <w:bottom w:w="100" w:type="dxa"/>
              <w:right w:w="120" w:type="dxa"/>
            </w:tcMar>
          </w:tcPr>
          <w:p w14:paraId="77C21803" w14:textId="77777777" w:rsidR="00F7599B" w:rsidRPr="00F7599B" w:rsidRDefault="00F7599B" w:rsidP="00F7599B">
            <w:pPr>
              <w:textAlignment w:val="baseline"/>
              <w:rPr>
                <w:color w:val="000000"/>
                <w:szCs w:val="24"/>
              </w:rPr>
            </w:pPr>
            <w:r w:rsidRPr="00F7599B">
              <w:rPr>
                <w:color w:val="000000"/>
                <w:szCs w:val="24"/>
              </w:rPr>
              <w:t>Receive parts</w:t>
            </w:r>
          </w:p>
        </w:tc>
      </w:tr>
      <w:tr w:rsidR="00F7599B" w:rsidRPr="00F7599B" w14:paraId="01BC2413" w14:textId="77777777" w:rsidTr="0016123D">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2632D023" w14:textId="77777777" w:rsidR="00F7599B" w:rsidRPr="00F7599B" w:rsidRDefault="00F7599B" w:rsidP="00F7599B">
            <w:pPr>
              <w:textAlignment w:val="baseline"/>
              <w:rPr>
                <w:color w:val="000000"/>
                <w:szCs w:val="24"/>
              </w:rPr>
            </w:pPr>
            <w:r w:rsidRPr="00F7599B">
              <w:rPr>
                <w:color w:val="000000"/>
                <w:szCs w:val="24"/>
              </w:rPr>
              <w:t xml:space="preserve"> </w:t>
            </w:r>
          </w:p>
          <w:p w14:paraId="06679693" w14:textId="77777777" w:rsidR="00F7599B" w:rsidRPr="00F7599B" w:rsidRDefault="00F7599B" w:rsidP="00F7599B">
            <w:pPr>
              <w:textAlignment w:val="baseline"/>
              <w:rPr>
                <w:color w:val="000000"/>
                <w:szCs w:val="24"/>
              </w:rPr>
            </w:pPr>
            <w:r w:rsidRPr="00F7599B">
              <w:rPr>
                <w:color w:val="000000"/>
                <w:szCs w:val="24"/>
              </w:rPr>
              <w:t>Step # / Action</w:t>
            </w:r>
          </w:p>
        </w:tc>
        <w:tc>
          <w:tcPr>
            <w:tcW w:w="5955" w:type="dxa"/>
            <w:tcBorders>
              <w:bottom w:val="single" w:sz="8" w:space="0" w:color="000000"/>
              <w:right w:val="single" w:sz="8" w:space="0" w:color="000000"/>
            </w:tcBorders>
            <w:tcMar>
              <w:top w:w="100" w:type="dxa"/>
              <w:left w:w="120" w:type="dxa"/>
              <w:bottom w:w="100" w:type="dxa"/>
              <w:right w:w="120" w:type="dxa"/>
            </w:tcMar>
          </w:tcPr>
          <w:p w14:paraId="4F08404C" w14:textId="77777777" w:rsidR="00F7599B" w:rsidRPr="00F7599B" w:rsidRDefault="00F7599B" w:rsidP="00F7599B">
            <w:pPr>
              <w:textAlignment w:val="baseline"/>
              <w:rPr>
                <w:color w:val="000000"/>
                <w:szCs w:val="24"/>
              </w:rPr>
            </w:pPr>
            <w:r w:rsidRPr="00F7599B">
              <w:rPr>
                <w:color w:val="000000"/>
                <w:szCs w:val="24"/>
              </w:rPr>
              <w:t xml:space="preserve">Expected result  </w:t>
            </w:r>
          </w:p>
        </w:tc>
        <w:tc>
          <w:tcPr>
            <w:tcW w:w="1110" w:type="dxa"/>
            <w:tcBorders>
              <w:bottom w:val="single" w:sz="8" w:space="0" w:color="000000"/>
              <w:right w:val="single" w:sz="8" w:space="0" w:color="000000"/>
            </w:tcBorders>
            <w:tcMar>
              <w:top w:w="100" w:type="dxa"/>
              <w:left w:w="120" w:type="dxa"/>
              <w:bottom w:w="100" w:type="dxa"/>
              <w:right w:w="120" w:type="dxa"/>
            </w:tcMar>
          </w:tcPr>
          <w:p w14:paraId="0A97749C" w14:textId="77777777" w:rsidR="00F7599B" w:rsidRPr="00F7599B" w:rsidRDefault="00F7599B" w:rsidP="00F7599B">
            <w:pPr>
              <w:textAlignment w:val="baseline"/>
              <w:rPr>
                <w:color w:val="000000"/>
                <w:szCs w:val="24"/>
              </w:rPr>
            </w:pPr>
            <w:r w:rsidRPr="00F7599B">
              <w:rPr>
                <w:color w:val="000000"/>
                <w:szCs w:val="24"/>
              </w:rPr>
              <w:t xml:space="preserve"> </w:t>
            </w:r>
          </w:p>
          <w:p w14:paraId="6F6145B5" w14:textId="77777777" w:rsidR="00F7599B" w:rsidRPr="00F7599B" w:rsidRDefault="00F7599B" w:rsidP="00F7599B">
            <w:pPr>
              <w:textAlignment w:val="baseline"/>
              <w:rPr>
                <w:color w:val="000000"/>
                <w:szCs w:val="24"/>
              </w:rPr>
            </w:pPr>
            <w:r w:rsidRPr="00F7599B">
              <w:rPr>
                <w:color w:val="000000"/>
                <w:szCs w:val="24"/>
              </w:rPr>
              <w:t>Actual result</w:t>
            </w:r>
          </w:p>
        </w:tc>
      </w:tr>
      <w:tr w:rsidR="00F7599B" w:rsidRPr="00F7599B" w14:paraId="6678EEBF" w14:textId="77777777" w:rsidTr="0016123D">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29C08EFF" w14:textId="77777777" w:rsidR="00F7599B" w:rsidRPr="00F7599B" w:rsidRDefault="00F7599B" w:rsidP="00F7599B">
            <w:pPr>
              <w:textAlignment w:val="baseline"/>
              <w:rPr>
                <w:color w:val="000000"/>
                <w:szCs w:val="24"/>
              </w:rPr>
            </w:pPr>
            <w:r w:rsidRPr="00F7599B">
              <w:rPr>
                <w:color w:val="000000"/>
                <w:szCs w:val="24"/>
              </w:rPr>
              <w:t>Step/Action 1</w:t>
            </w:r>
          </w:p>
        </w:tc>
        <w:tc>
          <w:tcPr>
            <w:tcW w:w="5955" w:type="dxa"/>
            <w:tcBorders>
              <w:bottom w:val="single" w:sz="8" w:space="0" w:color="000000"/>
              <w:right w:val="single" w:sz="8" w:space="0" w:color="000000"/>
            </w:tcBorders>
            <w:tcMar>
              <w:top w:w="100" w:type="dxa"/>
              <w:left w:w="120" w:type="dxa"/>
              <w:bottom w:w="100" w:type="dxa"/>
              <w:right w:w="120" w:type="dxa"/>
            </w:tcMar>
          </w:tcPr>
          <w:p w14:paraId="5B3A98EA" w14:textId="77777777" w:rsidR="00F7599B" w:rsidRPr="00F7599B" w:rsidRDefault="00F7599B" w:rsidP="00F7599B">
            <w:pPr>
              <w:textAlignment w:val="baseline"/>
              <w:rPr>
                <w:color w:val="000000"/>
                <w:szCs w:val="24"/>
              </w:rPr>
            </w:pPr>
            <w:r w:rsidRPr="00F7599B">
              <w:rPr>
                <w:color w:val="000000"/>
                <w:szCs w:val="24"/>
              </w:rPr>
              <w:t>Input a voltage toward the low limit and verify that 5 volts is still output.</w:t>
            </w:r>
          </w:p>
        </w:tc>
        <w:tc>
          <w:tcPr>
            <w:tcW w:w="1110" w:type="dxa"/>
            <w:tcBorders>
              <w:bottom w:val="single" w:sz="8" w:space="0" w:color="000000"/>
              <w:right w:val="single" w:sz="8" w:space="0" w:color="000000"/>
            </w:tcBorders>
            <w:tcMar>
              <w:top w:w="100" w:type="dxa"/>
              <w:left w:w="120" w:type="dxa"/>
              <w:bottom w:w="100" w:type="dxa"/>
              <w:right w:w="120" w:type="dxa"/>
            </w:tcMar>
          </w:tcPr>
          <w:p w14:paraId="72093666" w14:textId="77777777" w:rsidR="00F7599B" w:rsidRPr="00F7599B" w:rsidRDefault="00F7599B" w:rsidP="00F7599B">
            <w:pPr>
              <w:textAlignment w:val="baseline"/>
              <w:rPr>
                <w:color w:val="000000"/>
                <w:szCs w:val="24"/>
              </w:rPr>
            </w:pPr>
            <w:r w:rsidRPr="00F7599B">
              <w:rPr>
                <w:color w:val="000000"/>
                <w:szCs w:val="24"/>
              </w:rPr>
              <w:t>TBD</w:t>
            </w:r>
          </w:p>
        </w:tc>
      </w:tr>
      <w:tr w:rsidR="00F7599B" w:rsidRPr="00F7599B" w14:paraId="41751AC2" w14:textId="77777777" w:rsidTr="0016123D">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486C13CA" w14:textId="77777777" w:rsidR="00F7599B" w:rsidRPr="00F7599B" w:rsidRDefault="00F7599B" w:rsidP="00F7599B">
            <w:pPr>
              <w:textAlignment w:val="baseline"/>
              <w:rPr>
                <w:color w:val="000000"/>
                <w:szCs w:val="24"/>
              </w:rPr>
            </w:pPr>
            <w:r w:rsidRPr="00F7599B">
              <w:rPr>
                <w:color w:val="000000"/>
                <w:szCs w:val="24"/>
              </w:rPr>
              <w:t>Step/Action 2</w:t>
            </w:r>
          </w:p>
        </w:tc>
        <w:tc>
          <w:tcPr>
            <w:tcW w:w="5955" w:type="dxa"/>
            <w:tcBorders>
              <w:bottom w:val="single" w:sz="8" w:space="0" w:color="000000"/>
              <w:right w:val="single" w:sz="8" w:space="0" w:color="000000"/>
            </w:tcBorders>
            <w:tcMar>
              <w:top w:w="100" w:type="dxa"/>
              <w:left w:w="120" w:type="dxa"/>
              <w:bottom w:w="100" w:type="dxa"/>
              <w:right w:w="120" w:type="dxa"/>
            </w:tcMar>
          </w:tcPr>
          <w:p w14:paraId="754016A1" w14:textId="77777777" w:rsidR="00F7599B" w:rsidRPr="00F7599B" w:rsidRDefault="00F7599B" w:rsidP="00F7599B">
            <w:pPr>
              <w:textAlignment w:val="baseline"/>
              <w:rPr>
                <w:color w:val="000000"/>
                <w:szCs w:val="24"/>
              </w:rPr>
            </w:pPr>
            <w:r w:rsidRPr="00F7599B">
              <w:rPr>
                <w:color w:val="000000"/>
                <w:szCs w:val="24"/>
              </w:rPr>
              <w:t>Input a voltage toward the middle of the limit and verify that 5 volts is still output.</w:t>
            </w:r>
          </w:p>
        </w:tc>
        <w:tc>
          <w:tcPr>
            <w:tcW w:w="1110" w:type="dxa"/>
            <w:tcBorders>
              <w:bottom w:val="single" w:sz="8" w:space="0" w:color="000000"/>
              <w:right w:val="single" w:sz="8" w:space="0" w:color="000000"/>
            </w:tcBorders>
            <w:tcMar>
              <w:top w:w="100" w:type="dxa"/>
              <w:left w:w="120" w:type="dxa"/>
              <w:bottom w:w="100" w:type="dxa"/>
              <w:right w:w="120" w:type="dxa"/>
            </w:tcMar>
          </w:tcPr>
          <w:p w14:paraId="36B10E0F" w14:textId="77777777" w:rsidR="00F7599B" w:rsidRPr="00F7599B" w:rsidRDefault="00F7599B" w:rsidP="00F7599B">
            <w:pPr>
              <w:textAlignment w:val="baseline"/>
              <w:rPr>
                <w:color w:val="000000"/>
                <w:szCs w:val="24"/>
              </w:rPr>
            </w:pPr>
            <w:r w:rsidRPr="00F7599B">
              <w:rPr>
                <w:color w:val="000000"/>
                <w:szCs w:val="24"/>
              </w:rPr>
              <w:t>TBD</w:t>
            </w:r>
          </w:p>
        </w:tc>
      </w:tr>
      <w:tr w:rsidR="00F7599B" w:rsidRPr="00F7599B" w14:paraId="1D202D29" w14:textId="77777777" w:rsidTr="0016123D">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44905EFD" w14:textId="77777777" w:rsidR="00F7599B" w:rsidRPr="00F7599B" w:rsidRDefault="00F7599B" w:rsidP="00F7599B">
            <w:pPr>
              <w:textAlignment w:val="baseline"/>
              <w:rPr>
                <w:color w:val="000000"/>
                <w:szCs w:val="24"/>
              </w:rPr>
            </w:pPr>
            <w:r w:rsidRPr="00F7599B">
              <w:rPr>
                <w:color w:val="000000"/>
                <w:szCs w:val="24"/>
              </w:rPr>
              <w:t>Step/Action 3</w:t>
            </w:r>
          </w:p>
        </w:tc>
        <w:tc>
          <w:tcPr>
            <w:tcW w:w="5955" w:type="dxa"/>
            <w:tcBorders>
              <w:bottom w:val="single" w:sz="8" w:space="0" w:color="000000"/>
              <w:right w:val="single" w:sz="8" w:space="0" w:color="000000"/>
            </w:tcBorders>
            <w:tcMar>
              <w:top w:w="100" w:type="dxa"/>
              <w:left w:w="120" w:type="dxa"/>
              <w:bottom w:w="100" w:type="dxa"/>
              <w:right w:w="120" w:type="dxa"/>
            </w:tcMar>
          </w:tcPr>
          <w:p w14:paraId="7198F9EE" w14:textId="77777777" w:rsidR="00F7599B" w:rsidRPr="00F7599B" w:rsidRDefault="00F7599B" w:rsidP="00F7599B">
            <w:pPr>
              <w:textAlignment w:val="baseline"/>
              <w:rPr>
                <w:color w:val="000000"/>
                <w:szCs w:val="24"/>
              </w:rPr>
            </w:pPr>
            <w:r w:rsidRPr="00F7599B">
              <w:rPr>
                <w:color w:val="000000"/>
                <w:szCs w:val="24"/>
              </w:rPr>
              <w:t>Input a voltage toward the high limit and verify that 5 volts is still output.</w:t>
            </w:r>
          </w:p>
        </w:tc>
        <w:tc>
          <w:tcPr>
            <w:tcW w:w="1110" w:type="dxa"/>
            <w:tcBorders>
              <w:bottom w:val="single" w:sz="8" w:space="0" w:color="000000"/>
              <w:right w:val="single" w:sz="8" w:space="0" w:color="000000"/>
            </w:tcBorders>
            <w:tcMar>
              <w:top w:w="100" w:type="dxa"/>
              <w:left w:w="120" w:type="dxa"/>
              <w:bottom w:w="100" w:type="dxa"/>
              <w:right w:w="120" w:type="dxa"/>
            </w:tcMar>
          </w:tcPr>
          <w:p w14:paraId="14B9207E" w14:textId="77777777" w:rsidR="00F7599B" w:rsidRPr="00F7599B" w:rsidRDefault="00F7599B" w:rsidP="00F7599B">
            <w:pPr>
              <w:textAlignment w:val="baseline"/>
              <w:rPr>
                <w:color w:val="000000"/>
                <w:szCs w:val="24"/>
              </w:rPr>
            </w:pPr>
            <w:r w:rsidRPr="00F7599B">
              <w:rPr>
                <w:color w:val="000000"/>
                <w:szCs w:val="24"/>
              </w:rPr>
              <w:t>TBD</w:t>
            </w:r>
          </w:p>
        </w:tc>
      </w:tr>
      <w:tr w:rsidR="00F7599B" w:rsidRPr="00F7599B" w14:paraId="59348C0A" w14:textId="77777777" w:rsidTr="0016123D">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767137E3" w14:textId="77777777" w:rsidR="00F7599B" w:rsidRPr="00F7599B" w:rsidRDefault="00F7599B" w:rsidP="00F7599B">
            <w:pPr>
              <w:textAlignment w:val="baseline"/>
              <w:rPr>
                <w:color w:val="000000"/>
                <w:szCs w:val="24"/>
              </w:rPr>
            </w:pPr>
            <w:r w:rsidRPr="00F7599B">
              <w:rPr>
                <w:color w:val="000000"/>
                <w:szCs w:val="24"/>
              </w:rPr>
              <w:t xml:space="preserve"> </w:t>
            </w:r>
          </w:p>
          <w:p w14:paraId="7079EFEE" w14:textId="77777777" w:rsidR="00F7599B" w:rsidRPr="00F7599B" w:rsidRDefault="00F7599B" w:rsidP="00F7599B">
            <w:pPr>
              <w:textAlignment w:val="baseline"/>
              <w:rPr>
                <w:color w:val="000000"/>
                <w:szCs w:val="24"/>
              </w:rPr>
            </w:pPr>
            <w:r w:rsidRPr="00F7599B">
              <w:rPr>
                <w:color w:val="000000"/>
                <w:szCs w:val="24"/>
              </w:rPr>
              <w:t>Test Case Passed YES</w:t>
            </w:r>
          </w:p>
        </w:tc>
        <w:tc>
          <w:tcPr>
            <w:tcW w:w="7065" w:type="dxa"/>
            <w:gridSpan w:val="2"/>
            <w:tcBorders>
              <w:bottom w:val="single" w:sz="8" w:space="0" w:color="000000"/>
              <w:right w:val="single" w:sz="8" w:space="0" w:color="000000"/>
            </w:tcBorders>
            <w:tcMar>
              <w:top w:w="100" w:type="dxa"/>
              <w:left w:w="120" w:type="dxa"/>
              <w:bottom w:w="100" w:type="dxa"/>
              <w:right w:w="120" w:type="dxa"/>
            </w:tcMar>
          </w:tcPr>
          <w:p w14:paraId="10F67008" w14:textId="77777777" w:rsidR="00F7599B" w:rsidRPr="00F7599B" w:rsidRDefault="00F7599B" w:rsidP="00F7599B">
            <w:pPr>
              <w:textAlignment w:val="baseline"/>
              <w:rPr>
                <w:color w:val="000000"/>
                <w:szCs w:val="24"/>
              </w:rPr>
            </w:pPr>
            <w:r w:rsidRPr="00F7599B">
              <w:rPr>
                <w:color w:val="000000"/>
                <w:szCs w:val="24"/>
              </w:rPr>
              <w:t>Test Case</w:t>
            </w:r>
          </w:p>
        </w:tc>
      </w:tr>
      <w:tr w:rsidR="00F7599B" w:rsidRPr="00F7599B" w14:paraId="375069C9" w14:textId="77777777" w:rsidTr="0016123D">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4FED511F" w14:textId="77777777" w:rsidR="00F7599B" w:rsidRPr="00F7599B" w:rsidRDefault="00F7599B" w:rsidP="00F7599B">
            <w:pPr>
              <w:textAlignment w:val="baseline"/>
              <w:rPr>
                <w:color w:val="000000"/>
                <w:szCs w:val="24"/>
              </w:rPr>
            </w:pPr>
            <w:r w:rsidRPr="00F7599B">
              <w:rPr>
                <w:color w:val="000000"/>
                <w:szCs w:val="24"/>
              </w:rPr>
              <w:t xml:space="preserve"> </w:t>
            </w:r>
          </w:p>
          <w:p w14:paraId="5E4DE4E8" w14:textId="77777777" w:rsidR="00F7599B" w:rsidRPr="00F7599B" w:rsidRDefault="00F7599B" w:rsidP="00F7599B">
            <w:pPr>
              <w:textAlignment w:val="baseline"/>
              <w:rPr>
                <w:color w:val="000000"/>
                <w:szCs w:val="24"/>
              </w:rPr>
            </w:pPr>
            <w:r w:rsidRPr="00F7599B">
              <w:rPr>
                <w:color w:val="000000"/>
                <w:szCs w:val="24"/>
              </w:rPr>
              <w:t>Comments:</w:t>
            </w:r>
          </w:p>
        </w:tc>
        <w:tc>
          <w:tcPr>
            <w:tcW w:w="7065" w:type="dxa"/>
            <w:gridSpan w:val="2"/>
            <w:tcBorders>
              <w:bottom w:val="single" w:sz="8" w:space="0" w:color="000000"/>
              <w:right w:val="single" w:sz="8" w:space="0" w:color="000000"/>
            </w:tcBorders>
            <w:tcMar>
              <w:top w:w="100" w:type="dxa"/>
              <w:left w:w="120" w:type="dxa"/>
              <w:bottom w:w="100" w:type="dxa"/>
              <w:right w:w="120" w:type="dxa"/>
            </w:tcMar>
          </w:tcPr>
          <w:p w14:paraId="6D537F88" w14:textId="77777777" w:rsidR="00F7599B" w:rsidRPr="00F7599B" w:rsidRDefault="00F7599B" w:rsidP="00F7599B">
            <w:pPr>
              <w:textAlignment w:val="baseline"/>
              <w:rPr>
                <w:color w:val="000000"/>
                <w:szCs w:val="24"/>
              </w:rPr>
            </w:pPr>
          </w:p>
        </w:tc>
      </w:tr>
    </w:tbl>
    <w:p w14:paraId="22F714B8" w14:textId="77777777" w:rsidR="00F7599B" w:rsidRDefault="00F7599B" w:rsidP="00F7599B">
      <w:pPr>
        <w:textAlignment w:val="baseline"/>
        <w:rPr>
          <w:color w:val="000000"/>
          <w:szCs w:val="24"/>
        </w:rPr>
      </w:pPr>
      <w:r w:rsidRPr="00F7599B">
        <w:rPr>
          <w:color w:val="000000"/>
          <w:szCs w:val="24"/>
        </w:rPr>
        <w:t xml:space="preserve"> </w:t>
      </w:r>
    </w:p>
    <w:p w14:paraId="1E55AF2E" w14:textId="77777777" w:rsidR="00F7599B" w:rsidRDefault="00F7599B" w:rsidP="00F7599B">
      <w:pPr>
        <w:textAlignment w:val="baseline"/>
        <w:rPr>
          <w:color w:val="000000"/>
          <w:szCs w:val="24"/>
        </w:rPr>
      </w:pPr>
    </w:p>
    <w:p w14:paraId="582E3A9F" w14:textId="77777777" w:rsidR="00F7599B" w:rsidRDefault="00F7599B" w:rsidP="00F7599B">
      <w:pPr>
        <w:textAlignment w:val="baseline"/>
        <w:rPr>
          <w:color w:val="000000"/>
          <w:szCs w:val="24"/>
        </w:rPr>
      </w:pPr>
    </w:p>
    <w:p w14:paraId="008BC779" w14:textId="77777777" w:rsidR="00F7599B" w:rsidRPr="00F7599B" w:rsidRDefault="00F7599B" w:rsidP="00F7599B">
      <w:pPr>
        <w:textAlignment w:val="baseline"/>
        <w:rPr>
          <w:color w:val="000000"/>
          <w:szCs w:val="24"/>
        </w:rPr>
      </w:pPr>
    </w:p>
    <w:p w14:paraId="7BE2A25E" w14:textId="77777777" w:rsidR="00F7599B" w:rsidRPr="00F7599B" w:rsidRDefault="00F7599B" w:rsidP="00F7599B">
      <w:pPr>
        <w:textAlignment w:val="baseline"/>
        <w:rPr>
          <w:color w:val="000000"/>
          <w:szCs w:val="24"/>
        </w:rPr>
      </w:pPr>
      <w:r w:rsidRPr="00F7599B">
        <w:rPr>
          <w:color w:val="000000"/>
          <w:szCs w:val="24"/>
        </w:rPr>
        <w:t xml:space="preserve"> </w:t>
      </w:r>
    </w:p>
    <w:tbl>
      <w:tblPr>
        <w:tblW w:w="12240" w:type="dxa"/>
        <w:tblBorders>
          <w:top w:val="nil"/>
          <w:left w:val="nil"/>
          <w:bottom w:val="nil"/>
          <w:right w:val="nil"/>
          <w:insideH w:val="nil"/>
          <w:insideV w:val="nil"/>
        </w:tblBorders>
        <w:tblLayout w:type="fixed"/>
        <w:tblLook w:val="0600" w:firstRow="0" w:lastRow="0" w:firstColumn="0" w:lastColumn="0" w:noHBand="1" w:noVBand="1"/>
      </w:tblPr>
      <w:tblGrid>
        <w:gridCol w:w="2481"/>
        <w:gridCol w:w="8250"/>
        <w:gridCol w:w="1509"/>
      </w:tblGrid>
      <w:tr w:rsidR="00F7599B" w:rsidRPr="00F7599B" w14:paraId="39F37029" w14:textId="77777777" w:rsidTr="0016123D">
        <w:tc>
          <w:tcPr>
            <w:tcW w:w="180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407BF3F3" w14:textId="77777777" w:rsidR="00F7599B" w:rsidRPr="00F7599B" w:rsidRDefault="00F7599B" w:rsidP="00F7599B">
            <w:pPr>
              <w:textAlignment w:val="baseline"/>
              <w:rPr>
                <w:color w:val="000000"/>
                <w:szCs w:val="24"/>
              </w:rPr>
            </w:pPr>
            <w:r w:rsidRPr="00F7599B">
              <w:rPr>
                <w:color w:val="000000"/>
                <w:szCs w:val="24"/>
              </w:rPr>
              <w:t>Test Case ID / Name</w:t>
            </w:r>
          </w:p>
        </w:tc>
        <w:tc>
          <w:tcPr>
            <w:tcW w:w="7080" w:type="dxa"/>
            <w:gridSpan w:val="2"/>
            <w:tcBorders>
              <w:top w:val="single" w:sz="8" w:space="0" w:color="000000"/>
              <w:bottom w:val="single" w:sz="8" w:space="0" w:color="000000"/>
              <w:right w:val="single" w:sz="8" w:space="0" w:color="000000"/>
            </w:tcBorders>
            <w:tcMar>
              <w:top w:w="100" w:type="dxa"/>
              <w:left w:w="120" w:type="dxa"/>
              <w:bottom w:w="100" w:type="dxa"/>
              <w:right w:w="120" w:type="dxa"/>
            </w:tcMar>
          </w:tcPr>
          <w:p w14:paraId="6E4A783B" w14:textId="77777777" w:rsidR="00F7599B" w:rsidRPr="00F7599B" w:rsidRDefault="00F7599B" w:rsidP="00F7599B">
            <w:pPr>
              <w:textAlignment w:val="baseline"/>
              <w:rPr>
                <w:color w:val="000000"/>
                <w:szCs w:val="24"/>
              </w:rPr>
            </w:pPr>
            <w:r w:rsidRPr="00F7599B">
              <w:rPr>
                <w:b/>
                <w:color w:val="000000"/>
                <w:szCs w:val="24"/>
              </w:rPr>
              <w:t>Test 2: Verify correct voltage regulation of the 12 volt regulator</w:t>
            </w:r>
          </w:p>
        </w:tc>
      </w:tr>
      <w:tr w:rsidR="00F7599B" w:rsidRPr="00F7599B" w14:paraId="4221C6FC" w14:textId="77777777" w:rsidTr="0016123D">
        <w:tc>
          <w:tcPr>
            <w:tcW w:w="1800"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4B22B122" w14:textId="77777777" w:rsidR="00F7599B" w:rsidRPr="00F7599B" w:rsidRDefault="00F7599B" w:rsidP="00F7599B">
            <w:pPr>
              <w:textAlignment w:val="baseline"/>
              <w:rPr>
                <w:color w:val="000000"/>
                <w:szCs w:val="24"/>
              </w:rPr>
            </w:pPr>
            <w:r w:rsidRPr="00F7599B">
              <w:rPr>
                <w:color w:val="000000"/>
                <w:szCs w:val="24"/>
              </w:rPr>
              <w:t>Date Created</w:t>
            </w:r>
          </w:p>
        </w:tc>
        <w:tc>
          <w:tcPr>
            <w:tcW w:w="7080" w:type="dxa"/>
            <w:gridSpan w:val="2"/>
            <w:tcBorders>
              <w:bottom w:val="single" w:sz="8" w:space="0" w:color="000000"/>
              <w:right w:val="single" w:sz="8" w:space="0" w:color="000000"/>
            </w:tcBorders>
            <w:tcMar>
              <w:top w:w="100" w:type="dxa"/>
              <w:left w:w="120" w:type="dxa"/>
              <w:bottom w:w="100" w:type="dxa"/>
              <w:right w:w="120" w:type="dxa"/>
            </w:tcMar>
          </w:tcPr>
          <w:p w14:paraId="0CF22FD5" w14:textId="77777777" w:rsidR="00F7599B" w:rsidRPr="00F7599B" w:rsidRDefault="00F7599B" w:rsidP="00F7599B">
            <w:pPr>
              <w:textAlignment w:val="baseline"/>
              <w:rPr>
                <w:color w:val="000000"/>
                <w:szCs w:val="24"/>
              </w:rPr>
            </w:pPr>
            <w:r w:rsidRPr="00F7599B">
              <w:rPr>
                <w:color w:val="000000"/>
                <w:szCs w:val="24"/>
              </w:rPr>
              <w:t>11/1/2015</w:t>
            </w:r>
          </w:p>
        </w:tc>
      </w:tr>
      <w:tr w:rsidR="00F7599B" w:rsidRPr="00F7599B" w14:paraId="715A260E" w14:textId="77777777" w:rsidTr="0016123D">
        <w:tc>
          <w:tcPr>
            <w:tcW w:w="1800"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24DB8BC3" w14:textId="77777777" w:rsidR="00F7599B" w:rsidRPr="00F7599B" w:rsidRDefault="00F7599B" w:rsidP="00F7599B">
            <w:pPr>
              <w:textAlignment w:val="baseline"/>
              <w:rPr>
                <w:color w:val="000000"/>
                <w:szCs w:val="24"/>
              </w:rPr>
            </w:pPr>
            <w:r w:rsidRPr="00F7599B">
              <w:rPr>
                <w:color w:val="000000"/>
                <w:szCs w:val="24"/>
              </w:rPr>
              <w:t>Created By</w:t>
            </w:r>
          </w:p>
        </w:tc>
        <w:tc>
          <w:tcPr>
            <w:tcW w:w="7080" w:type="dxa"/>
            <w:gridSpan w:val="2"/>
            <w:tcBorders>
              <w:bottom w:val="single" w:sz="8" w:space="0" w:color="000000"/>
              <w:right w:val="single" w:sz="8" w:space="0" w:color="000000"/>
            </w:tcBorders>
            <w:tcMar>
              <w:top w:w="100" w:type="dxa"/>
              <w:left w:w="120" w:type="dxa"/>
              <w:bottom w:w="100" w:type="dxa"/>
              <w:right w:w="120" w:type="dxa"/>
            </w:tcMar>
          </w:tcPr>
          <w:p w14:paraId="158D85FE" w14:textId="77777777" w:rsidR="00F7599B" w:rsidRPr="00F7599B" w:rsidRDefault="00F7599B" w:rsidP="00F7599B">
            <w:pPr>
              <w:textAlignment w:val="baseline"/>
              <w:rPr>
                <w:color w:val="000000"/>
                <w:szCs w:val="24"/>
              </w:rPr>
            </w:pPr>
            <w:r w:rsidRPr="00F7599B">
              <w:rPr>
                <w:color w:val="000000"/>
                <w:szCs w:val="24"/>
              </w:rPr>
              <w:t>Ben Henson</w:t>
            </w:r>
          </w:p>
        </w:tc>
      </w:tr>
      <w:tr w:rsidR="00F7599B" w:rsidRPr="00F7599B" w14:paraId="0144E210" w14:textId="77777777" w:rsidTr="0016123D">
        <w:tc>
          <w:tcPr>
            <w:tcW w:w="1800"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2A72DD8D" w14:textId="77777777" w:rsidR="00F7599B" w:rsidRPr="00F7599B" w:rsidRDefault="00F7599B" w:rsidP="00F7599B">
            <w:pPr>
              <w:textAlignment w:val="baseline"/>
              <w:rPr>
                <w:color w:val="000000"/>
                <w:szCs w:val="24"/>
              </w:rPr>
            </w:pPr>
            <w:r w:rsidRPr="00F7599B">
              <w:rPr>
                <w:color w:val="000000"/>
                <w:szCs w:val="24"/>
              </w:rPr>
              <w:t>Tester ID / Name</w:t>
            </w:r>
          </w:p>
        </w:tc>
        <w:tc>
          <w:tcPr>
            <w:tcW w:w="7080" w:type="dxa"/>
            <w:gridSpan w:val="2"/>
            <w:tcBorders>
              <w:bottom w:val="single" w:sz="8" w:space="0" w:color="000000"/>
              <w:right w:val="single" w:sz="8" w:space="0" w:color="000000"/>
            </w:tcBorders>
            <w:tcMar>
              <w:top w:w="100" w:type="dxa"/>
              <w:left w:w="120" w:type="dxa"/>
              <w:bottom w:w="100" w:type="dxa"/>
              <w:right w:w="120" w:type="dxa"/>
            </w:tcMar>
          </w:tcPr>
          <w:p w14:paraId="13AA2472" w14:textId="77777777" w:rsidR="00F7599B" w:rsidRPr="00F7599B" w:rsidRDefault="00F7599B" w:rsidP="00F7599B">
            <w:pPr>
              <w:textAlignment w:val="baseline"/>
              <w:rPr>
                <w:color w:val="000000"/>
                <w:szCs w:val="24"/>
              </w:rPr>
            </w:pPr>
            <w:r w:rsidRPr="00F7599B">
              <w:rPr>
                <w:color w:val="000000"/>
                <w:szCs w:val="24"/>
              </w:rPr>
              <w:t>Bhenson1 / Ben Henson</w:t>
            </w:r>
          </w:p>
        </w:tc>
      </w:tr>
      <w:tr w:rsidR="00F7599B" w:rsidRPr="00F7599B" w14:paraId="4C955582" w14:textId="77777777" w:rsidTr="0016123D">
        <w:tc>
          <w:tcPr>
            <w:tcW w:w="1800"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4AA13F93" w14:textId="77777777" w:rsidR="00F7599B" w:rsidRPr="00F7599B" w:rsidRDefault="00F7599B" w:rsidP="00F7599B">
            <w:pPr>
              <w:textAlignment w:val="baseline"/>
              <w:rPr>
                <w:color w:val="000000"/>
                <w:szCs w:val="24"/>
              </w:rPr>
            </w:pPr>
            <w:r w:rsidRPr="00F7599B">
              <w:rPr>
                <w:color w:val="000000"/>
                <w:szCs w:val="24"/>
              </w:rPr>
              <w:t>Test Date</w:t>
            </w:r>
          </w:p>
        </w:tc>
        <w:tc>
          <w:tcPr>
            <w:tcW w:w="7080" w:type="dxa"/>
            <w:gridSpan w:val="2"/>
            <w:tcBorders>
              <w:bottom w:val="single" w:sz="8" w:space="0" w:color="000000"/>
              <w:right w:val="single" w:sz="8" w:space="0" w:color="000000"/>
            </w:tcBorders>
            <w:tcMar>
              <w:top w:w="100" w:type="dxa"/>
              <w:left w:w="120" w:type="dxa"/>
              <w:bottom w:w="100" w:type="dxa"/>
              <w:right w:w="120" w:type="dxa"/>
            </w:tcMar>
          </w:tcPr>
          <w:p w14:paraId="2710DA59" w14:textId="77777777" w:rsidR="00F7599B" w:rsidRPr="00F7599B" w:rsidRDefault="00F7599B" w:rsidP="00F7599B">
            <w:pPr>
              <w:textAlignment w:val="baseline"/>
              <w:rPr>
                <w:color w:val="000000"/>
                <w:szCs w:val="24"/>
              </w:rPr>
            </w:pPr>
            <w:r w:rsidRPr="00F7599B">
              <w:rPr>
                <w:color w:val="000000"/>
                <w:szCs w:val="24"/>
              </w:rPr>
              <w:t>TBD</w:t>
            </w:r>
          </w:p>
        </w:tc>
      </w:tr>
      <w:tr w:rsidR="00F7599B" w:rsidRPr="00F7599B" w14:paraId="56AD9431" w14:textId="77777777" w:rsidTr="0016123D">
        <w:tc>
          <w:tcPr>
            <w:tcW w:w="1800"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17FE3984" w14:textId="77777777" w:rsidR="00F7599B" w:rsidRPr="00F7599B" w:rsidRDefault="00F7599B" w:rsidP="00F7599B">
            <w:pPr>
              <w:textAlignment w:val="baseline"/>
              <w:rPr>
                <w:color w:val="000000"/>
                <w:szCs w:val="24"/>
              </w:rPr>
            </w:pPr>
            <w:r w:rsidRPr="00F7599B">
              <w:rPr>
                <w:color w:val="000000"/>
                <w:szCs w:val="24"/>
              </w:rPr>
              <w:t>Special Prerequisites</w:t>
            </w:r>
          </w:p>
        </w:tc>
        <w:tc>
          <w:tcPr>
            <w:tcW w:w="7080" w:type="dxa"/>
            <w:gridSpan w:val="2"/>
            <w:tcBorders>
              <w:bottom w:val="single" w:sz="8" w:space="0" w:color="000000"/>
              <w:right w:val="single" w:sz="8" w:space="0" w:color="000000"/>
            </w:tcBorders>
            <w:tcMar>
              <w:top w:w="100" w:type="dxa"/>
              <w:left w:w="120" w:type="dxa"/>
              <w:bottom w:w="100" w:type="dxa"/>
              <w:right w:w="120" w:type="dxa"/>
            </w:tcMar>
          </w:tcPr>
          <w:p w14:paraId="0EF135E7" w14:textId="77777777" w:rsidR="00F7599B" w:rsidRPr="00F7599B" w:rsidRDefault="00F7599B" w:rsidP="00F7599B">
            <w:pPr>
              <w:textAlignment w:val="baseline"/>
              <w:rPr>
                <w:color w:val="000000"/>
                <w:szCs w:val="24"/>
              </w:rPr>
            </w:pPr>
            <w:r w:rsidRPr="00F7599B">
              <w:rPr>
                <w:color w:val="000000"/>
                <w:szCs w:val="24"/>
              </w:rPr>
              <w:t>Receive parts</w:t>
            </w:r>
          </w:p>
        </w:tc>
      </w:tr>
      <w:tr w:rsidR="00F7599B" w:rsidRPr="00F7599B" w14:paraId="3E2367D1" w14:textId="77777777" w:rsidTr="0016123D">
        <w:tc>
          <w:tcPr>
            <w:tcW w:w="1800"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5C1AFB42" w14:textId="77777777" w:rsidR="00F7599B" w:rsidRPr="00F7599B" w:rsidRDefault="00F7599B" w:rsidP="00F7599B">
            <w:pPr>
              <w:textAlignment w:val="baseline"/>
              <w:rPr>
                <w:color w:val="000000"/>
                <w:szCs w:val="24"/>
              </w:rPr>
            </w:pPr>
            <w:r w:rsidRPr="00F7599B">
              <w:rPr>
                <w:color w:val="000000"/>
                <w:szCs w:val="24"/>
              </w:rPr>
              <w:t xml:space="preserve"> </w:t>
            </w:r>
          </w:p>
          <w:p w14:paraId="1225FC8E" w14:textId="77777777" w:rsidR="00F7599B" w:rsidRPr="00F7599B" w:rsidRDefault="00F7599B" w:rsidP="00F7599B">
            <w:pPr>
              <w:textAlignment w:val="baseline"/>
              <w:rPr>
                <w:color w:val="000000"/>
                <w:szCs w:val="24"/>
              </w:rPr>
            </w:pPr>
            <w:r w:rsidRPr="00F7599B">
              <w:rPr>
                <w:color w:val="000000"/>
                <w:szCs w:val="24"/>
              </w:rPr>
              <w:t>Step # / Action</w:t>
            </w:r>
          </w:p>
        </w:tc>
        <w:tc>
          <w:tcPr>
            <w:tcW w:w="5985" w:type="dxa"/>
            <w:tcBorders>
              <w:bottom w:val="single" w:sz="8" w:space="0" w:color="000000"/>
              <w:right w:val="single" w:sz="8" w:space="0" w:color="000000"/>
            </w:tcBorders>
            <w:tcMar>
              <w:top w:w="100" w:type="dxa"/>
              <w:left w:w="120" w:type="dxa"/>
              <w:bottom w:w="100" w:type="dxa"/>
              <w:right w:w="120" w:type="dxa"/>
            </w:tcMar>
          </w:tcPr>
          <w:p w14:paraId="56568470" w14:textId="77777777" w:rsidR="00F7599B" w:rsidRPr="00F7599B" w:rsidRDefault="00F7599B" w:rsidP="00F7599B">
            <w:pPr>
              <w:textAlignment w:val="baseline"/>
              <w:rPr>
                <w:color w:val="000000"/>
                <w:szCs w:val="24"/>
              </w:rPr>
            </w:pPr>
            <w:r w:rsidRPr="00F7599B">
              <w:rPr>
                <w:color w:val="000000"/>
                <w:szCs w:val="24"/>
              </w:rPr>
              <w:t xml:space="preserve">Expected result  </w:t>
            </w:r>
          </w:p>
        </w:tc>
        <w:tc>
          <w:tcPr>
            <w:tcW w:w="1095" w:type="dxa"/>
            <w:tcBorders>
              <w:bottom w:val="single" w:sz="8" w:space="0" w:color="000000"/>
              <w:right w:val="single" w:sz="8" w:space="0" w:color="000000"/>
            </w:tcBorders>
            <w:tcMar>
              <w:top w:w="100" w:type="dxa"/>
              <w:left w:w="120" w:type="dxa"/>
              <w:bottom w:w="100" w:type="dxa"/>
              <w:right w:w="120" w:type="dxa"/>
            </w:tcMar>
          </w:tcPr>
          <w:p w14:paraId="5023A703" w14:textId="77777777" w:rsidR="00F7599B" w:rsidRPr="00F7599B" w:rsidRDefault="00F7599B" w:rsidP="00F7599B">
            <w:pPr>
              <w:textAlignment w:val="baseline"/>
              <w:rPr>
                <w:color w:val="000000"/>
                <w:szCs w:val="24"/>
              </w:rPr>
            </w:pPr>
            <w:r w:rsidRPr="00F7599B">
              <w:rPr>
                <w:color w:val="000000"/>
                <w:szCs w:val="24"/>
              </w:rPr>
              <w:t xml:space="preserve"> </w:t>
            </w:r>
          </w:p>
          <w:p w14:paraId="02CAEE44" w14:textId="77777777" w:rsidR="00F7599B" w:rsidRPr="00F7599B" w:rsidRDefault="00F7599B" w:rsidP="00F7599B">
            <w:pPr>
              <w:textAlignment w:val="baseline"/>
              <w:rPr>
                <w:color w:val="000000"/>
                <w:szCs w:val="24"/>
              </w:rPr>
            </w:pPr>
            <w:r w:rsidRPr="00F7599B">
              <w:rPr>
                <w:color w:val="000000"/>
                <w:szCs w:val="24"/>
              </w:rPr>
              <w:t>Actual result</w:t>
            </w:r>
          </w:p>
        </w:tc>
      </w:tr>
      <w:tr w:rsidR="00F7599B" w:rsidRPr="00F7599B" w14:paraId="36094996" w14:textId="77777777" w:rsidTr="0016123D">
        <w:tc>
          <w:tcPr>
            <w:tcW w:w="1800"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6F5290D8" w14:textId="77777777" w:rsidR="00F7599B" w:rsidRPr="00F7599B" w:rsidRDefault="00F7599B" w:rsidP="00F7599B">
            <w:pPr>
              <w:textAlignment w:val="baseline"/>
              <w:rPr>
                <w:color w:val="000000"/>
                <w:szCs w:val="24"/>
              </w:rPr>
            </w:pPr>
            <w:r w:rsidRPr="00F7599B">
              <w:rPr>
                <w:color w:val="000000"/>
                <w:szCs w:val="24"/>
              </w:rPr>
              <w:t>Step/Action 1</w:t>
            </w:r>
          </w:p>
        </w:tc>
        <w:tc>
          <w:tcPr>
            <w:tcW w:w="5985" w:type="dxa"/>
            <w:tcBorders>
              <w:bottom w:val="single" w:sz="8" w:space="0" w:color="000000"/>
              <w:right w:val="single" w:sz="8" w:space="0" w:color="000000"/>
            </w:tcBorders>
            <w:tcMar>
              <w:top w:w="100" w:type="dxa"/>
              <w:left w:w="120" w:type="dxa"/>
              <w:bottom w:w="100" w:type="dxa"/>
              <w:right w:w="120" w:type="dxa"/>
            </w:tcMar>
          </w:tcPr>
          <w:p w14:paraId="4D8BB018" w14:textId="77777777" w:rsidR="00F7599B" w:rsidRPr="00F7599B" w:rsidRDefault="00F7599B" w:rsidP="00F7599B">
            <w:pPr>
              <w:textAlignment w:val="baseline"/>
              <w:rPr>
                <w:color w:val="000000"/>
                <w:szCs w:val="24"/>
              </w:rPr>
            </w:pPr>
            <w:r w:rsidRPr="00F7599B">
              <w:rPr>
                <w:color w:val="000000"/>
                <w:szCs w:val="24"/>
              </w:rPr>
              <w:t>Input a voltage toward the low limit and verify that 12 volts is still output.</w:t>
            </w:r>
          </w:p>
        </w:tc>
        <w:tc>
          <w:tcPr>
            <w:tcW w:w="1095" w:type="dxa"/>
            <w:tcBorders>
              <w:bottom w:val="single" w:sz="8" w:space="0" w:color="000000"/>
              <w:right w:val="single" w:sz="8" w:space="0" w:color="000000"/>
            </w:tcBorders>
            <w:tcMar>
              <w:top w:w="100" w:type="dxa"/>
              <w:left w:w="120" w:type="dxa"/>
              <w:bottom w:w="100" w:type="dxa"/>
              <w:right w:w="120" w:type="dxa"/>
            </w:tcMar>
          </w:tcPr>
          <w:p w14:paraId="02EF6BDA" w14:textId="77777777" w:rsidR="00F7599B" w:rsidRPr="00F7599B" w:rsidRDefault="00F7599B" w:rsidP="00F7599B">
            <w:pPr>
              <w:textAlignment w:val="baseline"/>
              <w:rPr>
                <w:color w:val="000000"/>
                <w:szCs w:val="24"/>
              </w:rPr>
            </w:pPr>
            <w:r w:rsidRPr="00F7599B">
              <w:rPr>
                <w:color w:val="000000"/>
                <w:szCs w:val="24"/>
              </w:rPr>
              <w:t>TBD</w:t>
            </w:r>
          </w:p>
        </w:tc>
      </w:tr>
      <w:tr w:rsidR="00F7599B" w:rsidRPr="00F7599B" w14:paraId="7D869C5F" w14:textId="77777777" w:rsidTr="0016123D">
        <w:tc>
          <w:tcPr>
            <w:tcW w:w="1800"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1D58CC99" w14:textId="77777777" w:rsidR="00F7599B" w:rsidRPr="00F7599B" w:rsidRDefault="00F7599B" w:rsidP="00F7599B">
            <w:pPr>
              <w:textAlignment w:val="baseline"/>
              <w:rPr>
                <w:color w:val="000000"/>
                <w:szCs w:val="24"/>
              </w:rPr>
            </w:pPr>
            <w:r w:rsidRPr="00F7599B">
              <w:rPr>
                <w:color w:val="000000"/>
                <w:szCs w:val="24"/>
              </w:rPr>
              <w:t>Step/Action 2</w:t>
            </w:r>
          </w:p>
        </w:tc>
        <w:tc>
          <w:tcPr>
            <w:tcW w:w="5985" w:type="dxa"/>
            <w:tcBorders>
              <w:bottom w:val="single" w:sz="8" w:space="0" w:color="000000"/>
              <w:right w:val="single" w:sz="8" w:space="0" w:color="000000"/>
            </w:tcBorders>
            <w:tcMar>
              <w:top w:w="100" w:type="dxa"/>
              <w:left w:w="120" w:type="dxa"/>
              <w:bottom w:w="100" w:type="dxa"/>
              <w:right w:w="120" w:type="dxa"/>
            </w:tcMar>
          </w:tcPr>
          <w:p w14:paraId="72ADD089" w14:textId="77777777" w:rsidR="00F7599B" w:rsidRPr="00F7599B" w:rsidRDefault="00F7599B" w:rsidP="00F7599B">
            <w:pPr>
              <w:textAlignment w:val="baseline"/>
              <w:rPr>
                <w:color w:val="000000"/>
                <w:szCs w:val="24"/>
              </w:rPr>
            </w:pPr>
            <w:r w:rsidRPr="00F7599B">
              <w:rPr>
                <w:color w:val="000000"/>
                <w:szCs w:val="24"/>
              </w:rPr>
              <w:t>Input a voltage toward the middle of the limit and verify that 12 volts is still output.</w:t>
            </w:r>
          </w:p>
        </w:tc>
        <w:tc>
          <w:tcPr>
            <w:tcW w:w="1095" w:type="dxa"/>
            <w:tcBorders>
              <w:bottom w:val="single" w:sz="8" w:space="0" w:color="000000"/>
              <w:right w:val="single" w:sz="8" w:space="0" w:color="000000"/>
            </w:tcBorders>
            <w:tcMar>
              <w:top w:w="100" w:type="dxa"/>
              <w:left w:w="120" w:type="dxa"/>
              <w:bottom w:w="100" w:type="dxa"/>
              <w:right w:w="120" w:type="dxa"/>
            </w:tcMar>
          </w:tcPr>
          <w:p w14:paraId="11261880" w14:textId="77777777" w:rsidR="00F7599B" w:rsidRPr="00F7599B" w:rsidRDefault="00F7599B" w:rsidP="00F7599B">
            <w:pPr>
              <w:textAlignment w:val="baseline"/>
              <w:rPr>
                <w:color w:val="000000"/>
                <w:szCs w:val="24"/>
              </w:rPr>
            </w:pPr>
            <w:r w:rsidRPr="00F7599B">
              <w:rPr>
                <w:color w:val="000000"/>
                <w:szCs w:val="24"/>
              </w:rPr>
              <w:t>TBD</w:t>
            </w:r>
          </w:p>
        </w:tc>
      </w:tr>
      <w:tr w:rsidR="00F7599B" w:rsidRPr="00F7599B" w14:paraId="20135964" w14:textId="77777777" w:rsidTr="0016123D">
        <w:tc>
          <w:tcPr>
            <w:tcW w:w="1800"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3029D95B" w14:textId="77777777" w:rsidR="00F7599B" w:rsidRPr="00F7599B" w:rsidRDefault="00F7599B" w:rsidP="00F7599B">
            <w:pPr>
              <w:textAlignment w:val="baseline"/>
              <w:rPr>
                <w:color w:val="000000"/>
                <w:szCs w:val="24"/>
              </w:rPr>
            </w:pPr>
            <w:r w:rsidRPr="00F7599B">
              <w:rPr>
                <w:color w:val="000000"/>
                <w:szCs w:val="24"/>
              </w:rPr>
              <w:t>Step/Action 3</w:t>
            </w:r>
          </w:p>
        </w:tc>
        <w:tc>
          <w:tcPr>
            <w:tcW w:w="5985" w:type="dxa"/>
            <w:tcBorders>
              <w:bottom w:val="single" w:sz="8" w:space="0" w:color="000000"/>
              <w:right w:val="single" w:sz="8" w:space="0" w:color="000000"/>
            </w:tcBorders>
            <w:tcMar>
              <w:top w:w="100" w:type="dxa"/>
              <w:left w:w="120" w:type="dxa"/>
              <w:bottom w:w="100" w:type="dxa"/>
              <w:right w:w="120" w:type="dxa"/>
            </w:tcMar>
          </w:tcPr>
          <w:p w14:paraId="508440D0" w14:textId="77777777" w:rsidR="00F7599B" w:rsidRPr="00F7599B" w:rsidRDefault="00F7599B" w:rsidP="00F7599B">
            <w:pPr>
              <w:textAlignment w:val="baseline"/>
              <w:rPr>
                <w:color w:val="000000"/>
                <w:szCs w:val="24"/>
              </w:rPr>
            </w:pPr>
            <w:r w:rsidRPr="00F7599B">
              <w:rPr>
                <w:color w:val="000000"/>
                <w:szCs w:val="24"/>
              </w:rPr>
              <w:t>Input a voltage toward the high limit and verify that 12 volts is still output.</w:t>
            </w:r>
          </w:p>
        </w:tc>
        <w:tc>
          <w:tcPr>
            <w:tcW w:w="1095" w:type="dxa"/>
            <w:tcBorders>
              <w:bottom w:val="single" w:sz="8" w:space="0" w:color="000000"/>
              <w:right w:val="single" w:sz="8" w:space="0" w:color="000000"/>
            </w:tcBorders>
            <w:tcMar>
              <w:top w:w="100" w:type="dxa"/>
              <w:left w:w="120" w:type="dxa"/>
              <w:bottom w:w="100" w:type="dxa"/>
              <w:right w:w="120" w:type="dxa"/>
            </w:tcMar>
          </w:tcPr>
          <w:p w14:paraId="7CB753B6" w14:textId="77777777" w:rsidR="00F7599B" w:rsidRPr="00F7599B" w:rsidRDefault="00F7599B" w:rsidP="00F7599B">
            <w:pPr>
              <w:textAlignment w:val="baseline"/>
              <w:rPr>
                <w:color w:val="000000"/>
                <w:szCs w:val="24"/>
              </w:rPr>
            </w:pPr>
            <w:r w:rsidRPr="00F7599B">
              <w:rPr>
                <w:color w:val="000000"/>
                <w:szCs w:val="24"/>
              </w:rPr>
              <w:t>TBD</w:t>
            </w:r>
          </w:p>
        </w:tc>
      </w:tr>
      <w:tr w:rsidR="00F7599B" w:rsidRPr="00F7599B" w14:paraId="449914C5" w14:textId="77777777" w:rsidTr="0016123D">
        <w:tc>
          <w:tcPr>
            <w:tcW w:w="1800"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215916F0" w14:textId="77777777" w:rsidR="00F7599B" w:rsidRPr="00F7599B" w:rsidRDefault="00F7599B" w:rsidP="00F7599B">
            <w:pPr>
              <w:textAlignment w:val="baseline"/>
              <w:rPr>
                <w:color w:val="000000"/>
                <w:szCs w:val="24"/>
              </w:rPr>
            </w:pPr>
            <w:r w:rsidRPr="00F7599B">
              <w:rPr>
                <w:color w:val="000000"/>
                <w:szCs w:val="24"/>
              </w:rPr>
              <w:t xml:space="preserve"> </w:t>
            </w:r>
          </w:p>
          <w:p w14:paraId="71D1C535" w14:textId="77777777" w:rsidR="00F7599B" w:rsidRPr="00F7599B" w:rsidRDefault="00F7599B" w:rsidP="00F7599B">
            <w:pPr>
              <w:textAlignment w:val="baseline"/>
              <w:rPr>
                <w:color w:val="000000"/>
                <w:szCs w:val="24"/>
              </w:rPr>
            </w:pPr>
            <w:r w:rsidRPr="00F7599B">
              <w:rPr>
                <w:color w:val="000000"/>
                <w:szCs w:val="24"/>
              </w:rPr>
              <w:t>Test Case Passed YES</w:t>
            </w:r>
          </w:p>
        </w:tc>
        <w:tc>
          <w:tcPr>
            <w:tcW w:w="7080" w:type="dxa"/>
            <w:gridSpan w:val="2"/>
            <w:tcBorders>
              <w:bottom w:val="single" w:sz="8" w:space="0" w:color="000000"/>
              <w:right w:val="single" w:sz="8" w:space="0" w:color="000000"/>
            </w:tcBorders>
            <w:tcMar>
              <w:top w:w="100" w:type="dxa"/>
              <w:left w:w="120" w:type="dxa"/>
              <w:bottom w:w="100" w:type="dxa"/>
              <w:right w:w="120" w:type="dxa"/>
            </w:tcMar>
          </w:tcPr>
          <w:p w14:paraId="17878229" w14:textId="77777777" w:rsidR="00F7599B" w:rsidRPr="00F7599B" w:rsidRDefault="00F7599B" w:rsidP="00F7599B">
            <w:pPr>
              <w:textAlignment w:val="baseline"/>
              <w:rPr>
                <w:color w:val="000000"/>
                <w:szCs w:val="24"/>
              </w:rPr>
            </w:pPr>
            <w:r w:rsidRPr="00F7599B">
              <w:rPr>
                <w:color w:val="000000"/>
                <w:szCs w:val="24"/>
              </w:rPr>
              <w:t>Test Case</w:t>
            </w:r>
          </w:p>
        </w:tc>
      </w:tr>
      <w:tr w:rsidR="00F7599B" w:rsidRPr="00F7599B" w14:paraId="6F2B7310" w14:textId="77777777" w:rsidTr="0016123D">
        <w:tc>
          <w:tcPr>
            <w:tcW w:w="1800"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3FBE940C" w14:textId="77777777" w:rsidR="00F7599B" w:rsidRPr="00F7599B" w:rsidRDefault="00F7599B" w:rsidP="00F7599B">
            <w:pPr>
              <w:textAlignment w:val="baseline"/>
              <w:rPr>
                <w:color w:val="000000"/>
                <w:szCs w:val="24"/>
              </w:rPr>
            </w:pPr>
            <w:r w:rsidRPr="00F7599B">
              <w:rPr>
                <w:color w:val="000000"/>
                <w:szCs w:val="24"/>
              </w:rPr>
              <w:t xml:space="preserve"> </w:t>
            </w:r>
          </w:p>
          <w:p w14:paraId="0D4258F8" w14:textId="77777777" w:rsidR="00F7599B" w:rsidRPr="00F7599B" w:rsidRDefault="00F7599B" w:rsidP="00F7599B">
            <w:pPr>
              <w:textAlignment w:val="baseline"/>
              <w:rPr>
                <w:color w:val="000000"/>
                <w:szCs w:val="24"/>
              </w:rPr>
            </w:pPr>
            <w:r w:rsidRPr="00F7599B">
              <w:rPr>
                <w:color w:val="000000"/>
                <w:szCs w:val="24"/>
              </w:rPr>
              <w:t>Comments:</w:t>
            </w:r>
          </w:p>
        </w:tc>
        <w:tc>
          <w:tcPr>
            <w:tcW w:w="7080" w:type="dxa"/>
            <w:gridSpan w:val="2"/>
            <w:tcBorders>
              <w:bottom w:val="single" w:sz="8" w:space="0" w:color="000000"/>
              <w:right w:val="single" w:sz="8" w:space="0" w:color="000000"/>
            </w:tcBorders>
            <w:tcMar>
              <w:top w:w="100" w:type="dxa"/>
              <w:left w:w="120" w:type="dxa"/>
              <w:bottom w:w="100" w:type="dxa"/>
              <w:right w:w="120" w:type="dxa"/>
            </w:tcMar>
          </w:tcPr>
          <w:p w14:paraId="455BD5F2" w14:textId="77777777" w:rsidR="00F7599B" w:rsidRPr="00F7599B" w:rsidRDefault="00F7599B" w:rsidP="00F7599B">
            <w:pPr>
              <w:textAlignment w:val="baseline"/>
              <w:rPr>
                <w:color w:val="000000"/>
                <w:szCs w:val="24"/>
              </w:rPr>
            </w:pPr>
          </w:p>
        </w:tc>
      </w:tr>
    </w:tbl>
    <w:p w14:paraId="70EA17F5" w14:textId="77777777" w:rsidR="00F7599B" w:rsidRDefault="00F7599B" w:rsidP="00F7599B">
      <w:pPr>
        <w:textAlignment w:val="baseline"/>
        <w:rPr>
          <w:color w:val="000000"/>
          <w:szCs w:val="24"/>
        </w:rPr>
      </w:pPr>
      <w:r w:rsidRPr="00F7599B">
        <w:rPr>
          <w:color w:val="000000"/>
          <w:szCs w:val="24"/>
        </w:rPr>
        <w:t xml:space="preserve"> </w:t>
      </w:r>
    </w:p>
    <w:p w14:paraId="5CEF4364" w14:textId="77777777" w:rsidR="00F7599B" w:rsidRDefault="00F7599B" w:rsidP="00F7599B">
      <w:pPr>
        <w:textAlignment w:val="baseline"/>
        <w:rPr>
          <w:color w:val="000000"/>
          <w:szCs w:val="24"/>
        </w:rPr>
      </w:pPr>
    </w:p>
    <w:p w14:paraId="61F94824" w14:textId="77777777" w:rsidR="00F7599B" w:rsidRPr="00F7599B" w:rsidRDefault="00F7599B" w:rsidP="00F7599B">
      <w:pPr>
        <w:textAlignment w:val="baseline"/>
        <w:rPr>
          <w:color w:val="000000"/>
          <w:szCs w:val="24"/>
        </w:rPr>
      </w:pPr>
    </w:p>
    <w:tbl>
      <w:tblPr>
        <w:tblW w:w="12240" w:type="dxa"/>
        <w:tblBorders>
          <w:top w:val="nil"/>
          <w:left w:val="nil"/>
          <w:bottom w:val="nil"/>
          <w:right w:val="nil"/>
          <w:insideH w:val="nil"/>
          <w:insideV w:val="nil"/>
        </w:tblBorders>
        <w:tblLayout w:type="fixed"/>
        <w:tblLook w:val="0600" w:firstRow="0" w:lastRow="0" w:firstColumn="0" w:lastColumn="0" w:noHBand="1" w:noVBand="1"/>
      </w:tblPr>
      <w:tblGrid>
        <w:gridCol w:w="2212"/>
        <w:gridCol w:w="8684"/>
        <w:gridCol w:w="1344"/>
      </w:tblGrid>
      <w:tr w:rsidR="00F7599B" w:rsidRPr="00F7599B" w14:paraId="38724EB9" w14:textId="77777777" w:rsidTr="0016123D">
        <w:tc>
          <w:tcPr>
            <w:tcW w:w="2212"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FA6089D" w14:textId="77777777" w:rsidR="00F7599B" w:rsidRPr="00F7599B" w:rsidRDefault="00F7599B" w:rsidP="00F7599B">
            <w:pPr>
              <w:textAlignment w:val="baseline"/>
              <w:rPr>
                <w:color w:val="000000"/>
                <w:szCs w:val="24"/>
              </w:rPr>
            </w:pPr>
            <w:r w:rsidRPr="00F7599B">
              <w:rPr>
                <w:color w:val="000000"/>
                <w:szCs w:val="24"/>
              </w:rPr>
              <w:t>Test Case ID / Name</w:t>
            </w:r>
          </w:p>
        </w:tc>
        <w:tc>
          <w:tcPr>
            <w:tcW w:w="10028" w:type="dxa"/>
            <w:gridSpan w:val="2"/>
            <w:tcBorders>
              <w:top w:val="single" w:sz="8" w:space="0" w:color="000000"/>
              <w:bottom w:val="single" w:sz="8" w:space="0" w:color="000000"/>
              <w:right w:val="single" w:sz="8" w:space="0" w:color="000000"/>
            </w:tcBorders>
            <w:tcMar>
              <w:top w:w="100" w:type="dxa"/>
              <w:left w:w="120" w:type="dxa"/>
              <w:bottom w:w="100" w:type="dxa"/>
              <w:right w:w="120" w:type="dxa"/>
            </w:tcMar>
          </w:tcPr>
          <w:p w14:paraId="7FA55D8D" w14:textId="77777777" w:rsidR="00F7599B" w:rsidRPr="00F7599B" w:rsidRDefault="00F7599B" w:rsidP="00F7599B">
            <w:pPr>
              <w:textAlignment w:val="baseline"/>
              <w:rPr>
                <w:color w:val="000000"/>
                <w:szCs w:val="24"/>
              </w:rPr>
            </w:pPr>
            <w:r w:rsidRPr="00F7599B">
              <w:rPr>
                <w:b/>
                <w:color w:val="000000"/>
                <w:szCs w:val="24"/>
              </w:rPr>
              <w:t>Test 3: Verify that the potentiometer is working of the 12</w:t>
            </w:r>
          </w:p>
          <w:p w14:paraId="0602E75B" w14:textId="77777777" w:rsidR="00F7599B" w:rsidRPr="00F7599B" w:rsidRDefault="00F7599B" w:rsidP="00F7599B">
            <w:pPr>
              <w:textAlignment w:val="baseline"/>
              <w:rPr>
                <w:color w:val="000000"/>
                <w:szCs w:val="24"/>
              </w:rPr>
            </w:pPr>
            <w:r w:rsidRPr="00F7599B">
              <w:rPr>
                <w:b/>
                <w:color w:val="000000"/>
                <w:szCs w:val="24"/>
              </w:rPr>
              <w:t>Volt regulator</w:t>
            </w:r>
          </w:p>
        </w:tc>
      </w:tr>
      <w:tr w:rsidR="00F7599B" w:rsidRPr="00F7599B" w14:paraId="67FDAEF6" w14:textId="77777777" w:rsidTr="0016123D">
        <w:tc>
          <w:tcPr>
            <w:tcW w:w="2212"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1442DFAF" w14:textId="77777777" w:rsidR="00F7599B" w:rsidRPr="00F7599B" w:rsidRDefault="00F7599B" w:rsidP="00F7599B">
            <w:pPr>
              <w:textAlignment w:val="baseline"/>
              <w:rPr>
                <w:color w:val="000000"/>
                <w:szCs w:val="24"/>
              </w:rPr>
            </w:pPr>
            <w:r w:rsidRPr="00F7599B">
              <w:rPr>
                <w:color w:val="000000"/>
                <w:szCs w:val="24"/>
              </w:rPr>
              <w:t>Date Created</w:t>
            </w:r>
          </w:p>
        </w:tc>
        <w:tc>
          <w:tcPr>
            <w:tcW w:w="10028" w:type="dxa"/>
            <w:gridSpan w:val="2"/>
            <w:tcBorders>
              <w:bottom w:val="single" w:sz="8" w:space="0" w:color="000000"/>
              <w:right w:val="single" w:sz="8" w:space="0" w:color="000000"/>
            </w:tcBorders>
            <w:tcMar>
              <w:top w:w="100" w:type="dxa"/>
              <w:left w:w="120" w:type="dxa"/>
              <w:bottom w:w="100" w:type="dxa"/>
              <w:right w:w="120" w:type="dxa"/>
            </w:tcMar>
          </w:tcPr>
          <w:p w14:paraId="648BF332" w14:textId="77777777" w:rsidR="00F7599B" w:rsidRPr="00F7599B" w:rsidRDefault="00F7599B" w:rsidP="00F7599B">
            <w:pPr>
              <w:textAlignment w:val="baseline"/>
              <w:rPr>
                <w:color w:val="000000"/>
                <w:szCs w:val="24"/>
              </w:rPr>
            </w:pPr>
            <w:r w:rsidRPr="00F7599B">
              <w:rPr>
                <w:color w:val="000000"/>
                <w:szCs w:val="24"/>
              </w:rPr>
              <w:t>11/1/2015</w:t>
            </w:r>
          </w:p>
        </w:tc>
      </w:tr>
      <w:tr w:rsidR="00F7599B" w:rsidRPr="00F7599B" w14:paraId="5AABD9CF" w14:textId="77777777" w:rsidTr="0016123D">
        <w:tc>
          <w:tcPr>
            <w:tcW w:w="2212"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0A2DFF7E" w14:textId="77777777" w:rsidR="00F7599B" w:rsidRPr="00F7599B" w:rsidRDefault="00F7599B" w:rsidP="00F7599B">
            <w:pPr>
              <w:textAlignment w:val="baseline"/>
              <w:rPr>
                <w:color w:val="000000"/>
                <w:szCs w:val="24"/>
              </w:rPr>
            </w:pPr>
            <w:r w:rsidRPr="00F7599B">
              <w:rPr>
                <w:color w:val="000000"/>
                <w:szCs w:val="24"/>
              </w:rPr>
              <w:t>Created By</w:t>
            </w:r>
          </w:p>
        </w:tc>
        <w:tc>
          <w:tcPr>
            <w:tcW w:w="10028" w:type="dxa"/>
            <w:gridSpan w:val="2"/>
            <w:tcBorders>
              <w:bottom w:val="single" w:sz="8" w:space="0" w:color="000000"/>
              <w:right w:val="single" w:sz="8" w:space="0" w:color="000000"/>
            </w:tcBorders>
            <w:tcMar>
              <w:top w:w="100" w:type="dxa"/>
              <w:left w:w="120" w:type="dxa"/>
              <w:bottom w:w="100" w:type="dxa"/>
              <w:right w:w="120" w:type="dxa"/>
            </w:tcMar>
          </w:tcPr>
          <w:p w14:paraId="21AF3C5F" w14:textId="77777777" w:rsidR="00F7599B" w:rsidRPr="00F7599B" w:rsidRDefault="00F7599B" w:rsidP="00F7599B">
            <w:pPr>
              <w:textAlignment w:val="baseline"/>
              <w:rPr>
                <w:color w:val="000000"/>
                <w:szCs w:val="24"/>
              </w:rPr>
            </w:pPr>
            <w:r w:rsidRPr="00F7599B">
              <w:rPr>
                <w:color w:val="000000"/>
                <w:szCs w:val="24"/>
              </w:rPr>
              <w:t>Ben Henson</w:t>
            </w:r>
          </w:p>
        </w:tc>
      </w:tr>
      <w:tr w:rsidR="00F7599B" w:rsidRPr="00F7599B" w14:paraId="3491403E" w14:textId="77777777" w:rsidTr="0016123D">
        <w:tc>
          <w:tcPr>
            <w:tcW w:w="2212"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0DCFB71D" w14:textId="77777777" w:rsidR="00F7599B" w:rsidRPr="00F7599B" w:rsidRDefault="00F7599B" w:rsidP="00F7599B">
            <w:pPr>
              <w:textAlignment w:val="baseline"/>
              <w:rPr>
                <w:color w:val="000000"/>
                <w:szCs w:val="24"/>
              </w:rPr>
            </w:pPr>
            <w:r w:rsidRPr="00F7599B">
              <w:rPr>
                <w:color w:val="000000"/>
                <w:szCs w:val="24"/>
              </w:rPr>
              <w:t>Tester ID / Name</w:t>
            </w:r>
          </w:p>
        </w:tc>
        <w:tc>
          <w:tcPr>
            <w:tcW w:w="10028" w:type="dxa"/>
            <w:gridSpan w:val="2"/>
            <w:tcBorders>
              <w:bottom w:val="single" w:sz="8" w:space="0" w:color="000000"/>
              <w:right w:val="single" w:sz="8" w:space="0" w:color="000000"/>
            </w:tcBorders>
            <w:tcMar>
              <w:top w:w="100" w:type="dxa"/>
              <w:left w:w="120" w:type="dxa"/>
              <w:bottom w:w="100" w:type="dxa"/>
              <w:right w:w="120" w:type="dxa"/>
            </w:tcMar>
          </w:tcPr>
          <w:p w14:paraId="74B09000" w14:textId="77777777" w:rsidR="00F7599B" w:rsidRPr="00F7599B" w:rsidRDefault="00F7599B" w:rsidP="00F7599B">
            <w:pPr>
              <w:textAlignment w:val="baseline"/>
              <w:rPr>
                <w:color w:val="000000"/>
                <w:szCs w:val="24"/>
              </w:rPr>
            </w:pPr>
            <w:r w:rsidRPr="00F7599B">
              <w:rPr>
                <w:color w:val="000000"/>
                <w:szCs w:val="24"/>
              </w:rPr>
              <w:t>Bhenson1 / Ben Henson</w:t>
            </w:r>
          </w:p>
        </w:tc>
      </w:tr>
      <w:tr w:rsidR="00F7599B" w:rsidRPr="00F7599B" w14:paraId="0C968536" w14:textId="77777777" w:rsidTr="0016123D">
        <w:tc>
          <w:tcPr>
            <w:tcW w:w="2212"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435A6842" w14:textId="77777777" w:rsidR="00F7599B" w:rsidRPr="00F7599B" w:rsidRDefault="00F7599B" w:rsidP="00F7599B">
            <w:pPr>
              <w:textAlignment w:val="baseline"/>
              <w:rPr>
                <w:color w:val="000000"/>
                <w:szCs w:val="24"/>
              </w:rPr>
            </w:pPr>
            <w:r w:rsidRPr="00F7599B">
              <w:rPr>
                <w:color w:val="000000"/>
                <w:szCs w:val="24"/>
              </w:rPr>
              <w:t>Test Date</w:t>
            </w:r>
          </w:p>
        </w:tc>
        <w:tc>
          <w:tcPr>
            <w:tcW w:w="10028" w:type="dxa"/>
            <w:gridSpan w:val="2"/>
            <w:tcBorders>
              <w:bottom w:val="single" w:sz="8" w:space="0" w:color="000000"/>
              <w:right w:val="single" w:sz="8" w:space="0" w:color="000000"/>
            </w:tcBorders>
            <w:tcMar>
              <w:top w:w="100" w:type="dxa"/>
              <w:left w:w="120" w:type="dxa"/>
              <w:bottom w:w="100" w:type="dxa"/>
              <w:right w:w="120" w:type="dxa"/>
            </w:tcMar>
          </w:tcPr>
          <w:p w14:paraId="7E5E8EBB" w14:textId="77777777" w:rsidR="00F7599B" w:rsidRPr="00F7599B" w:rsidRDefault="00F7599B" w:rsidP="00F7599B">
            <w:pPr>
              <w:textAlignment w:val="baseline"/>
              <w:rPr>
                <w:color w:val="000000"/>
                <w:szCs w:val="24"/>
              </w:rPr>
            </w:pPr>
            <w:r w:rsidRPr="00F7599B">
              <w:rPr>
                <w:color w:val="000000"/>
                <w:szCs w:val="24"/>
              </w:rPr>
              <w:t>TBD</w:t>
            </w:r>
          </w:p>
        </w:tc>
      </w:tr>
      <w:tr w:rsidR="00F7599B" w:rsidRPr="00F7599B" w14:paraId="11012C22" w14:textId="77777777" w:rsidTr="0016123D">
        <w:tc>
          <w:tcPr>
            <w:tcW w:w="2212"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0581240A" w14:textId="77777777" w:rsidR="00F7599B" w:rsidRPr="00F7599B" w:rsidRDefault="00F7599B" w:rsidP="00F7599B">
            <w:pPr>
              <w:textAlignment w:val="baseline"/>
              <w:rPr>
                <w:color w:val="000000"/>
                <w:szCs w:val="24"/>
              </w:rPr>
            </w:pPr>
            <w:r w:rsidRPr="00F7599B">
              <w:rPr>
                <w:color w:val="000000"/>
                <w:szCs w:val="24"/>
              </w:rPr>
              <w:t>Special Prerequisites</w:t>
            </w:r>
          </w:p>
        </w:tc>
        <w:tc>
          <w:tcPr>
            <w:tcW w:w="10028" w:type="dxa"/>
            <w:gridSpan w:val="2"/>
            <w:tcBorders>
              <w:bottom w:val="single" w:sz="8" w:space="0" w:color="000000"/>
              <w:right w:val="single" w:sz="8" w:space="0" w:color="000000"/>
            </w:tcBorders>
            <w:tcMar>
              <w:top w:w="100" w:type="dxa"/>
              <w:left w:w="120" w:type="dxa"/>
              <w:bottom w:w="100" w:type="dxa"/>
              <w:right w:w="120" w:type="dxa"/>
            </w:tcMar>
          </w:tcPr>
          <w:p w14:paraId="465048AF" w14:textId="77777777" w:rsidR="00F7599B" w:rsidRPr="00F7599B" w:rsidRDefault="00F7599B" w:rsidP="00F7599B">
            <w:pPr>
              <w:textAlignment w:val="baseline"/>
              <w:rPr>
                <w:color w:val="000000"/>
                <w:szCs w:val="24"/>
              </w:rPr>
            </w:pPr>
            <w:r w:rsidRPr="00F7599B">
              <w:rPr>
                <w:color w:val="000000"/>
                <w:szCs w:val="24"/>
              </w:rPr>
              <w:t>Receive parts</w:t>
            </w:r>
          </w:p>
        </w:tc>
      </w:tr>
      <w:tr w:rsidR="00F7599B" w:rsidRPr="00F7599B" w14:paraId="1A0D264B" w14:textId="77777777" w:rsidTr="0016123D">
        <w:tc>
          <w:tcPr>
            <w:tcW w:w="2212"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7506BD8F" w14:textId="77777777" w:rsidR="00F7599B" w:rsidRPr="00F7599B" w:rsidRDefault="00F7599B" w:rsidP="00F7599B">
            <w:pPr>
              <w:textAlignment w:val="baseline"/>
              <w:rPr>
                <w:color w:val="000000"/>
                <w:szCs w:val="24"/>
              </w:rPr>
            </w:pPr>
            <w:r w:rsidRPr="00F7599B">
              <w:rPr>
                <w:color w:val="000000"/>
                <w:szCs w:val="24"/>
              </w:rPr>
              <w:t xml:space="preserve"> </w:t>
            </w:r>
          </w:p>
          <w:p w14:paraId="1EA31368" w14:textId="77777777" w:rsidR="00F7599B" w:rsidRPr="00F7599B" w:rsidRDefault="00F7599B" w:rsidP="00F7599B">
            <w:pPr>
              <w:textAlignment w:val="baseline"/>
              <w:rPr>
                <w:color w:val="000000"/>
                <w:szCs w:val="24"/>
              </w:rPr>
            </w:pPr>
            <w:r w:rsidRPr="00F7599B">
              <w:rPr>
                <w:color w:val="000000"/>
                <w:szCs w:val="24"/>
              </w:rPr>
              <w:t>Step # / Action</w:t>
            </w:r>
          </w:p>
        </w:tc>
        <w:tc>
          <w:tcPr>
            <w:tcW w:w="8684" w:type="dxa"/>
            <w:tcBorders>
              <w:bottom w:val="single" w:sz="8" w:space="0" w:color="000000"/>
              <w:right w:val="single" w:sz="8" w:space="0" w:color="000000"/>
            </w:tcBorders>
            <w:tcMar>
              <w:top w:w="100" w:type="dxa"/>
              <w:left w:w="120" w:type="dxa"/>
              <w:bottom w:w="100" w:type="dxa"/>
              <w:right w:w="120" w:type="dxa"/>
            </w:tcMar>
          </w:tcPr>
          <w:p w14:paraId="712C4B61" w14:textId="77777777" w:rsidR="00F7599B" w:rsidRPr="00F7599B" w:rsidRDefault="00F7599B" w:rsidP="00F7599B">
            <w:pPr>
              <w:textAlignment w:val="baseline"/>
              <w:rPr>
                <w:color w:val="000000"/>
                <w:szCs w:val="24"/>
              </w:rPr>
            </w:pPr>
            <w:r w:rsidRPr="00F7599B">
              <w:rPr>
                <w:color w:val="000000"/>
                <w:szCs w:val="24"/>
              </w:rPr>
              <w:t xml:space="preserve">Expected result  </w:t>
            </w:r>
          </w:p>
        </w:tc>
        <w:tc>
          <w:tcPr>
            <w:tcW w:w="1344" w:type="dxa"/>
            <w:tcBorders>
              <w:bottom w:val="single" w:sz="8" w:space="0" w:color="000000"/>
              <w:right w:val="single" w:sz="8" w:space="0" w:color="000000"/>
            </w:tcBorders>
            <w:tcMar>
              <w:top w:w="100" w:type="dxa"/>
              <w:left w:w="120" w:type="dxa"/>
              <w:bottom w:w="100" w:type="dxa"/>
              <w:right w:w="120" w:type="dxa"/>
            </w:tcMar>
          </w:tcPr>
          <w:p w14:paraId="4B54B6D5" w14:textId="77777777" w:rsidR="00F7599B" w:rsidRPr="00F7599B" w:rsidRDefault="00F7599B" w:rsidP="00F7599B">
            <w:pPr>
              <w:textAlignment w:val="baseline"/>
              <w:rPr>
                <w:color w:val="000000"/>
                <w:szCs w:val="24"/>
              </w:rPr>
            </w:pPr>
            <w:r w:rsidRPr="00F7599B">
              <w:rPr>
                <w:color w:val="000000"/>
                <w:szCs w:val="24"/>
              </w:rPr>
              <w:t xml:space="preserve"> </w:t>
            </w:r>
          </w:p>
          <w:p w14:paraId="0BF6E71E" w14:textId="77777777" w:rsidR="00F7599B" w:rsidRPr="00F7599B" w:rsidRDefault="00F7599B" w:rsidP="00F7599B">
            <w:pPr>
              <w:textAlignment w:val="baseline"/>
              <w:rPr>
                <w:color w:val="000000"/>
                <w:szCs w:val="24"/>
              </w:rPr>
            </w:pPr>
            <w:r w:rsidRPr="00F7599B">
              <w:rPr>
                <w:color w:val="000000"/>
                <w:szCs w:val="24"/>
              </w:rPr>
              <w:t>Actual result</w:t>
            </w:r>
          </w:p>
        </w:tc>
      </w:tr>
      <w:tr w:rsidR="00F7599B" w:rsidRPr="00F7599B" w14:paraId="1C9F06FC" w14:textId="77777777" w:rsidTr="0016123D">
        <w:tc>
          <w:tcPr>
            <w:tcW w:w="2212"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0582CE29" w14:textId="77777777" w:rsidR="00F7599B" w:rsidRPr="00F7599B" w:rsidRDefault="00F7599B" w:rsidP="00F7599B">
            <w:pPr>
              <w:textAlignment w:val="baseline"/>
              <w:rPr>
                <w:color w:val="000000"/>
                <w:szCs w:val="24"/>
              </w:rPr>
            </w:pPr>
            <w:r w:rsidRPr="00F7599B">
              <w:rPr>
                <w:color w:val="000000"/>
                <w:szCs w:val="24"/>
              </w:rPr>
              <w:t>Step/Action 1</w:t>
            </w:r>
          </w:p>
        </w:tc>
        <w:tc>
          <w:tcPr>
            <w:tcW w:w="8684" w:type="dxa"/>
            <w:tcBorders>
              <w:bottom w:val="single" w:sz="8" w:space="0" w:color="000000"/>
              <w:right w:val="single" w:sz="8" w:space="0" w:color="000000"/>
            </w:tcBorders>
            <w:tcMar>
              <w:top w:w="100" w:type="dxa"/>
              <w:left w:w="120" w:type="dxa"/>
              <w:bottom w:w="100" w:type="dxa"/>
              <w:right w:w="120" w:type="dxa"/>
            </w:tcMar>
          </w:tcPr>
          <w:p w14:paraId="062BB63E" w14:textId="77777777" w:rsidR="00F7599B" w:rsidRPr="00F7599B" w:rsidRDefault="00F7599B" w:rsidP="00F7599B">
            <w:pPr>
              <w:textAlignment w:val="baseline"/>
              <w:rPr>
                <w:color w:val="000000"/>
                <w:szCs w:val="24"/>
              </w:rPr>
            </w:pPr>
            <w:r w:rsidRPr="00F7599B">
              <w:rPr>
                <w:color w:val="000000"/>
                <w:szCs w:val="24"/>
              </w:rPr>
              <w:t xml:space="preserve">Vary the potentiometer as the output voltage is connected to the oscilloscope and observe the result.  </w:t>
            </w:r>
          </w:p>
        </w:tc>
        <w:tc>
          <w:tcPr>
            <w:tcW w:w="1344" w:type="dxa"/>
            <w:tcBorders>
              <w:bottom w:val="single" w:sz="8" w:space="0" w:color="000000"/>
              <w:right w:val="single" w:sz="8" w:space="0" w:color="000000"/>
            </w:tcBorders>
            <w:tcMar>
              <w:top w:w="100" w:type="dxa"/>
              <w:left w:w="120" w:type="dxa"/>
              <w:bottom w:w="100" w:type="dxa"/>
              <w:right w:w="120" w:type="dxa"/>
            </w:tcMar>
          </w:tcPr>
          <w:p w14:paraId="55FB169A" w14:textId="77777777" w:rsidR="00F7599B" w:rsidRPr="00F7599B" w:rsidRDefault="00F7599B" w:rsidP="00F7599B">
            <w:pPr>
              <w:textAlignment w:val="baseline"/>
              <w:rPr>
                <w:color w:val="000000"/>
                <w:szCs w:val="24"/>
              </w:rPr>
            </w:pPr>
            <w:r w:rsidRPr="00F7599B">
              <w:rPr>
                <w:color w:val="000000"/>
                <w:szCs w:val="24"/>
              </w:rPr>
              <w:t>TBD</w:t>
            </w:r>
          </w:p>
        </w:tc>
      </w:tr>
      <w:tr w:rsidR="00F7599B" w:rsidRPr="00F7599B" w14:paraId="0642B947" w14:textId="77777777" w:rsidTr="0016123D">
        <w:tc>
          <w:tcPr>
            <w:tcW w:w="2212"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1BDBC0C0" w14:textId="77777777" w:rsidR="00F7599B" w:rsidRPr="00F7599B" w:rsidRDefault="00F7599B" w:rsidP="00F7599B">
            <w:pPr>
              <w:textAlignment w:val="baseline"/>
              <w:rPr>
                <w:color w:val="000000"/>
                <w:szCs w:val="24"/>
              </w:rPr>
            </w:pPr>
            <w:r w:rsidRPr="00F7599B">
              <w:rPr>
                <w:color w:val="000000"/>
                <w:szCs w:val="24"/>
              </w:rPr>
              <w:t xml:space="preserve"> </w:t>
            </w:r>
          </w:p>
          <w:p w14:paraId="587E3900" w14:textId="77777777" w:rsidR="00F7599B" w:rsidRPr="00F7599B" w:rsidRDefault="00F7599B" w:rsidP="00F7599B">
            <w:pPr>
              <w:textAlignment w:val="baseline"/>
              <w:rPr>
                <w:color w:val="000000"/>
                <w:szCs w:val="24"/>
              </w:rPr>
            </w:pPr>
            <w:r w:rsidRPr="00F7599B">
              <w:rPr>
                <w:color w:val="000000"/>
                <w:szCs w:val="24"/>
              </w:rPr>
              <w:t>Test Case Passed YES</w:t>
            </w:r>
          </w:p>
        </w:tc>
        <w:tc>
          <w:tcPr>
            <w:tcW w:w="8684" w:type="dxa"/>
            <w:tcBorders>
              <w:bottom w:val="single" w:sz="8" w:space="0" w:color="000000"/>
              <w:right w:val="single" w:sz="8" w:space="0" w:color="000000"/>
            </w:tcBorders>
            <w:tcMar>
              <w:top w:w="100" w:type="dxa"/>
              <w:left w:w="120" w:type="dxa"/>
              <w:bottom w:w="100" w:type="dxa"/>
              <w:right w:w="120" w:type="dxa"/>
            </w:tcMar>
          </w:tcPr>
          <w:p w14:paraId="7D5D9820" w14:textId="77777777" w:rsidR="00F7599B" w:rsidRPr="00F7599B" w:rsidRDefault="00F7599B" w:rsidP="00F7599B">
            <w:pPr>
              <w:textAlignment w:val="baseline"/>
              <w:rPr>
                <w:color w:val="000000"/>
                <w:szCs w:val="24"/>
              </w:rPr>
            </w:pPr>
            <w:r w:rsidRPr="00F7599B">
              <w:rPr>
                <w:color w:val="000000"/>
                <w:szCs w:val="24"/>
              </w:rPr>
              <w:t>Test Case</w:t>
            </w:r>
          </w:p>
        </w:tc>
        <w:tc>
          <w:tcPr>
            <w:tcW w:w="1344" w:type="dxa"/>
            <w:tcMar>
              <w:top w:w="100" w:type="dxa"/>
              <w:left w:w="120" w:type="dxa"/>
              <w:bottom w:w="100" w:type="dxa"/>
              <w:right w:w="120" w:type="dxa"/>
            </w:tcMar>
          </w:tcPr>
          <w:p w14:paraId="0AA20FBF" w14:textId="77777777" w:rsidR="00F7599B" w:rsidRPr="00F7599B" w:rsidRDefault="00F7599B" w:rsidP="00F7599B">
            <w:pPr>
              <w:textAlignment w:val="baseline"/>
              <w:rPr>
                <w:color w:val="000000"/>
                <w:szCs w:val="24"/>
              </w:rPr>
            </w:pPr>
          </w:p>
        </w:tc>
      </w:tr>
      <w:tr w:rsidR="00F7599B" w:rsidRPr="00F7599B" w14:paraId="2B4ED0E1" w14:textId="77777777" w:rsidTr="0016123D">
        <w:tc>
          <w:tcPr>
            <w:tcW w:w="2212"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48CA96AF" w14:textId="77777777" w:rsidR="00F7599B" w:rsidRPr="00F7599B" w:rsidRDefault="00F7599B" w:rsidP="00F7599B">
            <w:pPr>
              <w:textAlignment w:val="baseline"/>
              <w:rPr>
                <w:color w:val="000000"/>
                <w:szCs w:val="24"/>
              </w:rPr>
            </w:pPr>
            <w:r w:rsidRPr="00F7599B">
              <w:rPr>
                <w:color w:val="000000"/>
                <w:szCs w:val="24"/>
              </w:rPr>
              <w:t xml:space="preserve"> </w:t>
            </w:r>
          </w:p>
          <w:p w14:paraId="1F0392C4" w14:textId="77777777" w:rsidR="00F7599B" w:rsidRPr="00F7599B" w:rsidRDefault="00F7599B" w:rsidP="00F7599B">
            <w:pPr>
              <w:textAlignment w:val="baseline"/>
              <w:rPr>
                <w:color w:val="000000"/>
                <w:szCs w:val="24"/>
              </w:rPr>
            </w:pPr>
            <w:r w:rsidRPr="00F7599B">
              <w:rPr>
                <w:color w:val="000000"/>
                <w:szCs w:val="24"/>
              </w:rPr>
              <w:t>Comments:</w:t>
            </w:r>
          </w:p>
          <w:p w14:paraId="67221EDA" w14:textId="77777777" w:rsidR="00F7599B" w:rsidRPr="00F7599B" w:rsidRDefault="00F7599B" w:rsidP="00F7599B">
            <w:pPr>
              <w:textAlignment w:val="baseline"/>
              <w:rPr>
                <w:color w:val="000000"/>
                <w:szCs w:val="24"/>
              </w:rPr>
            </w:pPr>
            <w:r w:rsidRPr="00F7599B">
              <w:rPr>
                <w:color w:val="000000"/>
                <w:szCs w:val="24"/>
              </w:rPr>
              <w:t xml:space="preserve"> </w:t>
            </w:r>
          </w:p>
        </w:tc>
        <w:tc>
          <w:tcPr>
            <w:tcW w:w="8684" w:type="dxa"/>
            <w:tcBorders>
              <w:bottom w:val="single" w:sz="8" w:space="0" w:color="000000"/>
              <w:right w:val="single" w:sz="8" w:space="0" w:color="000000"/>
            </w:tcBorders>
            <w:tcMar>
              <w:top w:w="100" w:type="dxa"/>
              <w:left w:w="120" w:type="dxa"/>
              <w:bottom w:w="100" w:type="dxa"/>
              <w:right w:w="120" w:type="dxa"/>
            </w:tcMar>
          </w:tcPr>
          <w:p w14:paraId="23066D22" w14:textId="77777777" w:rsidR="00F7599B" w:rsidRPr="00F7599B" w:rsidRDefault="00F7599B" w:rsidP="00F7599B">
            <w:pPr>
              <w:textAlignment w:val="baseline"/>
              <w:rPr>
                <w:color w:val="000000"/>
                <w:szCs w:val="24"/>
              </w:rPr>
            </w:pPr>
            <w:r w:rsidRPr="00F7599B">
              <w:rPr>
                <w:color w:val="000000"/>
                <w:szCs w:val="24"/>
              </w:rPr>
              <w:t xml:space="preserve"> </w:t>
            </w:r>
          </w:p>
        </w:tc>
        <w:tc>
          <w:tcPr>
            <w:tcW w:w="1344" w:type="dxa"/>
            <w:tcMar>
              <w:top w:w="100" w:type="dxa"/>
              <w:left w:w="120" w:type="dxa"/>
              <w:bottom w:w="100" w:type="dxa"/>
              <w:right w:w="120" w:type="dxa"/>
            </w:tcMar>
          </w:tcPr>
          <w:p w14:paraId="48958652" w14:textId="77777777" w:rsidR="00F7599B" w:rsidRPr="00F7599B" w:rsidRDefault="00F7599B" w:rsidP="00F7599B">
            <w:pPr>
              <w:textAlignment w:val="baseline"/>
              <w:rPr>
                <w:color w:val="000000"/>
                <w:szCs w:val="24"/>
              </w:rPr>
            </w:pPr>
            <w:r w:rsidRPr="00F7599B">
              <w:rPr>
                <w:color w:val="000000"/>
                <w:szCs w:val="24"/>
              </w:rPr>
              <w:t xml:space="preserve"> </w:t>
            </w:r>
          </w:p>
        </w:tc>
      </w:tr>
    </w:tbl>
    <w:p w14:paraId="5341B746" w14:textId="77777777" w:rsidR="00F7599B" w:rsidRPr="00F7599B" w:rsidRDefault="00F7599B" w:rsidP="00F7599B">
      <w:pPr>
        <w:textAlignment w:val="baseline"/>
        <w:rPr>
          <w:color w:val="000000"/>
          <w:szCs w:val="24"/>
        </w:rPr>
      </w:pPr>
      <w:r w:rsidRPr="00F7599B">
        <w:rPr>
          <w:color w:val="000000"/>
          <w:szCs w:val="24"/>
        </w:rPr>
        <w:t xml:space="preserve"> </w:t>
      </w:r>
    </w:p>
    <w:p w14:paraId="1B20C8E8" w14:textId="77777777" w:rsidR="00F7599B" w:rsidRDefault="00F7599B" w:rsidP="00F7599B">
      <w:pPr>
        <w:textAlignment w:val="baseline"/>
        <w:rPr>
          <w:color w:val="000000"/>
          <w:szCs w:val="24"/>
        </w:rPr>
      </w:pPr>
    </w:p>
    <w:p w14:paraId="0E089218" w14:textId="77777777" w:rsidR="00F7599B" w:rsidRPr="00F7599B" w:rsidRDefault="00F7599B" w:rsidP="00F7599B">
      <w:pPr>
        <w:textAlignment w:val="baseline"/>
        <w:rPr>
          <w:color w:val="000000"/>
          <w:szCs w:val="24"/>
        </w:rPr>
      </w:pPr>
    </w:p>
    <w:tbl>
      <w:tblPr>
        <w:tblW w:w="12240" w:type="dxa"/>
        <w:tblBorders>
          <w:top w:val="nil"/>
          <w:left w:val="nil"/>
          <w:bottom w:val="nil"/>
          <w:right w:val="nil"/>
          <w:insideH w:val="nil"/>
          <w:insideV w:val="nil"/>
        </w:tblBorders>
        <w:tblLayout w:type="fixed"/>
        <w:tblLook w:val="0600" w:firstRow="0" w:lastRow="0" w:firstColumn="0" w:lastColumn="0" w:noHBand="1" w:noVBand="1"/>
      </w:tblPr>
      <w:tblGrid>
        <w:gridCol w:w="2060"/>
        <w:gridCol w:w="8939"/>
        <w:gridCol w:w="1241"/>
      </w:tblGrid>
      <w:tr w:rsidR="00F7599B" w:rsidRPr="00F7599B" w14:paraId="70B31599" w14:textId="77777777" w:rsidTr="0016123D">
        <w:tc>
          <w:tcPr>
            <w:tcW w:w="206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3C822E7" w14:textId="77777777" w:rsidR="00F7599B" w:rsidRPr="00F7599B" w:rsidRDefault="00F7599B" w:rsidP="00F7599B">
            <w:pPr>
              <w:textAlignment w:val="baseline"/>
              <w:rPr>
                <w:color w:val="000000"/>
                <w:szCs w:val="24"/>
              </w:rPr>
            </w:pPr>
            <w:r w:rsidRPr="00F7599B">
              <w:rPr>
                <w:color w:val="000000"/>
                <w:szCs w:val="24"/>
              </w:rPr>
              <w:t>Test Case ID / Name</w:t>
            </w:r>
          </w:p>
        </w:tc>
        <w:tc>
          <w:tcPr>
            <w:tcW w:w="10180" w:type="dxa"/>
            <w:gridSpan w:val="2"/>
            <w:tcBorders>
              <w:top w:val="single" w:sz="8" w:space="0" w:color="000000"/>
              <w:bottom w:val="single" w:sz="8" w:space="0" w:color="000000"/>
              <w:right w:val="single" w:sz="8" w:space="0" w:color="000000"/>
            </w:tcBorders>
            <w:tcMar>
              <w:top w:w="100" w:type="dxa"/>
              <w:left w:w="120" w:type="dxa"/>
              <w:bottom w:w="100" w:type="dxa"/>
              <w:right w:w="120" w:type="dxa"/>
            </w:tcMar>
          </w:tcPr>
          <w:p w14:paraId="3FEFE1B8" w14:textId="1C2F660B" w:rsidR="00F7599B" w:rsidRPr="00F7599B" w:rsidRDefault="00F7599B" w:rsidP="00F7599B">
            <w:pPr>
              <w:textAlignment w:val="baseline"/>
              <w:rPr>
                <w:color w:val="000000"/>
                <w:szCs w:val="24"/>
              </w:rPr>
            </w:pPr>
            <w:r>
              <w:rPr>
                <w:b/>
                <w:color w:val="000000"/>
                <w:szCs w:val="24"/>
              </w:rPr>
              <w:t>Test</w:t>
            </w:r>
            <w:r w:rsidRPr="00F7599B">
              <w:rPr>
                <w:b/>
                <w:color w:val="000000"/>
                <w:szCs w:val="24"/>
              </w:rPr>
              <w:t>: Test chassis strength</w:t>
            </w:r>
          </w:p>
        </w:tc>
      </w:tr>
      <w:tr w:rsidR="00F7599B" w:rsidRPr="00F7599B" w14:paraId="1D9C8D6C" w14:textId="77777777" w:rsidTr="0016123D">
        <w:tc>
          <w:tcPr>
            <w:tcW w:w="2060"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215092E8" w14:textId="77777777" w:rsidR="00F7599B" w:rsidRPr="00F7599B" w:rsidRDefault="00F7599B" w:rsidP="00F7599B">
            <w:pPr>
              <w:textAlignment w:val="baseline"/>
              <w:rPr>
                <w:color w:val="000000"/>
                <w:szCs w:val="24"/>
              </w:rPr>
            </w:pPr>
            <w:r w:rsidRPr="00F7599B">
              <w:rPr>
                <w:color w:val="000000"/>
                <w:szCs w:val="24"/>
              </w:rPr>
              <w:t>Date Created</w:t>
            </w:r>
          </w:p>
        </w:tc>
        <w:tc>
          <w:tcPr>
            <w:tcW w:w="10180" w:type="dxa"/>
            <w:gridSpan w:val="2"/>
            <w:tcBorders>
              <w:bottom w:val="single" w:sz="8" w:space="0" w:color="000000"/>
              <w:right w:val="single" w:sz="8" w:space="0" w:color="000000"/>
            </w:tcBorders>
            <w:tcMar>
              <w:top w:w="100" w:type="dxa"/>
              <w:left w:w="120" w:type="dxa"/>
              <w:bottom w:w="100" w:type="dxa"/>
              <w:right w:w="120" w:type="dxa"/>
            </w:tcMar>
          </w:tcPr>
          <w:p w14:paraId="2B209FBB" w14:textId="77777777" w:rsidR="00F7599B" w:rsidRPr="00F7599B" w:rsidRDefault="00F7599B" w:rsidP="00F7599B">
            <w:pPr>
              <w:textAlignment w:val="baseline"/>
              <w:rPr>
                <w:color w:val="000000"/>
                <w:szCs w:val="24"/>
              </w:rPr>
            </w:pPr>
            <w:r w:rsidRPr="00F7599B">
              <w:rPr>
                <w:color w:val="000000"/>
                <w:szCs w:val="24"/>
              </w:rPr>
              <w:t>11/1/2015</w:t>
            </w:r>
          </w:p>
        </w:tc>
      </w:tr>
      <w:tr w:rsidR="00F7599B" w:rsidRPr="00F7599B" w14:paraId="0EA3CFAF" w14:textId="77777777" w:rsidTr="0016123D">
        <w:tc>
          <w:tcPr>
            <w:tcW w:w="2060"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19EA1C76" w14:textId="77777777" w:rsidR="00F7599B" w:rsidRPr="00F7599B" w:rsidRDefault="00F7599B" w:rsidP="00F7599B">
            <w:pPr>
              <w:textAlignment w:val="baseline"/>
              <w:rPr>
                <w:color w:val="000000"/>
                <w:szCs w:val="24"/>
              </w:rPr>
            </w:pPr>
            <w:r w:rsidRPr="00F7599B">
              <w:rPr>
                <w:color w:val="000000"/>
                <w:szCs w:val="24"/>
              </w:rPr>
              <w:t>Created By</w:t>
            </w:r>
          </w:p>
        </w:tc>
        <w:tc>
          <w:tcPr>
            <w:tcW w:w="10180" w:type="dxa"/>
            <w:gridSpan w:val="2"/>
            <w:tcBorders>
              <w:bottom w:val="single" w:sz="8" w:space="0" w:color="000000"/>
              <w:right w:val="single" w:sz="8" w:space="0" w:color="000000"/>
            </w:tcBorders>
            <w:tcMar>
              <w:top w:w="100" w:type="dxa"/>
              <w:left w:w="120" w:type="dxa"/>
              <w:bottom w:w="100" w:type="dxa"/>
              <w:right w:w="120" w:type="dxa"/>
            </w:tcMar>
          </w:tcPr>
          <w:p w14:paraId="4552A57F" w14:textId="77777777" w:rsidR="00F7599B" w:rsidRPr="00F7599B" w:rsidRDefault="00F7599B" w:rsidP="00F7599B">
            <w:pPr>
              <w:textAlignment w:val="baseline"/>
              <w:rPr>
                <w:color w:val="000000"/>
                <w:szCs w:val="24"/>
              </w:rPr>
            </w:pPr>
            <w:r w:rsidRPr="00F7599B">
              <w:rPr>
                <w:color w:val="000000"/>
                <w:szCs w:val="24"/>
              </w:rPr>
              <w:t>Ben Henson</w:t>
            </w:r>
          </w:p>
        </w:tc>
      </w:tr>
      <w:tr w:rsidR="00F7599B" w:rsidRPr="00F7599B" w14:paraId="2723E190" w14:textId="77777777" w:rsidTr="0016123D">
        <w:tc>
          <w:tcPr>
            <w:tcW w:w="2060"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3D63182F" w14:textId="77777777" w:rsidR="00F7599B" w:rsidRPr="00F7599B" w:rsidRDefault="00F7599B" w:rsidP="00F7599B">
            <w:pPr>
              <w:textAlignment w:val="baseline"/>
              <w:rPr>
                <w:color w:val="000000"/>
                <w:szCs w:val="24"/>
              </w:rPr>
            </w:pPr>
            <w:r w:rsidRPr="00F7599B">
              <w:rPr>
                <w:color w:val="000000"/>
                <w:szCs w:val="24"/>
              </w:rPr>
              <w:t>Tester ID / Name</w:t>
            </w:r>
          </w:p>
        </w:tc>
        <w:tc>
          <w:tcPr>
            <w:tcW w:w="10180" w:type="dxa"/>
            <w:gridSpan w:val="2"/>
            <w:tcBorders>
              <w:bottom w:val="single" w:sz="8" w:space="0" w:color="000000"/>
              <w:right w:val="single" w:sz="8" w:space="0" w:color="000000"/>
            </w:tcBorders>
            <w:tcMar>
              <w:top w:w="100" w:type="dxa"/>
              <w:left w:w="120" w:type="dxa"/>
              <w:bottom w:w="100" w:type="dxa"/>
              <w:right w:w="120" w:type="dxa"/>
            </w:tcMar>
          </w:tcPr>
          <w:p w14:paraId="1DA391FA" w14:textId="77777777" w:rsidR="00F7599B" w:rsidRPr="00F7599B" w:rsidRDefault="00F7599B" w:rsidP="00F7599B">
            <w:pPr>
              <w:textAlignment w:val="baseline"/>
              <w:rPr>
                <w:color w:val="000000"/>
                <w:szCs w:val="24"/>
              </w:rPr>
            </w:pPr>
            <w:r w:rsidRPr="00F7599B">
              <w:rPr>
                <w:color w:val="000000"/>
                <w:szCs w:val="24"/>
              </w:rPr>
              <w:t>Bhenson1 / Ben Henson</w:t>
            </w:r>
          </w:p>
        </w:tc>
      </w:tr>
      <w:tr w:rsidR="00F7599B" w:rsidRPr="00F7599B" w14:paraId="618EBBDD" w14:textId="77777777" w:rsidTr="0016123D">
        <w:tc>
          <w:tcPr>
            <w:tcW w:w="2060"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26911E91" w14:textId="77777777" w:rsidR="00F7599B" w:rsidRPr="00F7599B" w:rsidRDefault="00F7599B" w:rsidP="00F7599B">
            <w:pPr>
              <w:textAlignment w:val="baseline"/>
              <w:rPr>
                <w:color w:val="000000"/>
                <w:szCs w:val="24"/>
              </w:rPr>
            </w:pPr>
            <w:r w:rsidRPr="00F7599B">
              <w:rPr>
                <w:color w:val="000000"/>
                <w:szCs w:val="24"/>
              </w:rPr>
              <w:t>Test Date</w:t>
            </w:r>
          </w:p>
        </w:tc>
        <w:tc>
          <w:tcPr>
            <w:tcW w:w="10180" w:type="dxa"/>
            <w:gridSpan w:val="2"/>
            <w:tcBorders>
              <w:bottom w:val="single" w:sz="8" w:space="0" w:color="000000"/>
              <w:right w:val="single" w:sz="8" w:space="0" w:color="000000"/>
            </w:tcBorders>
            <w:tcMar>
              <w:top w:w="100" w:type="dxa"/>
              <w:left w:w="120" w:type="dxa"/>
              <w:bottom w:w="100" w:type="dxa"/>
              <w:right w:w="120" w:type="dxa"/>
            </w:tcMar>
          </w:tcPr>
          <w:p w14:paraId="284E5E91" w14:textId="77777777" w:rsidR="00F7599B" w:rsidRPr="00F7599B" w:rsidRDefault="00F7599B" w:rsidP="00F7599B">
            <w:pPr>
              <w:textAlignment w:val="baseline"/>
              <w:rPr>
                <w:color w:val="000000"/>
                <w:szCs w:val="24"/>
              </w:rPr>
            </w:pPr>
            <w:r w:rsidRPr="00F7599B">
              <w:rPr>
                <w:color w:val="000000"/>
                <w:szCs w:val="24"/>
              </w:rPr>
              <w:t>TBD</w:t>
            </w:r>
          </w:p>
        </w:tc>
      </w:tr>
      <w:tr w:rsidR="00F7599B" w:rsidRPr="00F7599B" w14:paraId="65D7A3D3" w14:textId="77777777" w:rsidTr="0016123D">
        <w:tc>
          <w:tcPr>
            <w:tcW w:w="2060"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3BC9E94C" w14:textId="77777777" w:rsidR="00F7599B" w:rsidRPr="00F7599B" w:rsidRDefault="00F7599B" w:rsidP="00F7599B">
            <w:pPr>
              <w:textAlignment w:val="baseline"/>
              <w:rPr>
                <w:color w:val="000000"/>
                <w:szCs w:val="24"/>
              </w:rPr>
            </w:pPr>
            <w:r w:rsidRPr="00F7599B">
              <w:rPr>
                <w:color w:val="000000"/>
                <w:szCs w:val="24"/>
              </w:rPr>
              <w:t>Special Prerequisites</w:t>
            </w:r>
          </w:p>
        </w:tc>
        <w:tc>
          <w:tcPr>
            <w:tcW w:w="10180" w:type="dxa"/>
            <w:gridSpan w:val="2"/>
            <w:tcBorders>
              <w:bottom w:val="single" w:sz="8" w:space="0" w:color="000000"/>
              <w:right w:val="single" w:sz="8" w:space="0" w:color="000000"/>
            </w:tcBorders>
            <w:tcMar>
              <w:top w:w="100" w:type="dxa"/>
              <w:left w:w="120" w:type="dxa"/>
              <w:bottom w:w="100" w:type="dxa"/>
              <w:right w:w="120" w:type="dxa"/>
            </w:tcMar>
          </w:tcPr>
          <w:p w14:paraId="4C07E48C" w14:textId="77777777" w:rsidR="00F7599B" w:rsidRPr="00F7599B" w:rsidRDefault="00F7599B" w:rsidP="00F7599B">
            <w:pPr>
              <w:textAlignment w:val="baseline"/>
              <w:rPr>
                <w:color w:val="000000"/>
                <w:szCs w:val="24"/>
              </w:rPr>
            </w:pPr>
            <w:r w:rsidRPr="00F7599B">
              <w:rPr>
                <w:color w:val="000000"/>
                <w:szCs w:val="24"/>
              </w:rPr>
              <w:t>Receive parts</w:t>
            </w:r>
          </w:p>
        </w:tc>
      </w:tr>
      <w:tr w:rsidR="00F7599B" w:rsidRPr="00F7599B" w14:paraId="134E5EDA" w14:textId="77777777" w:rsidTr="0016123D">
        <w:tc>
          <w:tcPr>
            <w:tcW w:w="2060"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1CB4D51C" w14:textId="77777777" w:rsidR="00F7599B" w:rsidRPr="00F7599B" w:rsidRDefault="00F7599B" w:rsidP="00F7599B">
            <w:pPr>
              <w:textAlignment w:val="baseline"/>
              <w:rPr>
                <w:color w:val="000000"/>
                <w:szCs w:val="24"/>
              </w:rPr>
            </w:pPr>
            <w:r w:rsidRPr="00F7599B">
              <w:rPr>
                <w:color w:val="000000"/>
                <w:szCs w:val="24"/>
              </w:rPr>
              <w:t>Step # / Action</w:t>
            </w:r>
          </w:p>
        </w:tc>
        <w:tc>
          <w:tcPr>
            <w:tcW w:w="8939" w:type="dxa"/>
            <w:tcBorders>
              <w:bottom w:val="single" w:sz="8" w:space="0" w:color="000000"/>
              <w:right w:val="single" w:sz="8" w:space="0" w:color="000000"/>
            </w:tcBorders>
            <w:tcMar>
              <w:top w:w="100" w:type="dxa"/>
              <w:left w:w="120" w:type="dxa"/>
              <w:bottom w:w="100" w:type="dxa"/>
              <w:right w:w="120" w:type="dxa"/>
            </w:tcMar>
          </w:tcPr>
          <w:p w14:paraId="60604586" w14:textId="77777777" w:rsidR="00F7599B" w:rsidRPr="00F7599B" w:rsidRDefault="00F7599B" w:rsidP="00F7599B">
            <w:pPr>
              <w:textAlignment w:val="baseline"/>
              <w:rPr>
                <w:color w:val="000000"/>
                <w:szCs w:val="24"/>
              </w:rPr>
            </w:pPr>
            <w:r w:rsidRPr="00F7599B">
              <w:rPr>
                <w:color w:val="000000"/>
                <w:szCs w:val="24"/>
              </w:rPr>
              <w:t xml:space="preserve">Expected result  </w:t>
            </w:r>
          </w:p>
        </w:tc>
        <w:tc>
          <w:tcPr>
            <w:tcW w:w="1241" w:type="dxa"/>
            <w:tcBorders>
              <w:bottom w:val="single" w:sz="8" w:space="0" w:color="000000"/>
              <w:right w:val="single" w:sz="8" w:space="0" w:color="000000"/>
            </w:tcBorders>
            <w:tcMar>
              <w:top w:w="100" w:type="dxa"/>
              <w:left w:w="120" w:type="dxa"/>
              <w:bottom w:w="100" w:type="dxa"/>
              <w:right w:w="120" w:type="dxa"/>
            </w:tcMar>
          </w:tcPr>
          <w:p w14:paraId="685801EA" w14:textId="77777777" w:rsidR="00F7599B" w:rsidRPr="00F7599B" w:rsidRDefault="00F7599B" w:rsidP="00F7599B">
            <w:pPr>
              <w:textAlignment w:val="baseline"/>
              <w:rPr>
                <w:color w:val="000000"/>
                <w:szCs w:val="24"/>
              </w:rPr>
            </w:pPr>
            <w:r w:rsidRPr="00F7599B">
              <w:rPr>
                <w:color w:val="000000"/>
                <w:szCs w:val="24"/>
              </w:rPr>
              <w:t>Actual result</w:t>
            </w:r>
          </w:p>
        </w:tc>
      </w:tr>
      <w:tr w:rsidR="00F7599B" w:rsidRPr="00F7599B" w14:paraId="14A78C25" w14:textId="77777777" w:rsidTr="0016123D">
        <w:tc>
          <w:tcPr>
            <w:tcW w:w="2060"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409999CD" w14:textId="77777777" w:rsidR="00F7599B" w:rsidRPr="00F7599B" w:rsidRDefault="00F7599B" w:rsidP="00F7599B">
            <w:pPr>
              <w:textAlignment w:val="baseline"/>
              <w:rPr>
                <w:color w:val="000000"/>
                <w:szCs w:val="24"/>
              </w:rPr>
            </w:pPr>
            <w:r w:rsidRPr="00F7599B">
              <w:rPr>
                <w:color w:val="000000"/>
                <w:szCs w:val="24"/>
              </w:rPr>
              <w:t>Step/Action 1</w:t>
            </w:r>
          </w:p>
        </w:tc>
        <w:tc>
          <w:tcPr>
            <w:tcW w:w="8939" w:type="dxa"/>
            <w:tcBorders>
              <w:bottom w:val="single" w:sz="8" w:space="0" w:color="000000"/>
              <w:right w:val="single" w:sz="8" w:space="0" w:color="000000"/>
            </w:tcBorders>
            <w:tcMar>
              <w:top w:w="100" w:type="dxa"/>
              <w:left w:w="120" w:type="dxa"/>
              <w:bottom w:w="100" w:type="dxa"/>
              <w:right w:w="120" w:type="dxa"/>
            </w:tcMar>
          </w:tcPr>
          <w:p w14:paraId="5FAE27AF" w14:textId="77777777" w:rsidR="00F7599B" w:rsidRPr="00F7599B" w:rsidRDefault="00F7599B" w:rsidP="00F7599B">
            <w:pPr>
              <w:textAlignment w:val="baseline"/>
              <w:rPr>
                <w:color w:val="000000"/>
                <w:szCs w:val="24"/>
              </w:rPr>
            </w:pPr>
            <w:r w:rsidRPr="00F7599B">
              <w:rPr>
                <w:color w:val="000000"/>
                <w:szCs w:val="24"/>
              </w:rPr>
              <w:t>Place weight on chassis that simulates the estimated weight of the chassis. Make sure the structure is capable of holding this amount of weight.</w:t>
            </w:r>
          </w:p>
        </w:tc>
        <w:tc>
          <w:tcPr>
            <w:tcW w:w="1241" w:type="dxa"/>
            <w:tcBorders>
              <w:bottom w:val="single" w:sz="8" w:space="0" w:color="000000"/>
              <w:right w:val="single" w:sz="8" w:space="0" w:color="000000"/>
            </w:tcBorders>
            <w:tcMar>
              <w:top w:w="100" w:type="dxa"/>
              <w:left w:w="120" w:type="dxa"/>
              <w:bottom w:w="100" w:type="dxa"/>
              <w:right w:w="120" w:type="dxa"/>
            </w:tcMar>
          </w:tcPr>
          <w:p w14:paraId="37355917" w14:textId="77777777" w:rsidR="00F7599B" w:rsidRPr="00F7599B" w:rsidRDefault="00F7599B" w:rsidP="00F7599B">
            <w:pPr>
              <w:textAlignment w:val="baseline"/>
              <w:rPr>
                <w:color w:val="000000"/>
                <w:szCs w:val="24"/>
              </w:rPr>
            </w:pPr>
            <w:r w:rsidRPr="00F7599B">
              <w:rPr>
                <w:color w:val="000000"/>
                <w:szCs w:val="24"/>
              </w:rPr>
              <w:t>TBD</w:t>
            </w:r>
          </w:p>
        </w:tc>
      </w:tr>
      <w:tr w:rsidR="00F7599B" w:rsidRPr="00F7599B" w14:paraId="17BD9FD6" w14:textId="77777777" w:rsidTr="0016123D">
        <w:tc>
          <w:tcPr>
            <w:tcW w:w="2060"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7AB8112C" w14:textId="77777777" w:rsidR="00F7599B" w:rsidRPr="00F7599B" w:rsidRDefault="00F7599B" w:rsidP="00F7599B">
            <w:pPr>
              <w:textAlignment w:val="baseline"/>
              <w:rPr>
                <w:color w:val="000000"/>
                <w:szCs w:val="24"/>
              </w:rPr>
            </w:pPr>
            <w:r w:rsidRPr="00F7599B">
              <w:rPr>
                <w:color w:val="000000"/>
                <w:szCs w:val="24"/>
              </w:rPr>
              <w:t>Test Case Passed YES</w:t>
            </w:r>
          </w:p>
        </w:tc>
        <w:tc>
          <w:tcPr>
            <w:tcW w:w="8939" w:type="dxa"/>
            <w:tcBorders>
              <w:bottom w:val="single" w:sz="8" w:space="0" w:color="000000"/>
              <w:right w:val="single" w:sz="8" w:space="0" w:color="000000"/>
            </w:tcBorders>
            <w:tcMar>
              <w:top w:w="100" w:type="dxa"/>
              <w:left w:w="120" w:type="dxa"/>
              <w:bottom w:w="100" w:type="dxa"/>
              <w:right w:w="120" w:type="dxa"/>
            </w:tcMar>
          </w:tcPr>
          <w:p w14:paraId="0277CBDC" w14:textId="77777777" w:rsidR="00F7599B" w:rsidRPr="00F7599B" w:rsidRDefault="00F7599B" w:rsidP="00F7599B">
            <w:pPr>
              <w:textAlignment w:val="baseline"/>
              <w:rPr>
                <w:color w:val="000000"/>
                <w:szCs w:val="24"/>
              </w:rPr>
            </w:pPr>
            <w:r w:rsidRPr="00F7599B">
              <w:rPr>
                <w:color w:val="000000"/>
                <w:szCs w:val="24"/>
              </w:rPr>
              <w:t>Test Case</w:t>
            </w:r>
          </w:p>
        </w:tc>
        <w:tc>
          <w:tcPr>
            <w:tcW w:w="1241" w:type="dxa"/>
            <w:tcMar>
              <w:top w:w="100" w:type="dxa"/>
              <w:left w:w="120" w:type="dxa"/>
              <w:bottom w:w="100" w:type="dxa"/>
              <w:right w:w="120" w:type="dxa"/>
            </w:tcMar>
          </w:tcPr>
          <w:p w14:paraId="48D46899" w14:textId="77777777" w:rsidR="00F7599B" w:rsidRPr="00F7599B" w:rsidRDefault="00F7599B" w:rsidP="00F7599B">
            <w:pPr>
              <w:textAlignment w:val="baseline"/>
              <w:rPr>
                <w:color w:val="000000"/>
                <w:szCs w:val="24"/>
              </w:rPr>
            </w:pPr>
          </w:p>
        </w:tc>
      </w:tr>
      <w:tr w:rsidR="00F7599B" w:rsidRPr="00F7599B" w14:paraId="2A6745EE" w14:textId="77777777" w:rsidTr="0016123D">
        <w:tc>
          <w:tcPr>
            <w:tcW w:w="2060" w:type="dxa"/>
            <w:tcBorders>
              <w:left w:val="single" w:sz="8" w:space="0" w:color="000000"/>
              <w:bottom w:val="single" w:sz="8" w:space="0" w:color="000000"/>
              <w:right w:val="single" w:sz="8" w:space="0" w:color="000000"/>
            </w:tcBorders>
            <w:tcMar>
              <w:top w:w="100" w:type="dxa"/>
              <w:left w:w="120" w:type="dxa"/>
              <w:bottom w:w="100" w:type="dxa"/>
              <w:right w:w="120" w:type="dxa"/>
            </w:tcMar>
          </w:tcPr>
          <w:p w14:paraId="60A98E96" w14:textId="77777777" w:rsidR="00F7599B" w:rsidRPr="00F7599B" w:rsidRDefault="00F7599B" w:rsidP="00F7599B">
            <w:pPr>
              <w:textAlignment w:val="baseline"/>
              <w:rPr>
                <w:color w:val="000000"/>
                <w:szCs w:val="24"/>
              </w:rPr>
            </w:pPr>
            <w:r w:rsidRPr="00F7599B">
              <w:rPr>
                <w:color w:val="000000"/>
                <w:szCs w:val="24"/>
              </w:rPr>
              <w:t>Comments:</w:t>
            </w:r>
          </w:p>
        </w:tc>
        <w:tc>
          <w:tcPr>
            <w:tcW w:w="8939" w:type="dxa"/>
            <w:tcBorders>
              <w:bottom w:val="single" w:sz="8" w:space="0" w:color="000000"/>
              <w:right w:val="single" w:sz="8" w:space="0" w:color="000000"/>
            </w:tcBorders>
            <w:tcMar>
              <w:top w:w="100" w:type="dxa"/>
              <w:left w:w="120" w:type="dxa"/>
              <w:bottom w:w="100" w:type="dxa"/>
              <w:right w:w="120" w:type="dxa"/>
            </w:tcMar>
          </w:tcPr>
          <w:p w14:paraId="63CFF305" w14:textId="77777777" w:rsidR="00F7599B" w:rsidRPr="00F7599B" w:rsidRDefault="00F7599B" w:rsidP="00F7599B">
            <w:pPr>
              <w:textAlignment w:val="baseline"/>
              <w:rPr>
                <w:color w:val="000000"/>
                <w:szCs w:val="24"/>
              </w:rPr>
            </w:pPr>
          </w:p>
        </w:tc>
        <w:tc>
          <w:tcPr>
            <w:tcW w:w="1241" w:type="dxa"/>
            <w:tcMar>
              <w:top w:w="100" w:type="dxa"/>
              <w:left w:w="120" w:type="dxa"/>
              <w:bottom w:w="100" w:type="dxa"/>
              <w:right w:w="120" w:type="dxa"/>
            </w:tcMar>
          </w:tcPr>
          <w:p w14:paraId="3BAB018D" w14:textId="77777777" w:rsidR="00F7599B" w:rsidRPr="00F7599B" w:rsidRDefault="00F7599B" w:rsidP="00F7599B">
            <w:pPr>
              <w:textAlignment w:val="baseline"/>
              <w:rPr>
                <w:color w:val="000000"/>
                <w:szCs w:val="24"/>
              </w:rPr>
            </w:pPr>
          </w:p>
        </w:tc>
      </w:tr>
    </w:tbl>
    <w:p w14:paraId="5BC5DF67" w14:textId="77777777" w:rsidR="00F7599B" w:rsidRPr="00F7599B" w:rsidRDefault="00F7599B" w:rsidP="00F7599B">
      <w:pPr>
        <w:textAlignment w:val="baseline"/>
        <w:rPr>
          <w:color w:val="000000"/>
          <w:szCs w:val="24"/>
        </w:rPr>
      </w:pPr>
    </w:p>
    <w:p w14:paraId="53B9E306" w14:textId="77777777" w:rsidR="00F7599B" w:rsidRDefault="00F7599B" w:rsidP="00C833C2">
      <w:pPr>
        <w:textAlignment w:val="baseline"/>
        <w:rPr>
          <w:color w:val="000000"/>
          <w:szCs w:val="24"/>
        </w:rPr>
      </w:pPr>
    </w:p>
    <w:p w14:paraId="58DE8710" w14:textId="77777777" w:rsidR="00C833C2" w:rsidRDefault="00C833C2" w:rsidP="00C833C2"/>
    <w:p w14:paraId="25DF0B01" w14:textId="77777777" w:rsidR="00C833C2" w:rsidRDefault="00C833C2" w:rsidP="00DF6EF9">
      <w:pPr>
        <w:sectPr w:rsidR="00C833C2" w:rsidSect="00D8376A">
          <w:footerReference w:type="default" r:id="rId91"/>
          <w:pgSz w:w="15840" w:h="12240" w:orient="landscape" w:code="1"/>
          <w:pgMar w:top="1440" w:right="1440" w:bottom="1440" w:left="1440" w:header="720" w:footer="720" w:gutter="0"/>
          <w:pgNumType w:start="1" w:chapStyle="1"/>
          <w:cols w:space="720" w:equalWidth="0">
            <w:col w:w="9000" w:space="720"/>
          </w:cols>
          <w:docGrid w:linePitch="326"/>
        </w:sectPr>
      </w:pPr>
    </w:p>
    <w:p w14:paraId="78B5F948" w14:textId="6C31780E" w:rsidR="00DF6EF9" w:rsidRDefault="00C833C2">
      <w:pPr>
        <w:pStyle w:val="Heading1"/>
      </w:pPr>
      <w:bookmarkStart w:id="514" w:name="_Toc434233458"/>
      <w:r>
        <w:t>Appendix A</w:t>
      </w:r>
      <w:r w:rsidR="00396AD2">
        <w:t xml:space="preserve"> – Parts List</w:t>
      </w:r>
      <w:bookmarkEnd w:id="514"/>
    </w:p>
    <w:p w14:paraId="38533BFF" w14:textId="77777777" w:rsidR="00396AD2" w:rsidRDefault="00396AD2" w:rsidP="0016123D"/>
    <w:p w14:paraId="40D7A9CC" w14:textId="77777777" w:rsidR="00396AD2" w:rsidRDefault="00396AD2" w:rsidP="0016123D"/>
    <w:p w14:paraId="595A97A9" w14:textId="77777777" w:rsidR="00396AD2" w:rsidRDefault="00396AD2" w:rsidP="00396AD2">
      <w:pPr>
        <w:sectPr w:rsidR="00396AD2" w:rsidSect="007751D3">
          <w:footerReference w:type="default" r:id="rId92"/>
          <w:pgSz w:w="12240" w:h="15840" w:code="1"/>
          <w:pgMar w:top="1440" w:right="1440" w:bottom="1440" w:left="1440" w:header="720" w:footer="720" w:gutter="0"/>
          <w:pgNumType w:start="1" w:chapStyle="1"/>
          <w:cols w:space="720" w:equalWidth="0">
            <w:col w:w="9000" w:space="720"/>
          </w:cols>
        </w:sectPr>
      </w:pPr>
    </w:p>
    <w:p w14:paraId="5438233D" w14:textId="0A071028" w:rsidR="00396AD2" w:rsidRDefault="00396AD2">
      <w:pPr>
        <w:pStyle w:val="Heading1"/>
      </w:pPr>
      <w:bookmarkStart w:id="515" w:name="_Toc434233459"/>
      <w:r>
        <w:t>Appendix B – Cable &amp; Connectors</w:t>
      </w:r>
      <w:bookmarkEnd w:id="515"/>
    </w:p>
    <w:p w14:paraId="0477FBE4" w14:textId="77777777" w:rsidR="00396AD2" w:rsidRDefault="00396AD2" w:rsidP="0016123D"/>
    <w:p w14:paraId="4C037618" w14:textId="77777777" w:rsidR="00396AD2" w:rsidRDefault="00396AD2" w:rsidP="0016123D"/>
    <w:p w14:paraId="3BD64CF6" w14:textId="77777777" w:rsidR="00396AD2" w:rsidRPr="0016123D" w:rsidRDefault="00396AD2" w:rsidP="0016123D"/>
    <w:p w14:paraId="2C99C290" w14:textId="21C9E4C8" w:rsidR="00396AD2" w:rsidRPr="0016123D" w:rsidRDefault="00396AD2" w:rsidP="0016123D"/>
    <w:p w14:paraId="782929C7" w14:textId="77777777" w:rsidR="00C833C2" w:rsidRDefault="00C833C2" w:rsidP="00C833C2"/>
    <w:p w14:paraId="5E34A36A" w14:textId="77777777" w:rsidR="00C833C2" w:rsidRDefault="00C833C2" w:rsidP="00C833C2"/>
    <w:p w14:paraId="2B68130D" w14:textId="77777777" w:rsidR="00396AD2" w:rsidRDefault="00396AD2" w:rsidP="00C833C2">
      <w:pPr>
        <w:ind w:left="432"/>
        <w:sectPr w:rsidR="00396AD2" w:rsidSect="007751D3">
          <w:pgSz w:w="12240" w:h="15840" w:code="1"/>
          <w:pgMar w:top="1440" w:right="1440" w:bottom="1440" w:left="1440" w:header="720" w:footer="720" w:gutter="0"/>
          <w:pgNumType w:start="1" w:chapStyle="1"/>
          <w:cols w:space="720" w:equalWidth="0">
            <w:col w:w="9000" w:space="720"/>
          </w:cols>
        </w:sectPr>
      </w:pPr>
    </w:p>
    <w:p w14:paraId="52AFA51A" w14:textId="78AA8085" w:rsidR="00396AD2" w:rsidRDefault="00396AD2">
      <w:pPr>
        <w:pStyle w:val="Heading1"/>
      </w:pPr>
      <w:bookmarkStart w:id="516" w:name="_Toc434233460"/>
      <w:r>
        <w:t>Appendix C – Additional Information</w:t>
      </w:r>
      <w:bookmarkEnd w:id="516"/>
    </w:p>
    <w:p w14:paraId="246DF78B" w14:textId="28645044" w:rsidR="00C833C2" w:rsidRPr="00C833C2" w:rsidRDefault="00C833C2" w:rsidP="00C833C2">
      <w:pPr>
        <w:ind w:left="432"/>
      </w:pPr>
    </w:p>
    <w:sectPr w:rsidR="00C833C2" w:rsidRPr="00C833C2" w:rsidSect="007751D3">
      <w:pgSz w:w="12240" w:h="15840" w:code="1"/>
      <w:pgMar w:top="1440" w:right="1440" w:bottom="1440" w:left="1440" w:header="720" w:footer="720" w:gutter="0"/>
      <w:pgNumType w:start="1" w:chapStyle="1"/>
      <w:cols w:space="720" w:equalWidth="0">
        <w:col w:w="9000" w:space="720"/>
      </w:col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5CD7EC" w14:textId="77777777" w:rsidR="002F75B4" w:rsidRDefault="002F75B4">
      <w:r>
        <w:separator/>
      </w:r>
    </w:p>
  </w:endnote>
  <w:endnote w:type="continuationSeparator" w:id="0">
    <w:p w14:paraId="36D2E135" w14:textId="77777777" w:rsidR="002F75B4" w:rsidRDefault="002F75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Lucida Grande">
    <w:altName w:val="Times New Roman"/>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09B75" w14:textId="77777777" w:rsidR="002F75B4" w:rsidRDefault="002F75B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3D88F54" w14:textId="77777777" w:rsidR="002F75B4" w:rsidRDefault="002F75B4">
    <w:pPr>
      <w:pStyle w:val="Footer"/>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BC8848" w14:textId="28D80146" w:rsidR="002F75B4" w:rsidRDefault="002F75B4" w:rsidP="0016123D">
    <w:pPr>
      <w:pStyle w:val="Footer"/>
      <w:jc w:val="left"/>
    </w:pPr>
    <w:r>
      <w:rPr>
        <w:sz w:val="20"/>
      </w:rPr>
      <w:t>Section 7</w:t>
    </w:r>
    <w:r w:rsidRPr="00930525">
      <w:rPr>
        <w:sz w:val="20"/>
      </w:rPr>
      <w:br/>
    </w:r>
    <w:r>
      <w:rPr>
        <w:color w:val="000000"/>
        <w:sz w:val="20"/>
      </w:rPr>
      <w:t>Weight Estimates</w:t>
    </w:r>
    <w:r>
      <w:rPr>
        <w:sz w:val="20"/>
      </w:rPr>
      <w:t xml:space="preserve"> </w:t>
    </w:r>
    <w:r>
      <w:tab/>
    </w:r>
    <w:r>
      <w:tab/>
    </w:r>
    <w:r>
      <w:fldChar w:fldCharType="begin"/>
    </w:r>
    <w:r>
      <w:instrText xml:space="preserve"> PAGE   \* MERGEFORMAT </w:instrText>
    </w:r>
    <w:r>
      <w:fldChar w:fldCharType="separate"/>
    </w:r>
    <w:r w:rsidR="00C853D4">
      <w:rPr>
        <w:noProof/>
      </w:rPr>
      <w:t>7-1</w:t>
    </w:r>
    <w:r>
      <w:rPr>
        <w:noProof/>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ACA6DD" w14:textId="01B5B027" w:rsidR="002F75B4" w:rsidRDefault="002F75B4" w:rsidP="0016123D">
    <w:pPr>
      <w:pStyle w:val="Footer"/>
      <w:jc w:val="left"/>
    </w:pPr>
    <w:r>
      <w:rPr>
        <w:sz w:val="20"/>
      </w:rPr>
      <w:t>Section 8</w:t>
    </w:r>
    <w:r w:rsidRPr="00930525">
      <w:rPr>
        <w:sz w:val="20"/>
      </w:rPr>
      <w:br/>
    </w:r>
    <w:r>
      <w:rPr>
        <w:color w:val="000000"/>
        <w:sz w:val="20"/>
      </w:rPr>
      <w:t>Energy Estimates</w:t>
    </w:r>
    <w:r>
      <w:rPr>
        <w:sz w:val="20"/>
      </w:rPr>
      <w:t xml:space="preserve"> </w:t>
    </w:r>
    <w:r>
      <w:tab/>
    </w:r>
    <w:r>
      <w:tab/>
    </w:r>
    <w:r>
      <w:fldChar w:fldCharType="begin"/>
    </w:r>
    <w:r>
      <w:instrText xml:space="preserve"> PAGE   \* MERGEFORMAT </w:instrText>
    </w:r>
    <w:r>
      <w:fldChar w:fldCharType="separate"/>
    </w:r>
    <w:r w:rsidR="00C853D4">
      <w:rPr>
        <w:noProof/>
      </w:rPr>
      <w:t>8-1</w:t>
    </w:r>
    <w:r>
      <w:rPr>
        <w:noProof/>
      </w:rPr>
      <w:fldChar w:fldCharType="end"/>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D63E1A" w14:textId="323373DA" w:rsidR="002F75B4" w:rsidRDefault="002F75B4" w:rsidP="0016123D">
    <w:pPr>
      <w:pStyle w:val="Footer"/>
      <w:jc w:val="left"/>
    </w:pPr>
    <w:r>
      <w:rPr>
        <w:sz w:val="20"/>
      </w:rPr>
      <w:t>Section 9</w:t>
    </w:r>
    <w:r w:rsidRPr="00930525">
      <w:rPr>
        <w:sz w:val="20"/>
      </w:rPr>
      <w:br/>
    </w:r>
    <w:r>
      <w:rPr>
        <w:color w:val="000000"/>
        <w:sz w:val="20"/>
      </w:rPr>
      <w:t xml:space="preserve">Possible Problems </w:t>
    </w:r>
    <w:r>
      <w:rPr>
        <w:sz w:val="20"/>
      </w:rPr>
      <w:t xml:space="preserve"> </w:t>
    </w:r>
    <w:r>
      <w:tab/>
    </w:r>
    <w:r>
      <w:tab/>
    </w:r>
    <w:r>
      <w:fldChar w:fldCharType="begin"/>
    </w:r>
    <w:r>
      <w:instrText xml:space="preserve"> PAGE   \* MERGEFORMAT </w:instrText>
    </w:r>
    <w:r>
      <w:fldChar w:fldCharType="separate"/>
    </w:r>
    <w:r w:rsidR="00C853D4">
      <w:rPr>
        <w:noProof/>
      </w:rPr>
      <w:t>9-1</w:t>
    </w:r>
    <w:r>
      <w:rPr>
        <w:noProof/>
      </w:rPr>
      <w:fldChar w:fldCharType="end"/>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D0917" w14:textId="7AF04810" w:rsidR="002F75B4" w:rsidRDefault="002F75B4" w:rsidP="0016123D">
    <w:pPr>
      <w:pStyle w:val="Footer"/>
      <w:jc w:val="left"/>
    </w:pPr>
    <w:r>
      <w:rPr>
        <w:sz w:val="20"/>
      </w:rPr>
      <w:t>Section 10</w:t>
    </w:r>
    <w:r w:rsidRPr="00930525">
      <w:rPr>
        <w:sz w:val="20"/>
      </w:rPr>
      <w:br/>
    </w:r>
    <w:r>
      <w:rPr>
        <w:color w:val="000000"/>
        <w:sz w:val="20"/>
      </w:rPr>
      <w:t>Implementation Plan</w:t>
    </w:r>
    <w:r>
      <w:rPr>
        <w:sz w:val="20"/>
      </w:rPr>
      <w:t xml:space="preserve"> </w:t>
    </w:r>
    <w:r>
      <w:tab/>
    </w:r>
    <w:r>
      <w:tab/>
    </w:r>
    <w:r>
      <w:fldChar w:fldCharType="begin"/>
    </w:r>
    <w:r>
      <w:instrText xml:space="preserve"> PAGE   \* MERGEFORMAT </w:instrText>
    </w:r>
    <w:r>
      <w:fldChar w:fldCharType="separate"/>
    </w:r>
    <w:r w:rsidR="00C853D4">
      <w:rPr>
        <w:noProof/>
      </w:rPr>
      <w:t>10-1</w:t>
    </w:r>
    <w:r>
      <w:rPr>
        <w:noProof/>
      </w:rPr>
      <w:fldChar w:fldCharType="end"/>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AB431" w14:textId="6F0984CC" w:rsidR="002F75B4" w:rsidRDefault="002F75B4" w:rsidP="0016123D">
    <w:pPr>
      <w:pStyle w:val="Footer"/>
      <w:jc w:val="left"/>
    </w:pPr>
    <w:r>
      <w:rPr>
        <w:sz w:val="20"/>
      </w:rPr>
      <w:t>Section 11</w:t>
    </w:r>
    <w:r w:rsidRPr="00930525">
      <w:rPr>
        <w:sz w:val="20"/>
      </w:rPr>
      <w:br/>
    </w:r>
    <w:r>
      <w:rPr>
        <w:color w:val="000000"/>
        <w:sz w:val="20"/>
      </w:rPr>
      <w:t>Testing Plan</w:t>
    </w:r>
    <w:r>
      <w:rPr>
        <w:sz w:val="20"/>
      </w:rPr>
      <w:t xml:space="preserve"> </w:t>
    </w:r>
    <w:r>
      <w:tab/>
    </w:r>
    <w:r>
      <w:tab/>
    </w:r>
    <w:r>
      <w:fldChar w:fldCharType="begin"/>
    </w:r>
    <w:r>
      <w:instrText xml:space="preserve"> PAGE   \* MERGEFORMAT </w:instrText>
    </w:r>
    <w:r>
      <w:fldChar w:fldCharType="separate"/>
    </w:r>
    <w:r w:rsidR="00C853D4">
      <w:rPr>
        <w:noProof/>
      </w:rPr>
      <w:t>11-1</w:t>
    </w:r>
    <w:r>
      <w:rPr>
        <w:noProof/>
      </w:rPr>
      <w:fldChar w:fldCharType="end"/>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390ACC" w14:textId="4B369BE2" w:rsidR="002F75B4" w:rsidRDefault="002F75B4" w:rsidP="0016123D">
    <w:pPr>
      <w:pStyle w:val="Footer"/>
      <w:jc w:val="left"/>
    </w:pPr>
    <w:r w:rsidRPr="00930525">
      <w:rPr>
        <w:sz w:val="20"/>
      </w:rPr>
      <w:br/>
    </w:r>
    <w:r>
      <w:rPr>
        <w:color w:val="000000"/>
        <w:sz w:val="20"/>
      </w:rPr>
      <w:t xml:space="preserve">Appendix </w:t>
    </w:r>
    <w:r>
      <w:rPr>
        <w:sz w:val="20"/>
      </w:rPr>
      <w:t xml:space="preserve"> </w:t>
    </w:r>
    <w:r>
      <w:tab/>
    </w:r>
    <w:r>
      <w:tab/>
    </w:r>
    <w:r>
      <w:fldChar w:fldCharType="begin"/>
    </w:r>
    <w:r>
      <w:instrText xml:space="preserve"> PAGE   \* MERGEFORMAT </w:instrText>
    </w:r>
    <w:r>
      <w:fldChar w:fldCharType="separate"/>
    </w:r>
    <w:r w:rsidR="00880684">
      <w:rPr>
        <w:noProof/>
      </w:rPr>
      <w:t>14-1</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ADF89B" w14:textId="13898B97" w:rsidR="002F75B4" w:rsidRDefault="002F75B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853D4">
      <w:rPr>
        <w:rStyle w:val="PageNumber"/>
        <w:noProof/>
      </w:rPr>
      <w:t>ix</w:t>
    </w:r>
    <w:r>
      <w:rPr>
        <w:rStyle w:val="PageNumber"/>
      </w:rPr>
      <w:fldChar w:fldCharType="end"/>
    </w:r>
  </w:p>
  <w:p w14:paraId="46273643" w14:textId="77777777" w:rsidR="002F75B4" w:rsidRDefault="002F75B4">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AFDBB1" w14:textId="1C3787E1" w:rsidR="002F75B4" w:rsidRDefault="002F75B4">
    <w:pPr>
      <w:pStyle w:val="Footer"/>
      <w:jc w:val="right"/>
    </w:pPr>
    <w:r>
      <w:fldChar w:fldCharType="begin"/>
    </w:r>
    <w:r>
      <w:instrText xml:space="preserve"> PAGE   \* MERGEFORMAT </w:instrText>
    </w:r>
    <w:r>
      <w:fldChar w:fldCharType="separate"/>
    </w:r>
    <w:r w:rsidR="00880684">
      <w:rPr>
        <w:noProof/>
      </w:rPr>
      <w:t>i</w:t>
    </w:r>
    <w:r>
      <w:rPr>
        <w:noProof/>
      </w:rPr>
      <w:fldChar w:fldCharType="end"/>
    </w:r>
  </w:p>
  <w:p w14:paraId="148BE780" w14:textId="77777777" w:rsidR="002F75B4" w:rsidRDefault="002F75B4">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343799" w14:textId="47F00C22" w:rsidR="002F75B4" w:rsidRDefault="002F75B4" w:rsidP="0016123D">
    <w:pPr>
      <w:pStyle w:val="Footer"/>
      <w:jc w:val="left"/>
    </w:pPr>
    <w:r w:rsidRPr="00930525">
      <w:rPr>
        <w:sz w:val="20"/>
      </w:rPr>
      <w:t>Section 1</w:t>
    </w:r>
    <w:r w:rsidRPr="00930525">
      <w:rPr>
        <w:sz w:val="20"/>
      </w:rPr>
      <w:br/>
      <w:t>Outline of System</w:t>
    </w:r>
    <w:r>
      <w:tab/>
    </w:r>
    <w:r>
      <w:tab/>
    </w:r>
    <w:r>
      <w:fldChar w:fldCharType="begin"/>
    </w:r>
    <w:r>
      <w:instrText xml:space="preserve"> PAGE   \* MERGEFORMAT </w:instrText>
    </w:r>
    <w:r>
      <w:fldChar w:fldCharType="separate"/>
    </w:r>
    <w:r w:rsidR="00C853D4">
      <w:rPr>
        <w:noProof/>
      </w:rPr>
      <w:t>1-1</w:t>
    </w:r>
    <w:r>
      <w:rPr>
        <w:noProof/>
      </w:rPr>
      <w:fldChar w:fldCharType="end"/>
    </w:r>
  </w:p>
  <w:p w14:paraId="7C45E09D" w14:textId="77777777" w:rsidR="002F75B4" w:rsidRDefault="002F75B4">
    <w:pPr>
      <w:pStyle w:val="Footer"/>
      <w:ind w:right="360"/>
      <w:jc w:val="cen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90A1AF" w14:textId="7A188EF2" w:rsidR="002F75B4" w:rsidRDefault="002F75B4" w:rsidP="0016123D">
    <w:pPr>
      <w:pStyle w:val="Footer"/>
      <w:jc w:val="left"/>
    </w:pPr>
    <w:r>
      <w:rPr>
        <w:sz w:val="20"/>
      </w:rPr>
      <w:t>Section 2</w:t>
    </w:r>
    <w:r w:rsidRPr="00930525">
      <w:rPr>
        <w:sz w:val="20"/>
      </w:rPr>
      <w:br/>
    </w:r>
    <w:r>
      <w:rPr>
        <w:sz w:val="20"/>
      </w:rPr>
      <w:t xml:space="preserve">Overview </w:t>
    </w:r>
    <w:r>
      <w:tab/>
    </w:r>
    <w:r>
      <w:tab/>
    </w:r>
    <w:r>
      <w:fldChar w:fldCharType="begin"/>
    </w:r>
    <w:r>
      <w:instrText xml:space="preserve"> PAGE   \* MERGEFORMAT </w:instrText>
    </w:r>
    <w:r>
      <w:fldChar w:fldCharType="separate"/>
    </w:r>
    <w:r w:rsidR="00C853D4">
      <w:rPr>
        <w:noProof/>
      </w:rPr>
      <w:t>2-8</w:t>
    </w:r>
    <w:r>
      <w:rPr>
        <w:noProof/>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AF078" w14:textId="2C829B4D" w:rsidR="002F75B4" w:rsidRDefault="002F75B4" w:rsidP="0016123D">
    <w:pPr>
      <w:pStyle w:val="Footer"/>
      <w:jc w:val="left"/>
    </w:pPr>
    <w:r>
      <w:rPr>
        <w:sz w:val="20"/>
      </w:rPr>
      <w:t>Section 3</w:t>
    </w:r>
    <w:r w:rsidRPr="00930525">
      <w:rPr>
        <w:sz w:val="20"/>
      </w:rPr>
      <w:br/>
    </w:r>
    <w:r>
      <w:rPr>
        <w:color w:val="000000"/>
        <w:sz w:val="20"/>
      </w:rPr>
      <w:t>Chassis Layout</w:t>
    </w:r>
    <w:r>
      <w:rPr>
        <w:sz w:val="20"/>
      </w:rPr>
      <w:t xml:space="preserve"> </w:t>
    </w:r>
    <w:r>
      <w:tab/>
    </w:r>
    <w:r>
      <w:tab/>
    </w:r>
    <w:r>
      <w:fldChar w:fldCharType="begin"/>
    </w:r>
    <w:r>
      <w:instrText xml:space="preserve"> PAGE   \* MERGEFORMAT </w:instrText>
    </w:r>
    <w:r>
      <w:fldChar w:fldCharType="separate"/>
    </w:r>
    <w:r w:rsidR="00C853D4">
      <w:rPr>
        <w:noProof/>
      </w:rPr>
      <w:t>3-1</w:t>
    </w:r>
    <w:r>
      <w:rPr>
        <w:noProof/>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3AB06" w14:textId="471782E5" w:rsidR="002F75B4" w:rsidRDefault="002F75B4" w:rsidP="0016123D">
    <w:pPr>
      <w:pStyle w:val="Footer"/>
      <w:jc w:val="left"/>
    </w:pPr>
    <w:r>
      <w:rPr>
        <w:sz w:val="20"/>
      </w:rPr>
      <w:t>Section 4</w:t>
    </w:r>
    <w:r w:rsidRPr="00930525">
      <w:rPr>
        <w:sz w:val="20"/>
      </w:rPr>
      <w:br/>
    </w:r>
    <w:r>
      <w:rPr>
        <w:color w:val="000000"/>
        <w:sz w:val="20"/>
      </w:rPr>
      <w:t>Interfaces</w:t>
    </w:r>
    <w:r>
      <w:rPr>
        <w:sz w:val="20"/>
      </w:rPr>
      <w:t xml:space="preserve"> </w:t>
    </w:r>
    <w:r>
      <w:tab/>
    </w:r>
    <w:r>
      <w:tab/>
    </w:r>
    <w:r>
      <w:fldChar w:fldCharType="begin"/>
    </w:r>
    <w:r>
      <w:instrText xml:space="preserve"> PAGE   \* MERGEFORMAT </w:instrText>
    </w:r>
    <w:r>
      <w:fldChar w:fldCharType="separate"/>
    </w:r>
    <w:r w:rsidR="00C853D4">
      <w:rPr>
        <w:noProof/>
      </w:rPr>
      <w:t>4-2</w:t>
    </w:r>
    <w:r>
      <w:rPr>
        <w:noProof/>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E8BB33" w14:textId="6C055D76" w:rsidR="002F75B4" w:rsidRDefault="002F75B4" w:rsidP="0016123D">
    <w:pPr>
      <w:pStyle w:val="Footer"/>
      <w:jc w:val="left"/>
    </w:pPr>
    <w:r>
      <w:rPr>
        <w:sz w:val="20"/>
      </w:rPr>
      <w:t>Section 5</w:t>
    </w:r>
    <w:r w:rsidRPr="00930525">
      <w:rPr>
        <w:sz w:val="20"/>
      </w:rPr>
      <w:br/>
    </w:r>
    <w:r>
      <w:rPr>
        <w:color w:val="000000"/>
        <w:sz w:val="20"/>
      </w:rPr>
      <w:t>Connector &amp; Cable List</w:t>
    </w:r>
    <w:r>
      <w:rPr>
        <w:sz w:val="20"/>
      </w:rPr>
      <w:t xml:space="preserve"> </w:t>
    </w:r>
    <w:r>
      <w:tab/>
    </w:r>
    <w:r>
      <w:tab/>
    </w:r>
    <w:r>
      <w:fldChar w:fldCharType="begin"/>
    </w:r>
    <w:r>
      <w:instrText xml:space="preserve"> PAGE   \* MERGEFORMAT </w:instrText>
    </w:r>
    <w:r>
      <w:fldChar w:fldCharType="separate"/>
    </w:r>
    <w:r w:rsidR="00C853D4">
      <w:rPr>
        <w:noProof/>
      </w:rPr>
      <w:t>5-1</w:t>
    </w:r>
    <w:r>
      <w:rPr>
        <w:noProof/>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5D860D" w14:textId="24DF62A4" w:rsidR="002F75B4" w:rsidRDefault="002F75B4" w:rsidP="0016123D">
    <w:pPr>
      <w:pStyle w:val="Footer"/>
      <w:jc w:val="left"/>
    </w:pPr>
    <w:r>
      <w:rPr>
        <w:sz w:val="20"/>
      </w:rPr>
      <w:t>Section 6</w:t>
    </w:r>
    <w:r w:rsidRPr="00930525">
      <w:rPr>
        <w:sz w:val="20"/>
      </w:rPr>
      <w:br/>
    </w:r>
    <w:r>
      <w:rPr>
        <w:color w:val="000000"/>
        <w:sz w:val="20"/>
      </w:rPr>
      <w:t>Software Design</w:t>
    </w:r>
    <w:r>
      <w:rPr>
        <w:sz w:val="20"/>
      </w:rPr>
      <w:t xml:space="preserve"> </w:t>
    </w:r>
    <w:r>
      <w:tab/>
    </w:r>
    <w:r>
      <w:tab/>
    </w:r>
    <w:r>
      <w:fldChar w:fldCharType="begin"/>
    </w:r>
    <w:r>
      <w:instrText xml:space="preserve"> PAGE   \* MERGEFORMAT </w:instrText>
    </w:r>
    <w:r>
      <w:fldChar w:fldCharType="separate"/>
    </w:r>
    <w:r w:rsidR="00C853D4">
      <w:rPr>
        <w:noProof/>
      </w:rPr>
      <w:t>6-1</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9FFD4C" w14:textId="77777777" w:rsidR="002F75B4" w:rsidRDefault="002F75B4">
      <w:r>
        <w:separator/>
      </w:r>
    </w:p>
  </w:footnote>
  <w:footnote w:type="continuationSeparator" w:id="0">
    <w:p w14:paraId="4D7D6EA5" w14:textId="77777777" w:rsidR="002F75B4" w:rsidRDefault="002F75B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0EB34A" w14:textId="77777777" w:rsidR="002F75B4" w:rsidRDefault="002F75B4">
    <w:pPr>
      <w:pStyle w:val="Header"/>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CAA72D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63878E6"/>
    <w:lvl w:ilvl="0">
      <w:start w:val="1"/>
      <w:numFmt w:val="decimal"/>
      <w:lvlText w:val="%1."/>
      <w:lvlJc w:val="left"/>
      <w:pPr>
        <w:tabs>
          <w:tab w:val="num" w:pos="1800"/>
        </w:tabs>
        <w:ind w:left="1800" w:hanging="360"/>
      </w:pPr>
    </w:lvl>
  </w:abstractNum>
  <w:abstractNum w:abstractNumId="2">
    <w:nsid w:val="FFFFFF7D"/>
    <w:multiLevelType w:val="singleLevel"/>
    <w:tmpl w:val="95F2CFEE"/>
    <w:lvl w:ilvl="0">
      <w:start w:val="1"/>
      <w:numFmt w:val="decimal"/>
      <w:lvlText w:val="%1."/>
      <w:lvlJc w:val="left"/>
      <w:pPr>
        <w:tabs>
          <w:tab w:val="num" w:pos="1440"/>
        </w:tabs>
        <w:ind w:left="1440" w:hanging="360"/>
      </w:pPr>
    </w:lvl>
  </w:abstractNum>
  <w:abstractNum w:abstractNumId="3">
    <w:nsid w:val="FFFFFF7E"/>
    <w:multiLevelType w:val="singleLevel"/>
    <w:tmpl w:val="AA8AFB70"/>
    <w:lvl w:ilvl="0">
      <w:start w:val="1"/>
      <w:numFmt w:val="decimal"/>
      <w:lvlText w:val="%1."/>
      <w:lvlJc w:val="left"/>
      <w:pPr>
        <w:tabs>
          <w:tab w:val="num" w:pos="1080"/>
        </w:tabs>
        <w:ind w:left="1080" w:hanging="360"/>
      </w:pPr>
    </w:lvl>
  </w:abstractNum>
  <w:abstractNum w:abstractNumId="4">
    <w:nsid w:val="FFFFFF7F"/>
    <w:multiLevelType w:val="singleLevel"/>
    <w:tmpl w:val="F7DAFF5E"/>
    <w:lvl w:ilvl="0">
      <w:start w:val="1"/>
      <w:numFmt w:val="decimal"/>
      <w:lvlText w:val="%1."/>
      <w:lvlJc w:val="left"/>
      <w:pPr>
        <w:tabs>
          <w:tab w:val="num" w:pos="720"/>
        </w:tabs>
        <w:ind w:left="720" w:hanging="360"/>
      </w:pPr>
    </w:lvl>
  </w:abstractNum>
  <w:abstractNum w:abstractNumId="5">
    <w:nsid w:val="FFFFFF80"/>
    <w:multiLevelType w:val="singleLevel"/>
    <w:tmpl w:val="0D328C66"/>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EDC8A16"/>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B9E6228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CF987262"/>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E2E3D28"/>
    <w:lvl w:ilvl="0">
      <w:start w:val="1"/>
      <w:numFmt w:val="decimal"/>
      <w:lvlText w:val="%1."/>
      <w:lvlJc w:val="left"/>
      <w:pPr>
        <w:tabs>
          <w:tab w:val="num" w:pos="360"/>
        </w:tabs>
        <w:ind w:left="360" w:hanging="360"/>
      </w:pPr>
    </w:lvl>
  </w:abstractNum>
  <w:abstractNum w:abstractNumId="10">
    <w:nsid w:val="FFFFFF89"/>
    <w:multiLevelType w:val="singleLevel"/>
    <w:tmpl w:val="7D6C0DDC"/>
    <w:lvl w:ilvl="0">
      <w:start w:val="1"/>
      <w:numFmt w:val="bullet"/>
      <w:lvlText w:val=""/>
      <w:lvlJc w:val="left"/>
      <w:pPr>
        <w:tabs>
          <w:tab w:val="num" w:pos="360"/>
        </w:tabs>
        <w:ind w:left="360" w:hanging="360"/>
      </w:pPr>
      <w:rPr>
        <w:rFonts w:ascii="Symbol" w:hAnsi="Symbol" w:hint="default"/>
      </w:rPr>
    </w:lvl>
  </w:abstractNum>
  <w:abstractNum w:abstractNumId="11">
    <w:nsid w:val="0047551E"/>
    <w:multiLevelType w:val="multilevel"/>
    <w:tmpl w:val="0BF8755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01170731"/>
    <w:multiLevelType w:val="hybridMultilevel"/>
    <w:tmpl w:val="1B782A06"/>
    <w:lvl w:ilvl="0" w:tplc="0409000F">
      <w:start w:val="1"/>
      <w:numFmt w:val="decimal"/>
      <w:lvlText w:val="%1."/>
      <w:lvlJc w:val="left"/>
      <w:pPr>
        <w:tabs>
          <w:tab w:val="num" w:pos="504"/>
        </w:tabs>
        <w:ind w:left="504"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3FD3130"/>
    <w:multiLevelType w:val="multilevel"/>
    <w:tmpl w:val="7D7EB10C"/>
    <w:lvl w:ilvl="0">
      <w:start w:val="1"/>
      <w:numFmt w:val="decimal"/>
      <w:lvlText w:val="%1."/>
      <w:lvlJc w:val="left"/>
      <w:pPr>
        <w:ind w:left="0" w:firstLine="1080"/>
      </w:pPr>
      <w:rPr>
        <w:u w:val="none"/>
      </w:rPr>
    </w:lvl>
    <w:lvl w:ilvl="1">
      <w:start w:val="1"/>
      <w:numFmt w:val="lowerLetter"/>
      <w:lvlText w:val="%2."/>
      <w:lvlJc w:val="left"/>
      <w:pPr>
        <w:ind w:left="720" w:firstLine="1800"/>
      </w:pPr>
      <w:rPr>
        <w:u w:val="none"/>
      </w:rPr>
    </w:lvl>
    <w:lvl w:ilvl="2">
      <w:start w:val="1"/>
      <w:numFmt w:val="lowerRoman"/>
      <w:lvlText w:val="%3."/>
      <w:lvlJc w:val="right"/>
      <w:pPr>
        <w:ind w:left="1440" w:firstLine="2520"/>
      </w:pPr>
      <w:rPr>
        <w:u w:val="none"/>
      </w:rPr>
    </w:lvl>
    <w:lvl w:ilvl="3">
      <w:start w:val="1"/>
      <w:numFmt w:val="decimal"/>
      <w:lvlText w:val="%4."/>
      <w:lvlJc w:val="left"/>
      <w:pPr>
        <w:ind w:left="2160" w:firstLine="3240"/>
      </w:pPr>
      <w:rPr>
        <w:u w:val="none"/>
      </w:rPr>
    </w:lvl>
    <w:lvl w:ilvl="4">
      <w:start w:val="1"/>
      <w:numFmt w:val="lowerLetter"/>
      <w:lvlText w:val="%5."/>
      <w:lvlJc w:val="left"/>
      <w:pPr>
        <w:ind w:left="2880" w:firstLine="3960"/>
      </w:pPr>
      <w:rPr>
        <w:u w:val="none"/>
      </w:rPr>
    </w:lvl>
    <w:lvl w:ilvl="5">
      <w:start w:val="1"/>
      <w:numFmt w:val="lowerRoman"/>
      <w:lvlText w:val="%6."/>
      <w:lvlJc w:val="right"/>
      <w:pPr>
        <w:ind w:left="3600" w:firstLine="4680"/>
      </w:pPr>
      <w:rPr>
        <w:u w:val="none"/>
      </w:rPr>
    </w:lvl>
    <w:lvl w:ilvl="6">
      <w:start w:val="1"/>
      <w:numFmt w:val="decimal"/>
      <w:lvlText w:val="%7."/>
      <w:lvlJc w:val="left"/>
      <w:pPr>
        <w:ind w:left="4320" w:firstLine="5400"/>
      </w:pPr>
      <w:rPr>
        <w:u w:val="none"/>
      </w:rPr>
    </w:lvl>
    <w:lvl w:ilvl="7">
      <w:start w:val="1"/>
      <w:numFmt w:val="lowerLetter"/>
      <w:lvlText w:val="%8."/>
      <w:lvlJc w:val="left"/>
      <w:pPr>
        <w:ind w:left="5040" w:firstLine="6120"/>
      </w:pPr>
      <w:rPr>
        <w:u w:val="none"/>
      </w:rPr>
    </w:lvl>
    <w:lvl w:ilvl="8">
      <w:start w:val="1"/>
      <w:numFmt w:val="lowerRoman"/>
      <w:lvlText w:val="%9."/>
      <w:lvlJc w:val="right"/>
      <w:pPr>
        <w:ind w:left="5760" w:firstLine="6840"/>
      </w:pPr>
      <w:rPr>
        <w:u w:val="none"/>
      </w:rPr>
    </w:lvl>
  </w:abstractNum>
  <w:abstractNum w:abstractNumId="14">
    <w:nsid w:val="043E7011"/>
    <w:multiLevelType w:val="multilevel"/>
    <w:tmpl w:val="F45AA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8375BF3"/>
    <w:multiLevelType w:val="hybridMultilevel"/>
    <w:tmpl w:val="642A03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B8B0381"/>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7">
    <w:nsid w:val="10EC5303"/>
    <w:multiLevelType w:val="multilevel"/>
    <w:tmpl w:val="7B0CF794"/>
    <w:lvl w:ilvl="0">
      <w:start w:val="1"/>
      <w:numFmt w:val="decimal"/>
      <w:lvlText w:val="Section %1:"/>
      <w:lvlJc w:val="left"/>
      <w:pPr>
        <w:ind w:left="0" w:firstLine="0"/>
      </w:pPr>
    </w:lvl>
    <w:lvl w:ilvl="1">
      <w:start w:val="1"/>
      <w:numFmt w:val="decimal"/>
      <w:lvlText w:val="%1.%2 "/>
      <w:lvlJc w:val="left"/>
      <w:pPr>
        <w:ind w:left="0" w:firstLine="0"/>
      </w:pPr>
    </w:lvl>
    <w:lvl w:ilvl="2">
      <w:start w:val="1"/>
      <w:numFmt w:val="decimal"/>
      <w:lvlText w:val="%1.%2.%3 "/>
      <w:lvlJc w:val="left"/>
      <w:pPr>
        <w:ind w:left="0" w:firstLine="288"/>
      </w:pPr>
    </w:lvl>
    <w:lvl w:ilvl="3">
      <w:start w:val="1"/>
      <w:numFmt w:val="decimal"/>
      <w:lvlText w:val="%1.%2.%3.%4"/>
      <w:lvlJc w:val="left"/>
      <w:pPr>
        <w:ind w:left="720" w:firstLine="288"/>
      </w:pPr>
    </w:lvl>
    <w:lvl w:ilvl="4">
      <w:start w:val="1"/>
      <w:numFmt w:val="decimal"/>
      <w:lvlText w:val="%1.%2.%3.%4.%5"/>
      <w:lvlJc w:val="left"/>
      <w:pPr>
        <w:ind w:left="1080" w:firstLine="288"/>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8">
    <w:nsid w:val="11DA7FF4"/>
    <w:multiLevelType w:val="multilevel"/>
    <w:tmpl w:val="121AE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73752EA"/>
    <w:multiLevelType w:val="hybridMultilevel"/>
    <w:tmpl w:val="656EA93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nsid w:val="180105D9"/>
    <w:multiLevelType w:val="multilevel"/>
    <w:tmpl w:val="0EBCBC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BAE2346"/>
    <w:multiLevelType w:val="hybridMultilevel"/>
    <w:tmpl w:val="E28485F6"/>
    <w:lvl w:ilvl="0" w:tplc="ED40520E">
      <w:start w:val="1"/>
      <w:numFmt w:val="bullet"/>
      <w:lvlText w:val=""/>
      <w:lvlJc w:val="left"/>
      <w:pPr>
        <w:tabs>
          <w:tab w:val="num" w:pos="504"/>
        </w:tabs>
        <w:ind w:left="504"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1BE544D9"/>
    <w:multiLevelType w:val="multilevel"/>
    <w:tmpl w:val="F45AA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0E8120C"/>
    <w:multiLevelType w:val="multilevel"/>
    <w:tmpl w:val="E04A314A"/>
    <w:lvl w:ilvl="0">
      <w:start w:val="1"/>
      <w:numFmt w:val="decimal"/>
      <w:lvlText w:val="Section %1: "/>
      <w:lvlJc w:val="left"/>
      <w:pPr>
        <w:ind w:left="360" w:hanging="360"/>
      </w:pPr>
      <w:rPr>
        <w:rFonts w:hint="default"/>
      </w:rPr>
    </w:lvl>
    <w:lvl w:ilvl="1">
      <w:start w:val="1"/>
      <w:numFmt w:val="decimal"/>
      <w:lvlRestart w:val="0"/>
      <w:lvlText w:val="%1.%2"/>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2352437E"/>
    <w:multiLevelType w:val="multilevel"/>
    <w:tmpl w:val="D21E5B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5143485"/>
    <w:multiLevelType w:val="hybridMultilevel"/>
    <w:tmpl w:val="02EA03D2"/>
    <w:lvl w:ilvl="0" w:tplc="ED40520E">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296"/>
        </w:tabs>
        <w:ind w:left="1296" w:hanging="360"/>
      </w:pPr>
      <w:rPr>
        <w:rFonts w:ascii="Courier New" w:hAnsi="Courier New" w:hint="default"/>
      </w:rPr>
    </w:lvl>
    <w:lvl w:ilvl="2" w:tplc="04090005" w:tentative="1">
      <w:start w:val="1"/>
      <w:numFmt w:val="bullet"/>
      <w:lvlText w:val=""/>
      <w:lvlJc w:val="left"/>
      <w:pPr>
        <w:tabs>
          <w:tab w:val="num" w:pos="2016"/>
        </w:tabs>
        <w:ind w:left="2016" w:hanging="360"/>
      </w:pPr>
      <w:rPr>
        <w:rFonts w:ascii="Wingdings" w:hAnsi="Wingdings" w:hint="default"/>
      </w:rPr>
    </w:lvl>
    <w:lvl w:ilvl="3" w:tplc="04090001" w:tentative="1">
      <w:start w:val="1"/>
      <w:numFmt w:val="bullet"/>
      <w:lvlText w:val=""/>
      <w:lvlJc w:val="left"/>
      <w:pPr>
        <w:tabs>
          <w:tab w:val="num" w:pos="2736"/>
        </w:tabs>
        <w:ind w:left="2736" w:hanging="360"/>
      </w:pPr>
      <w:rPr>
        <w:rFonts w:ascii="Symbol" w:hAnsi="Symbol" w:hint="default"/>
      </w:rPr>
    </w:lvl>
    <w:lvl w:ilvl="4" w:tplc="04090003" w:tentative="1">
      <w:start w:val="1"/>
      <w:numFmt w:val="bullet"/>
      <w:lvlText w:val="o"/>
      <w:lvlJc w:val="left"/>
      <w:pPr>
        <w:tabs>
          <w:tab w:val="num" w:pos="3456"/>
        </w:tabs>
        <w:ind w:left="3456" w:hanging="360"/>
      </w:pPr>
      <w:rPr>
        <w:rFonts w:ascii="Courier New" w:hAnsi="Courier New" w:hint="default"/>
      </w:rPr>
    </w:lvl>
    <w:lvl w:ilvl="5" w:tplc="04090005" w:tentative="1">
      <w:start w:val="1"/>
      <w:numFmt w:val="bullet"/>
      <w:lvlText w:val=""/>
      <w:lvlJc w:val="left"/>
      <w:pPr>
        <w:tabs>
          <w:tab w:val="num" w:pos="4176"/>
        </w:tabs>
        <w:ind w:left="4176" w:hanging="360"/>
      </w:pPr>
      <w:rPr>
        <w:rFonts w:ascii="Wingdings" w:hAnsi="Wingdings" w:hint="default"/>
      </w:rPr>
    </w:lvl>
    <w:lvl w:ilvl="6" w:tplc="04090001" w:tentative="1">
      <w:start w:val="1"/>
      <w:numFmt w:val="bullet"/>
      <w:lvlText w:val=""/>
      <w:lvlJc w:val="left"/>
      <w:pPr>
        <w:tabs>
          <w:tab w:val="num" w:pos="4896"/>
        </w:tabs>
        <w:ind w:left="4896" w:hanging="360"/>
      </w:pPr>
      <w:rPr>
        <w:rFonts w:ascii="Symbol" w:hAnsi="Symbol" w:hint="default"/>
      </w:rPr>
    </w:lvl>
    <w:lvl w:ilvl="7" w:tplc="04090003" w:tentative="1">
      <w:start w:val="1"/>
      <w:numFmt w:val="bullet"/>
      <w:lvlText w:val="o"/>
      <w:lvlJc w:val="left"/>
      <w:pPr>
        <w:tabs>
          <w:tab w:val="num" w:pos="5616"/>
        </w:tabs>
        <w:ind w:left="5616" w:hanging="360"/>
      </w:pPr>
      <w:rPr>
        <w:rFonts w:ascii="Courier New" w:hAnsi="Courier New" w:hint="default"/>
      </w:rPr>
    </w:lvl>
    <w:lvl w:ilvl="8" w:tplc="04090005" w:tentative="1">
      <w:start w:val="1"/>
      <w:numFmt w:val="bullet"/>
      <w:lvlText w:val=""/>
      <w:lvlJc w:val="left"/>
      <w:pPr>
        <w:tabs>
          <w:tab w:val="num" w:pos="6336"/>
        </w:tabs>
        <w:ind w:left="6336" w:hanging="360"/>
      </w:pPr>
      <w:rPr>
        <w:rFonts w:ascii="Wingdings" w:hAnsi="Wingdings" w:hint="default"/>
      </w:rPr>
    </w:lvl>
  </w:abstractNum>
  <w:abstractNum w:abstractNumId="26">
    <w:nsid w:val="253A5249"/>
    <w:multiLevelType w:val="multilevel"/>
    <w:tmpl w:val="1D94076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nsid w:val="2B023261"/>
    <w:multiLevelType w:val="multilevel"/>
    <w:tmpl w:val="E16A22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BE113D0"/>
    <w:multiLevelType w:val="multilevel"/>
    <w:tmpl w:val="9FEEE8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D8166B5"/>
    <w:multiLevelType w:val="multilevel"/>
    <w:tmpl w:val="116807F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FF639C7"/>
    <w:multiLevelType w:val="multilevel"/>
    <w:tmpl w:val="336C4570"/>
    <w:lvl w:ilvl="0">
      <w:start w:val="1"/>
      <w:numFmt w:val="decimal"/>
      <w:suff w:val="space"/>
      <w:lvlText w:val="Section %1:"/>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288"/>
      </w:pPr>
      <w:rPr>
        <w:rFonts w:hint="default"/>
      </w:rPr>
    </w:lvl>
    <w:lvl w:ilvl="3">
      <w:start w:val="1"/>
      <w:numFmt w:val="decimal"/>
      <w:lvlText w:val="%1.%2.%3.%4"/>
      <w:lvlJc w:val="left"/>
      <w:pPr>
        <w:ind w:left="720" w:hanging="432"/>
      </w:pPr>
      <w:rPr>
        <w:rFonts w:hint="default"/>
      </w:rPr>
    </w:lvl>
    <w:lvl w:ilvl="4">
      <w:start w:val="1"/>
      <w:numFmt w:val="decimal"/>
      <w:suff w:val="nothing"/>
      <w:lvlText w:val="%1.%2.%3.%4.%5"/>
      <w:lvlJc w:val="left"/>
      <w:pPr>
        <w:ind w:left="1080" w:hanging="792"/>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1">
    <w:nsid w:val="30E32D29"/>
    <w:multiLevelType w:val="multilevel"/>
    <w:tmpl w:val="F72C0EF8"/>
    <w:lvl w:ilvl="0">
      <w:start w:val="1"/>
      <w:numFmt w:val="decimal"/>
      <w:lvlText w:val="%1."/>
      <w:lvlJc w:val="left"/>
      <w:pPr>
        <w:ind w:left="144" w:hanging="144"/>
      </w:pPr>
      <w:rPr>
        <w:rFonts w:hint="default"/>
        <w:u w:val="none"/>
      </w:rPr>
    </w:lvl>
    <w:lvl w:ilvl="1">
      <w:start w:val="1"/>
      <w:numFmt w:val="lowerLetter"/>
      <w:lvlText w:val="%2."/>
      <w:lvlJc w:val="left"/>
      <w:pPr>
        <w:ind w:left="720" w:firstLine="1800"/>
      </w:pPr>
      <w:rPr>
        <w:u w:val="none"/>
      </w:rPr>
    </w:lvl>
    <w:lvl w:ilvl="2">
      <w:start w:val="1"/>
      <w:numFmt w:val="lowerRoman"/>
      <w:lvlText w:val="%3."/>
      <w:lvlJc w:val="right"/>
      <w:pPr>
        <w:ind w:left="1440" w:firstLine="2520"/>
      </w:pPr>
      <w:rPr>
        <w:u w:val="none"/>
      </w:rPr>
    </w:lvl>
    <w:lvl w:ilvl="3">
      <w:start w:val="1"/>
      <w:numFmt w:val="decimal"/>
      <w:lvlText w:val="%4."/>
      <w:lvlJc w:val="left"/>
      <w:pPr>
        <w:ind w:left="2160" w:firstLine="3240"/>
      </w:pPr>
      <w:rPr>
        <w:u w:val="none"/>
      </w:rPr>
    </w:lvl>
    <w:lvl w:ilvl="4">
      <w:start w:val="1"/>
      <w:numFmt w:val="lowerLetter"/>
      <w:lvlText w:val="%5."/>
      <w:lvlJc w:val="left"/>
      <w:pPr>
        <w:ind w:left="2880" w:firstLine="3960"/>
      </w:pPr>
      <w:rPr>
        <w:u w:val="none"/>
      </w:rPr>
    </w:lvl>
    <w:lvl w:ilvl="5">
      <w:start w:val="1"/>
      <w:numFmt w:val="lowerRoman"/>
      <w:lvlText w:val="%6."/>
      <w:lvlJc w:val="right"/>
      <w:pPr>
        <w:ind w:left="3600" w:firstLine="4680"/>
      </w:pPr>
      <w:rPr>
        <w:u w:val="none"/>
      </w:rPr>
    </w:lvl>
    <w:lvl w:ilvl="6">
      <w:start w:val="1"/>
      <w:numFmt w:val="decimal"/>
      <w:lvlText w:val="%7."/>
      <w:lvlJc w:val="left"/>
      <w:pPr>
        <w:ind w:left="4320" w:firstLine="5400"/>
      </w:pPr>
      <w:rPr>
        <w:u w:val="none"/>
      </w:rPr>
    </w:lvl>
    <w:lvl w:ilvl="7">
      <w:start w:val="1"/>
      <w:numFmt w:val="lowerLetter"/>
      <w:lvlText w:val="%8."/>
      <w:lvlJc w:val="left"/>
      <w:pPr>
        <w:ind w:left="5040" w:firstLine="6120"/>
      </w:pPr>
      <w:rPr>
        <w:u w:val="none"/>
      </w:rPr>
    </w:lvl>
    <w:lvl w:ilvl="8">
      <w:start w:val="1"/>
      <w:numFmt w:val="lowerRoman"/>
      <w:lvlText w:val="%9."/>
      <w:lvlJc w:val="right"/>
      <w:pPr>
        <w:ind w:left="5760" w:firstLine="6840"/>
      </w:pPr>
      <w:rPr>
        <w:u w:val="none"/>
      </w:rPr>
    </w:lvl>
  </w:abstractNum>
  <w:abstractNum w:abstractNumId="32">
    <w:nsid w:val="35BF22C7"/>
    <w:multiLevelType w:val="hybridMultilevel"/>
    <w:tmpl w:val="7A9A08BE"/>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8276124"/>
    <w:multiLevelType w:val="multilevel"/>
    <w:tmpl w:val="CC46247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8455E3C"/>
    <w:multiLevelType w:val="multilevel"/>
    <w:tmpl w:val="B7328AD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5">
    <w:nsid w:val="3EE777AE"/>
    <w:multiLevelType w:val="multilevel"/>
    <w:tmpl w:val="F45AA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40E1320"/>
    <w:multiLevelType w:val="multilevel"/>
    <w:tmpl w:val="C344A82A"/>
    <w:lvl w:ilvl="0">
      <w:start w:val="1"/>
      <w:numFmt w:val="decimal"/>
      <w:lvlText w:val="Section %1:"/>
      <w:lvlJc w:val="left"/>
      <w:pPr>
        <w:ind w:left="0" w:firstLine="0"/>
      </w:pPr>
    </w:lvl>
    <w:lvl w:ilvl="1">
      <w:start w:val="1"/>
      <w:numFmt w:val="decimal"/>
      <w:lvlText w:val="%1.%2 "/>
      <w:lvlJc w:val="left"/>
      <w:pPr>
        <w:ind w:left="0" w:firstLine="0"/>
      </w:pPr>
    </w:lvl>
    <w:lvl w:ilvl="2">
      <w:start w:val="1"/>
      <w:numFmt w:val="decimal"/>
      <w:lvlText w:val="%1.%2.%3 "/>
      <w:lvlJc w:val="left"/>
      <w:pPr>
        <w:ind w:left="0" w:firstLine="288"/>
      </w:pPr>
    </w:lvl>
    <w:lvl w:ilvl="3">
      <w:start w:val="1"/>
      <w:numFmt w:val="decimal"/>
      <w:lvlText w:val="%1.%2.%3.%4"/>
      <w:lvlJc w:val="left"/>
      <w:pPr>
        <w:ind w:left="720" w:firstLine="288"/>
      </w:pPr>
    </w:lvl>
    <w:lvl w:ilvl="4">
      <w:start w:val="1"/>
      <w:numFmt w:val="decimal"/>
      <w:lvlText w:val="%1.%2.%3.%4.%5"/>
      <w:lvlJc w:val="left"/>
      <w:pPr>
        <w:ind w:left="1080" w:firstLine="288"/>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7">
    <w:nsid w:val="46FD1FB1"/>
    <w:multiLevelType w:val="hybridMultilevel"/>
    <w:tmpl w:val="18E66F8C"/>
    <w:lvl w:ilvl="0" w:tplc="1FAA0FE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CE541C3"/>
    <w:multiLevelType w:val="multilevel"/>
    <w:tmpl w:val="307A2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44D5987"/>
    <w:multiLevelType w:val="multilevel"/>
    <w:tmpl w:val="F45AA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4F45847"/>
    <w:multiLevelType w:val="hybridMultilevel"/>
    <w:tmpl w:val="BDF8646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570347F7"/>
    <w:multiLevelType w:val="hybridMultilevel"/>
    <w:tmpl w:val="218AED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nsid w:val="583A7F68"/>
    <w:multiLevelType w:val="hybridMultilevel"/>
    <w:tmpl w:val="35E28D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8C418E4"/>
    <w:multiLevelType w:val="multilevel"/>
    <w:tmpl w:val="F45AA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B9A7673"/>
    <w:multiLevelType w:val="multilevel"/>
    <w:tmpl w:val="D8084D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BCF5CEA"/>
    <w:multiLevelType w:val="hybridMultilevel"/>
    <w:tmpl w:val="563CA87A"/>
    <w:lvl w:ilvl="0" w:tplc="E90E6E38">
      <w:start w:val="1"/>
      <w:numFmt w:val="bullet"/>
      <w:pStyle w:val="ListBullet"/>
      <w:lvlText w:val=""/>
      <w:lvlJc w:val="left"/>
      <w:pPr>
        <w:tabs>
          <w:tab w:val="num" w:pos="504"/>
        </w:tabs>
        <w:ind w:left="504"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nsid w:val="62522CFB"/>
    <w:multiLevelType w:val="multilevel"/>
    <w:tmpl w:val="F45AA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60B7199"/>
    <w:multiLevelType w:val="multilevel"/>
    <w:tmpl w:val="7C6C9726"/>
    <w:lvl w:ilvl="0">
      <w:start w:val="1"/>
      <w:numFmt w:val="decimal"/>
      <w:suff w:val="space"/>
      <w:lvlText w:val="Section %1:"/>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288"/>
      </w:pPr>
      <w:rPr>
        <w:rFonts w:hint="default"/>
      </w:rPr>
    </w:lvl>
    <w:lvl w:ilvl="3">
      <w:start w:val="1"/>
      <w:numFmt w:val="decimal"/>
      <w:suff w:val="nothing"/>
      <w:lvlText w:val="%1.%2.%3.%4"/>
      <w:lvlJc w:val="left"/>
      <w:pPr>
        <w:ind w:left="2880" w:hanging="2592"/>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8">
    <w:nsid w:val="66685F88"/>
    <w:multiLevelType w:val="multilevel"/>
    <w:tmpl w:val="64E8B8C2"/>
    <w:lvl w:ilvl="0">
      <w:start w:val="1"/>
      <w:numFmt w:val="decimal"/>
      <w:lvlText w:val="%1."/>
      <w:lvlJc w:val="left"/>
      <w:pPr>
        <w:ind w:left="720" w:firstLine="1080"/>
      </w:pPr>
      <w:rPr>
        <w:u w:val="none"/>
      </w:rPr>
    </w:lvl>
    <w:lvl w:ilvl="1">
      <w:start w:val="1"/>
      <w:numFmt w:val="lowerLetter"/>
      <w:lvlText w:val="%2."/>
      <w:lvlJc w:val="left"/>
      <w:pPr>
        <w:ind w:left="1440" w:firstLine="1800"/>
      </w:pPr>
      <w:rPr>
        <w:u w:val="none"/>
      </w:rPr>
    </w:lvl>
    <w:lvl w:ilvl="2">
      <w:start w:val="1"/>
      <w:numFmt w:val="lowerRoman"/>
      <w:lvlText w:val="%3."/>
      <w:lvlJc w:val="right"/>
      <w:pPr>
        <w:ind w:left="2160" w:firstLine="2520"/>
      </w:pPr>
      <w:rPr>
        <w:u w:val="none"/>
      </w:rPr>
    </w:lvl>
    <w:lvl w:ilvl="3">
      <w:start w:val="1"/>
      <w:numFmt w:val="decimal"/>
      <w:lvlText w:val="%4."/>
      <w:lvlJc w:val="left"/>
      <w:pPr>
        <w:ind w:left="2880" w:firstLine="3240"/>
      </w:pPr>
      <w:rPr>
        <w:u w:val="none"/>
      </w:rPr>
    </w:lvl>
    <w:lvl w:ilvl="4">
      <w:start w:val="1"/>
      <w:numFmt w:val="lowerLetter"/>
      <w:lvlText w:val="%5."/>
      <w:lvlJc w:val="left"/>
      <w:pPr>
        <w:ind w:left="3600" w:firstLine="3960"/>
      </w:pPr>
      <w:rPr>
        <w:u w:val="none"/>
      </w:rPr>
    </w:lvl>
    <w:lvl w:ilvl="5">
      <w:start w:val="1"/>
      <w:numFmt w:val="lowerRoman"/>
      <w:lvlText w:val="%6."/>
      <w:lvlJc w:val="right"/>
      <w:pPr>
        <w:ind w:left="4320" w:firstLine="4680"/>
      </w:pPr>
      <w:rPr>
        <w:u w:val="none"/>
      </w:rPr>
    </w:lvl>
    <w:lvl w:ilvl="6">
      <w:start w:val="1"/>
      <w:numFmt w:val="decimal"/>
      <w:lvlText w:val="%7."/>
      <w:lvlJc w:val="left"/>
      <w:pPr>
        <w:ind w:left="5040" w:firstLine="5400"/>
      </w:pPr>
      <w:rPr>
        <w:u w:val="none"/>
      </w:rPr>
    </w:lvl>
    <w:lvl w:ilvl="7">
      <w:start w:val="1"/>
      <w:numFmt w:val="lowerLetter"/>
      <w:lvlText w:val="%8."/>
      <w:lvlJc w:val="left"/>
      <w:pPr>
        <w:ind w:left="5760" w:firstLine="6120"/>
      </w:pPr>
      <w:rPr>
        <w:u w:val="none"/>
      </w:rPr>
    </w:lvl>
    <w:lvl w:ilvl="8">
      <w:start w:val="1"/>
      <w:numFmt w:val="lowerRoman"/>
      <w:lvlText w:val="%9."/>
      <w:lvlJc w:val="right"/>
      <w:pPr>
        <w:ind w:left="6480" w:firstLine="6840"/>
      </w:pPr>
      <w:rPr>
        <w:u w:val="none"/>
      </w:rPr>
    </w:lvl>
  </w:abstractNum>
  <w:abstractNum w:abstractNumId="49">
    <w:nsid w:val="67910342"/>
    <w:multiLevelType w:val="hybridMultilevel"/>
    <w:tmpl w:val="88DCE2BC"/>
    <w:lvl w:ilvl="0" w:tplc="BE46FC6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A7720CB"/>
    <w:multiLevelType w:val="multilevel"/>
    <w:tmpl w:val="7B0CF794"/>
    <w:lvl w:ilvl="0">
      <w:start w:val="1"/>
      <w:numFmt w:val="decimal"/>
      <w:lvlText w:val="Section %1:"/>
      <w:lvlJc w:val="left"/>
      <w:pPr>
        <w:ind w:left="0" w:firstLine="0"/>
      </w:pPr>
    </w:lvl>
    <w:lvl w:ilvl="1">
      <w:start w:val="1"/>
      <w:numFmt w:val="decimal"/>
      <w:lvlText w:val="%1.%2 "/>
      <w:lvlJc w:val="left"/>
      <w:pPr>
        <w:ind w:left="0" w:firstLine="0"/>
      </w:pPr>
    </w:lvl>
    <w:lvl w:ilvl="2">
      <w:start w:val="1"/>
      <w:numFmt w:val="decimal"/>
      <w:lvlText w:val="%1.%2.%3 "/>
      <w:lvlJc w:val="left"/>
      <w:pPr>
        <w:ind w:left="0" w:firstLine="288"/>
      </w:pPr>
    </w:lvl>
    <w:lvl w:ilvl="3">
      <w:start w:val="1"/>
      <w:numFmt w:val="decimal"/>
      <w:lvlText w:val="%1.%2.%3.%4"/>
      <w:lvlJc w:val="left"/>
      <w:pPr>
        <w:ind w:left="720" w:firstLine="288"/>
      </w:pPr>
    </w:lvl>
    <w:lvl w:ilvl="4">
      <w:start w:val="1"/>
      <w:numFmt w:val="decimal"/>
      <w:lvlText w:val="%1.%2.%3.%4.%5"/>
      <w:lvlJc w:val="left"/>
      <w:pPr>
        <w:ind w:left="1080" w:firstLine="288"/>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51">
    <w:nsid w:val="71E40961"/>
    <w:multiLevelType w:val="multilevel"/>
    <w:tmpl w:val="1C2875DC"/>
    <w:lvl w:ilvl="0">
      <w:start w:val="1"/>
      <w:numFmt w:val="decimal"/>
      <w:pStyle w:val="Heading1"/>
      <w:lvlText w:val="Section %1: "/>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1440"/>
        </w:tabs>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440"/>
        </w:tabs>
        <w:ind w:left="1080" w:hanging="1080"/>
      </w:pPr>
      <w:rPr>
        <w:rFonts w:hint="default"/>
      </w:rPr>
    </w:lvl>
    <w:lvl w:ilvl="3">
      <w:start w:val="1"/>
      <w:numFmt w:val="decimal"/>
      <w:pStyle w:val="Heading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7A1A77AA"/>
    <w:multiLevelType w:val="multilevel"/>
    <w:tmpl w:val="216C902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0"/>
  </w:num>
  <w:num w:numId="2">
    <w:abstractNumId w:val="8"/>
  </w:num>
  <w:num w:numId="3">
    <w:abstractNumId w:val="7"/>
  </w:num>
  <w:num w:numId="4">
    <w:abstractNumId w:val="0"/>
  </w:num>
  <w:num w:numId="5">
    <w:abstractNumId w:val="3"/>
  </w:num>
  <w:num w:numId="6">
    <w:abstractNumId w:val="2"/>
  </w:num>
  <w:num w:numId="7">
    <w:abstractNumId w:val="1"/>
  </w:num>
  <w:num w:numId="8">
    <w:abstractNumId w:val="9"/>
  </w:num>
  <w:num w:numId="9">
    <w:abstractNumId w:val="4"/>
  </w:num>
  <w:num w:numId="10">
    <w:abstractNumId w:val="5"/>
  </w:num>
  <w:num w:numId="11">
    <w:abstractNumId w:val="6"/>
  </w:num>
  <w:num w:numId="12">
    <w:abstractNumId w:val="25"/>
  </w:num>
  <w:num w:numId="13">
    <w:abstractNumId w:val="41"/>
  </w:num>
  <w:num w:numId="14">
    <w:abstractNumId w:val="19"/>
  </w:num>
  <w:num w:numId="15">
    <w:abstractNumId w:val="40"/>
  </w:num>
  <w:num w:numId="16">
    <w:abstractNumId w:val="21"/>
  </w:num>
  <w:num w:numId="17">
    <w:abstractNumId w:val="45"/>
  </w:num>
  <w:num w:numId="18">
    <w:abstractNumId w:val="12"/>
  </w:num>
  <w:num w:numId="19">
    <w:abstractNumId w:val="26"/>
  </w:num>
  <w:num w:numId="20">
    <w:abstractNumId w:val="28"/>
    <w:lvlOverride w:ilvl="0">
      <w:lvl w:ilvl="0">
        <w:numFmt w:val="decimal"/>
        <w:lvlText w:val="%1."/>
        <w:lvlJc w:val="left"/>
      </w:lvl>
    </w:lvlOverride>
  </w:num>
  <w:num w:numId="21">
    <w:abstractNumId w:val="27"/>
    <w:lvlOverride w:ilvl="0">
      <w:lvl w:ilvl="0">
        <w:numFmt w:val="decimal"/>
        <w:lvlText w:val="%1."/>
        <w:lvlJc w:val="left"/>
      </w:lvl>
    </w:lvlOverride>
  </w:num>
  <w:num w:numId="22">
    <w:abstractNumId w:val="44"/>
    <w:lvlOverride w:ilvl="0">
      <w:lvl w:ilvl="0">
        <w:numFmt w:val="decimal"/>
        <w:lvlText w:val="%1."/>
        <w:lvlJc w:val="left"/>
      </w:lvl>
    </w:lvlOverride>
  </w:num>
  <w:num w:numId="23">
    <w:abstractNumId w:val="20"/>
    <w:lvlOverride w:ilvl="0">
      <w:lvl w:ilvl="0">
        <w:numFmt w:val="decimal"/>
        <w:lvlText w:val="%1."/>
        <w:lvlJc w:val="left"/>
      </w:lvl>
    </w:lvlOverride>
  </w:num>
  <w:num w:numId="24">
    <w:abstractNumId w:val="29"/>
    <w:lvlOverride w:ilvl="0">
      <w:lvl w:ilvl="0">
        <w:numFmt w:val="decimal"/>
        <w:lvlText w:val="%1."/>
        <w:lvlJc w:val="left"/>
      </w:lvl>
    </w:lvlOverride>
  </w:num>
  <w:num w:numId="25">
    <w:abstractNumId w:val="24"/>
    <w:lvlOverride w:ilvl="0">
      <w:lvl w:ilvl="0">
        <w:numFmt w:val="decimal"/>
        <w:lvlText w:val="%1."/>
        <w:lvlJc w:val="left"/>
      </w:lvl>
    </w:lvlOverride>
  </w:num>
  <w:num w:numId="26">
    <w:abstractNumId w:val="33"/>
    <w:lvlOverride w:ilvl="0">
      <w:lvl w:ilvl="0">
        <w:numFmt w:val="decimal"/>
        <w:lvlText w:val="%1."/>
        <w:lvlJc w:val="left"/>
      </w:lvl>
    </w:lvlOverride>
  </w:num>
  <w:num w:numId="27">
    <w:abstractNumId w:val="23"/>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8"/>
  </w:num>
  <w:num w:numId="32">
    <w:abstractNumId w:val="14"/>
  </w:num>
  <w:num w:numId="33">
    <w:abstractNumId w:val="43"/>
  </w:num>
  <w:num w:numId="34">
    <w:abstractNumId w:val="46"/>
  </w:num>
  <w:num w:numId="35">
    <w:abstractNumId w:val="35"/>
  </w:num>
  <w:num w:numId="36">
    <w:abstractNumId w:val="34"/>
  </w:num>
  <w:num w:numId="37">
    <w:abstractNumId w:val="49"/>
  </w:num>
  <w:num w:numId="3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3"/>
    <w:lvlOverride w:ilvl="0">
      <w:lvl w:ilvl="0">
        <w:start w:val="1"/>
        <w:numFmt w:val="decimal"/>
        <w:suff w:val="space"/>
        <w:lvlText w:val="Section %1:"/>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decimal"/>
        <w:suff w:val="nothing"/>
        <w:lvlText w:val="%1.%2.%3 "/>
        <w:lvlJc w:val="left"/>
        <w:pPr>
          <w:ind w:left="0" w:firstLine="288"/>
        </w:pPr>
        <w:rPr>
          <w:rFonts w:hint="default"/>
        </w:rPr>
      </w:lvl>
    </w:lvlOverride>
    <w:lvlOverride w:ilvl="3">
      <w:lvl w:ilvl="3">
        <w:start w:val="1"/>
        <w:numFmt w:val="decimal"/>
        <w:suff w:val="nothing"/>
        <w:lvlText w:val="%1.%2.%3.%4"/>
        <w:lvlJc w:val="left"/>
        <w:pPr>
          <w:ind w:left="288" w:hanging="288"/>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0">
    <w:abstractNumId w:val="23"/>
    <w:lvlOverride w:ilvl="0">
      <w:lvl w:ilvl="0">
        <w:start w:val="1"/>
        <w:numFmt w:val="decimal"/>
        <w:suff w:val="space"/>
        <w:lvlText w:val="Section %1:"/>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decimal"/>
        <w:suff w:val="nothing"/>
        <w:lvlText w:val="%1.%2.%3 "/>
        <w:lvlJc w:val="left"/>
        <w:pPr>
          <w:ind w:left="0" w:firstLine="288"/>
        </w:pPr>
        <w:rPr>
          <w:rFonts w:hint="default"/>
        </w:rPr>
      </w:lvl>
    </w:lvlOverride>
    <w:lvlOverride w:ilvl="3">
      <w:lvl w:ilvl="3">
        <w:start w:val="1"/>
        <w:numFmt w:val="decimal"/>
        <w:suff w:val="nothing"/>
        <w:lvlText w:val="%1.%2.%3.%4"/>
        <w:lvlJc w:val="left"/>
        <w:pPr>
          <w:ind w:left="1080" w:hanging="792"/>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1">
    <w:abstractNumId w:val="23"/>
    <w:lvlOverride w:ilvl="0">
      <w:lvl w:ilvl="0">
        <w:start w:val="1"/>
        <w:numFmt w:val="decimal"/>
        <w:suff w:val="space"/>
        <w:lvlText w:val="Section %1:"/>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decimal"/>
        <w:suff w:val="nothing"/>
        <w:lvlText w:val="%1.%2.%3 "/>
        <w:lvlJc w:val="left"/>
        <w:pPr>
          <w:ind w:left="0" w:firstLine="288"/>
        </w:pPr>
        <w:rPr>
          <w:rFonts w:hint="default"/>
        </w:rPr>
      </w:lvl>
    </w:lvlOverride>
    <w:lvlOverride w:ilvl="3">
      <w:lvl w:ilvl="3">
        <w:start w:val="1"/>
        <w:numFmt w:val="decimal"/>
        <w:suff w:val="nothing"/>
        <w:lvlText w:val="%1.%2.%3.%4"/>
        <w:lvlJc w:val="left"/>
        <w:pPr>
          <w:ind w:left="1800" w:hanging="1512"/>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2">
    <w:abstractNumId w:val="47"/>
  </w:num>
  <w:num w:numId="43">
    <w:abstractNumId w:val="23"/>
    <w:lvlOverride w:ilvl="0">
      <w:lvl w:ilvl="0">
        <w:start w:val="1"/>
        <w:numFmt w:val="decimal"/>
        <w:suff w:val="space"/>
        <w:lvlText w:val="Section %1:"/>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decimal"/>
        <w:suff w:val="nothing"/>
        <w:lvlText w:val="%1.%2.%3 "/>
        <w:lvlJc w:val="left"/>
        <w:pPr>
          <w:ind w:left="0" w:firstLine="288"/>
        </w:pPr>
        <w:rPr>
          <w:rFonts w:hint="default"/>
        </w:rPr>
      </w:lvl>
    </w:lvlOverride>
    <w:lvlOverride w:ilvl="3">
      <w:lvl w:ilvl="3">
        <w:start w:val="1"/>
        <w:numFmt w:val="decimal"/>
        <w:lvlText w:val="%1.%2.%3.%4"/>
        <w:lvlJc w:val="left"/>
        <w:pPr>
          <w:ind w:left="720" w:hanging="432"/>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4">
    <w:abstractNumId w:val="23"/>
    <w:lvlOverride w:ilvl="0">
      <w:lvl w:ilvl="0">
        <w:start w:val="1"/>
        <w:numFmt w:val="decimal"/>
        <w:suff w:val="space"/>
        <w:lvlText w:val="Section %1:"/>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decimal"/>
        <w:suff w:val="nothing"/>
        <w:lvlText w:val="%1.%2.%3 "/>
        <w:lvlJc w:val="left"/>
        <w:pPr>
          <w:ind w:left="0" w:firstLine="288"/>
        </w:pPr>
        <w:rPr>
          <w:rFonts w:hint="default"/>
        </w:rPr>
      </w:lvl>
    </w:lvlOverride>
    <w:lvlOverride w:ilvl="3">
      <w:lvl w:ilvl="3">
        <w:start w:val="1"/>
        <w:numFmt w:val="decimal"/>
        <w:lvlText w:val="%1.%2.%3.%4"/>
        <w:lvlJc w:val="left"/>
        <w:pPr>
          <w:ind w:left="720" w:hanging="432"/>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5">
    <w:abstractNumId w:val="23"/>
  </w:num>
  <w:num w:numId="46">
    <w:abstractNumId w:val="23"/>
    <w:lvlOverride w:ilvl="0">
      <w:lvl w:ilvl="0">
        <w:start w:val="1"/>
        <w:numFmt w:val="decimal"/>
        <w:suff w:val="space"/>
        <w:lvlText w:val="Section %1:"/>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decimal"/>
        <w:suff w:val="nothing"/>
        <w:lvlText w:val="%1.%2.%3 "/>
        <w:lvlJc w:val="left"/>
        <w:pPr>
          <w:ind w:left="0" w:firstLine="288"/>
        </w:pPr>
        <w:rPr>
          <w:rFonts w:hint="default"/>
        </w:rPr>
      </w:lvl>
    </w:lvlOverride>
    <w:lvlOverride w:ilvl="3">
      <w:lvl w:ilvl="3">
        <w:start w:val="1"/>
        <w:numFmt w:val="decimal"/>
        <w:lvlText w:val="%1.%2.%3.%4"/>
        <w:lvlJc w:val="left"/>
        <w:pPr>
          <w:ind w:left="720" w:hanging="432"/>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7">
    <w:abstractNumId w:val="23"/>
    <w:lvlOverride w:ilvl="0">
      <w:lvl w:ilvl="0">
        <w:start w:val="1"/>
        <w:numFmt w:val="decimal"/>
        <w:suff w:val="space"/>
        <w:lvlText w:val="Section %1:"/>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decimal"/>
        <w:suff w:val="nothing"/>
        <w:lvlText w:val="%1.%2.%3 "/>
        <w:lvlJc w:val="left"/>
        <w:pPr>
          <w:ind w:left="0" w:firstLine="288"/>
        </w:pPr>
        <w:rPr>
          <w:rFonts w:hint="default"/>
        </w:rPr>
      </w:lvl>
    </w:lvlOverride>
    <w:lvlOverride w:ilvl="3">
      <w:lvl w:ilvl="3">
        <w:start w:val="1"/>
        <w:numFmt w:val="decimal"/>
        <w:lvlText w:val="%1.%2.%3.%4"/>
        <w:lvlJc w:val="left"/>
        <w:pPr>
          <w:ind w:left="720" w:hanging="432"/>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8">
    <w:abstractNumId w:val="23"/>
    <w:lvlOverride w:ilvl="0">
      <w:lvl w:ilvl="0">
        <w:start w:val="1"/>
        <w:numFmt w:val="decimal"/>
        <w:suff w:val="space"/>
        <w:lvlText w:val="Section %1:"/>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decimal"/>
        <w:suff w:val="nothing"/>
        <w:lvlText w:val="%1.%2.%3 "/>
        <w:lvlJc w:val="left"/>
        <w:pPr>
          <w:ind w:left="0" w:firstLine="288"/>
        </w:pPr>
        <w:rPr>
          <w:rFonts w:hint="default"/>
        </w:rPr>
      </w:lvl>
    </w:lvlOverride>
    <w:lvlOverride w:ilvl="3">
      <w:lvl w:ilvl="3">
        <w:start w:val="1"/>
        <w:numFmt w:val="decimal"/>
        <w:lvlText w:val="%1.%2.%3.%4"/>
        <w:lvlJc w:val="left"/>
        <w:pPr>
          <w:ind w:left="720" w:hanging="432"/>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9">
    <w:abstractNumId w:val="23"/>
    <w:lvlOverride w:ilvl="0">
      <w:lvl w:ilvl="0">
        <w:start w:val="1"/>
        <w:numFmt w:val="decimal"/>
        <w:suff w:val="space"/>
        <w:lvlText w:val="Section %1:"/>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decimal"/>
        <w:suff w:val="nothing"/>
        <w:lvlText w:val="%1.%2.%3 "/>
        <w:lvlJc w:val="left"/>
        <w:pPr>
          <w:ind w:left="0" w:firstLine="288"/>
        </w:pPr>
        <w:rPr>
          <w:rFonts w:hint="default"/>
        </w:rPr>
      </w:lvl>
    </w:lvlOverride>
    <w:lvlOverride w:ilvl="3">
      <w:lvl w:ilvl="3">
        <w:start w:val="1"/>
        <w:numFmt w:val="decimal"/>
        <w:lvlText w:val="%1.%2.%3.%4"/>
        <w:lvlJc w:val="left"/>
        <w:pPr>
          <w:ind w:left="720" w:hanging="432"/>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50">
    <w:abstractNumId w:val="23"/>
  </w:num>
  <w:num w:numId="51">
    <w:abstractNumId w:val="30"/>
  </w:num>
  <w:num w:numId="52">
    <w:abstractNumId w:val="16"/>
  </w:num>
  <w:num w:numId="53">
    <w:abstractNumId w:val="11"/>
  </w:num>
  <w:num w:numId="54">
    <w:abstractNumId w:val="32"/>
  </w:num>
  <w:num w:numId="5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2"/>
  </w:num>
  <w:num w:numId="58">
    <w:abstractNumId w:val="39"/>
  </w:num>
  <w:num w:numId="59">
    <w:abstractNumId w:val="18"/>
  </w:num>
  <w:num w:numId="60">
    <w:abstractNumId w:val="37"/>
  </w:num>
  <w:num w:numId="61">
    <w:abstractNumId w:val="52"/>
  </w:num>
  <w:num w:numId="62">
    <w:abstractNumId w:val="13"/>
  </w:num>
  <w:num w:numId="63">
    <w:abstractNumId w:val="15"/>
  </w:num>
  <w:num w:numId="64">
    <w:abstractNumId w:val="48"/>
  </w:num>
  <w:num w:numId="65">
    <w:abstractNumId w:val="31"/>
  </w:num>
  <w:num w:numId="66">
    <w:abstractNumId w:val="36"/>
  </w:num>
  <w:num w:numId="67">
    <w:abstractNumId w:val="50"/>
  </w:num>
  <w:num w:numId="68">
    <w:abstractNumId w:val="17"/>
  </w:num>
  <w:num w:numId="69">
    <w:abstractNumId w:val="51"/>
  </w:num>
  <w:num w:numId="70">
    <w:abstractNumId w:val="5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5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5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5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42"/>
  </w:num>
  <w:numIdMacAtCleanup w:val="66"/>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ter M. Corcoran">
    <w15:presenceInfo w15:providerId="Windows Live" w15:userId="61f93ec3298be281"/>
  </w15:person>
  <w15:person w15:author="Peter M Corcoran">
    <w15:presenceInfo w15:providerId="Windows Live" w15:userId="61f93ec3298be2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7"/>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markup="0"/>
  <w:trackRevisions/>
  <w:defaultTabStop w:val="432"/>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C1E"/>
    <w:rsid w:val="00000FFF"/>
    <w:rsid w:val="00005400"/>
    <w:rsid w:val="0001636A"/>
    <w:rsid w:val="00021070"/>
    <w:rsid w:val="0003037E"/>
    <w:rsid w:val="0003452E"/>
    <w:rsid w:val="00050A53"/>
    <w:rsid w:val="00065ADA"/>
    <w:rsid w:val="00080383"/>
    <w:rsid w:val="00080F78"/>
    <w:rsid w:val="000A0A52"/>
    <w:rsid w:val="000A3EEB"/>
    <w:rsid w:val="000B67A5"/>
    <w:rsid w:val="000C26FC"/>
    <w:rsid w:val="000C5A26"/>
    <w:rsid w:val="000C70BE"/>
    <w:rsid w:val="000E397F"/>
    <w:rsid w:val="000E7802"/>
    <w:rsid w:val="000F1440"/>
    <w:rsid w:val="001045CE"/>
    <w:rsid w:val="00112099"/>
    <w:rsid w:val="00135507"/>
    <w:rsid w:val="00150101"/>
    <w:rsid w:val="0016123D"/>
    <w:rsid w:val="0017370C"/>
    <w:rsid w:val="00174461"/>
    <w:rsid w:val="001907E0"/>
    <w:rsid w:val="001915E5"/>
    <w:rsid w:val="001923B4"/>
    <w:rsid w:val="0019565F"/>
    <w:rsid w:val="001A12FB"/>
    <w:rsid w:val="001A24A7"/>
    <w:rsid w:val="001A43E5"/>
    <w:rsid w:val="001A471C"/>
    <w:rsid w:val="001D3167"/>
    <w:rsid w:val="001D5391"/>
    <w:rsid w:val="001D5D78"/>
    <w:rsid w:val="001E1F73"/>
    <w:rsid w:val="001E2152"/>
    <w:rsid w:val="001E7B3F"/>
    <w:rsid w:val="00200214"/>
    <w:rsid w:val="002057E1"/>
    <w:rsid w:val="00211C14"/>
    <w:rsid w:val="00212C5E"/>
    <w:rsid w:val="00231CD6"/>
    <w:rsid w:val="00232129"/>
    <w:rsid w:val="00237AE9"/>
    <w:rsid w:val="00267F2F"/>
    <w:rsid w:val="00283E3E"/>
    <w:rsid w:val="002A16DF"/>
    <w:rsid w:val="002C728F"/>
    <w:rsid w:val="002E40BC"/>
    <w:rsid w:val="002E6B29"/>
    <w:rsid w:val="002F3EAD"/>
    <w:rsid w:val="002F75B4"/>
    <w:rsid w:val="00303854"/>
    <w:rsid w:val="00303C1E"/>
    <w:rsid w:val="00352017"/>
    <w:rsid w:val="003651CC"/>
    <w:rsid w:val="00380CA9"/>
    <w:rsid w:val="0038291F"/>
    <w:rsid w:val="00390F86"/>
    <w:rsid w:val="0039496A"/>
    <w:rsid w:val="003960EA"/>
    <w:rsid w:val="00396AD2"/>
    <w:rsid w:val="003A2988"/>
    <w:rsid w:val="003A3148"/>
    <w:rsid w:val="003A69E4"/>
    <w:rsid w:val="003B0FBD"/>
    <w:rsid w:val="003F1319"/>
    <w:rsid w:val="00401D45"/>
    <w:rsid w:val="00405F76"/>
    <w:rsid w:val="00433792"/>
    <w:rsid w:val="00443347"/>
    <w:rsid w:val="004715CF"/>
    <w:rsid w:val="0047497E"/>
    <w:rsid w:val="004757D8"/>
    <w:rsid w:val="004830C9"/>
    <w:rsid w:val="00490CF2"/>
    <w:rsid w:val="004B02A9"/>
    <w:rsid w:val="004B58AB"/>
    <w:rsid w:val="004C5EF8"/>
    <w:rsid w:val="004F032B"/>
    <w:rsid w:val="00502B58"/>
    <w:rsid w:val="00504D6F"/>
    <w:rsid w:val="00512D83"/>
    <w:rsid w:val="00525689"/>
    <w:rsid w:val="005410E1"/>
    <w:rsid w:val="00546168"/>
    <w:rsid w:val="005463B3"/>
    <w:rsid w:val="00561334"/>
    <w:rsid w:val="0056133A"/>
    <w:rsid w:val="00580726"/>
    <w:rsid w:val="00591415"/>
    <w:rsid w:val="005A1D77"/>
    <w:rsid w:val="005A3B7D"/>
    <w:rsid w:val="005A54DC"/>
    <w:rsid w:val="005C57A0"/>
    <w:rsid w:val="005D5045"/>
    <w:rsid w:val="005D794F"/>
    <w:rsid w:val="005E5230"/>
    <w:rsid w:val="005F6054"/>
    <w:rsid w:val="00600438"/>
    <w:rsid w:val="00601AEE"/>
    <w:rsid w:val="0060200E"/>
    <w:rsid w:val="006175EC"/>
    <w:rsid w:val="006301A6"/>
    <w:rsid w:val="00634291"/>
    <w:rsid w:val="00651B74"/>
    <w:rsid w:val="006652BD"/>
    <w:rsid w:val="006660BB"/>
    <w:rsid w:val="0068403C"/>
    <w:rsid w:val="006846B5"/>
    <w:rsid w:val="006B2A6F"/>
    <w:rsid w:val="006B5A08"/>
    <w:rsid w:val="006B6FD3"/>
    <w:rsid w:val="006C2BAF"/>
    <w:rsid w:val="006C4486"/>
    <w:rsid w:val="006C61E8"/>
    <w:rsid w:val="006C71AA"/>
    <w:rsid w:val="006D5411"/>
    <w:rsid w:val="006F019A"/>
    <w:rsid w:val="006F3508"/>
    <w:rsid w:val="0070111E"/>
    <w:rsid w:val="007220FC"/>
    <w:rsid w:val="00746C1E"/>
    <w:rsid w:val="00751376"/>
    <w:rsid w:val="007535A0"/>
    <w:rsid w:val="00767AFF"/>
    <w:rsid w:val="007727E9"/>
    <w:rsid w:val="007751D3"/>
    <w:rsid w:val="007870D0"/>
    <w:rsid w:val="007B0B7A"/>
    <w:rsid w:val="007D592C"/>
    <w:rsid w:val="007D5DC1"/>
    <w:rsid w:val="007E1D75"/>
    <w:rsid w:val="007E2C93"/>
    <w:rsid w:val="007E4121"/>
    <w:rsid w:val="007F7465"/>
    <w:rsid w:val="00810DD1"/>
    <w:rsid w:val="00814619"/>
    <w:rsid w:val="00816620"/>
    <w:rsid w:val="00824717"/>
    <w:rsid w:val="0082480F"/>
    <w:rsid w:val="00826AA0"/>
    <w:rsid w:val="0083119C"/>
    <w:rsid w:val="00832909"/>
    <w:rsid w:val="0084124F"/>
    <w:rsid w:val="008438F0"/>
    <w:rsid w:val="008439A1"/>
    <w:rsid w:val="00853982"/>
    <w:rsid w:val="00857536"/>
    <w:rsid w:val="0086783D"/>
    <w:rsid w:val="00880684"/>
    <w:rsid w:val="00886F0C"/>
    <w:rsid w:val="00887643"/>
    <w:rsid w:val="00891C7E"/>
    <w:rsid w:val="00893D7C"/>
    <w:rsid w:val="008C43C0"/>
    <w:rsid w:val="008D1212"/>
    <w:rsid w:val="008D6176"/>
    <w:rsid w:val="008F4093"/>
    <w:rsid w:val="008F6673"/>
    <w:rsid w:val="00901A27"/>
    <w:rsid w:val="00902809"/>
    <w:rsid w:val="0091077D"/>
    <w:rsid w:val="00911F88"/>
    <w:rsid w:val="00915A4A"/>
    <w:rsid w:val="00921860"/>
    <w:rsid w:val="00922410"/>
    <w:rsid w:val="00930525"/>
    <w:rsid w:val="0094317B"/>
    <w:rsid w:val="00945A3C"/>
    <w:rsid w:val="0096019B"/>
    <w:rsid w:val="00973492"/>
    <w:rsid w:val="0099723E"/>
    <w:rsid w:val="00997F47"/>
    <w:rsid w:val="009B3801"/>
    <w:rsid w:val="009B3C7A"/>
    <w:rsid w:val="009B4701"/>
    <w:rsid w:val="009D3132"/>
    <w:rsid w:val="009D6FE9"/>
    <w:rsid w:val="009E3674"/>
    <w:rsid w:val="009E56EB"/>
    <w:rsid w:val="00A060BB"/>
    <w:rsid w:val="00A0624F"/>
    <w:rsid w:val="00A1040A"/>
    <w:rsid w:val="00A14B26"/>
    <w:rsid w:val="00A3010E"/>
    <w:rsid w:val="00A30BEA"/>
    <w:rsid w:val="00A44AAC"/>
    <w:rsid w:val="00A56757"/>
    <w:rsid w:val="00A75CF1"/>
    <w:rsid w:val="00A76B29"/>
    <w:rsid w:val="00A7769B"/>
    <w:rsid w:val="00A80250"/>
    <w:rsid w:val="00A84225"/>
    <w:rsid w:val="00A84E02"/>
    <w:rsid w:val="00A936A5"/>
    <w:rsid w:val="00A961F7"/>
    <w:rsid w:val="00AA2EB1"/>
    <w:rsid w:val="00AA3495"/>
    <w:rsid w:val="00AB1E9D"/>
    <w:rsid w:val="00AB5ED0"/>
    <w:rsid w:val="00AC143B"/>
    <w:rsid w:val="00AC3F4F"/>
    <w:rsid w:val="00AC77B6"/>
    <w:rsid w:val="00AD73B4"/>
    <w:rsid w:val="00AF4297"/>
    <w:rsid w:val="00AF4BAF"/>
    <w:rsid w:val="00AF671B"/>
    <w:rsid w:val="00B03A02"/>
    <w:rsid w:val="00B05863"/>
    <w:rsid w:val="00B059F2"/>
    <w:rsid w:val="00B1033B"/>
    <w:rsid w:val="00B10651"/>
    <w:rsid w:val="00B10EFF"/>
    <w:rsid w:val="00B11CD5"/>
    <w:rsid w:val="00B21E7C"/>
    <w:rsid w:val="00B274D4"/>
    <w:rsid w:val="00B30CFE"/>
    <w:rsid w:val="00B31A0A"/>
    <w:rsid w:val="00B32B86"/>
    <w:rsid w:val="00B47A8C"/>
    <w:rsid w:val="00B609E3"/>
    <w:rsid w:val="00B905BC"/>
    <w:rsid w:val="00BA4F2F"/>
    <w:rsid w:val="00BA5524"/>
    <w:rsid w:val="00BA647B"/>
    <w:rsid w:val="00BB06A9"/>
    <w:rsid w:val="00BB6AAC"/>
    <w:rsid w:val="00BC6448"/>
    <w:rsid w:val="00BD04D4"/>
    <w:rsid w:val="00BE2181"/>
    <w:rsid w:val="00BE6A12"/>
    <w:rsid w:val="00BF7E39"/>
    <w:rsid w:val="00C03FD2"/>
    <w:rsid w:val="00C12F5D"/>
    <w:rsid w:val="00C133D2"/>
    <w:rsid w:val="00C23DA9"/>
    <w:rsid w:val="00C3449F"/>
    <w:rsid w:val="00C64059"/>
    <w:rsid w:val="00C6541B"/>
    <w:rsid w:val="00C813B8"/>
    <w:rsid w:val="00C8155B"/>
    <w:rsid w:val="00C82BA5"/>
    <w:rsid w:val="00C833C2"/>
    <w:rsid w:val="00C84B36"/>
    <w:rsid w:val="00C84F62"/>
    <w:rsid w:val="00C853D4"/>
    <w:rsid w:val="00C85E51"/>
    <w:rsid w:val="00CA1926"/>
    <w:rsid w:val="00CC4C5D"/>
    <w:rsid w:val="00CE28CA"/>
    <w:rsid w:val="00CE4C26"/>
    <w:rsid w:val="00CE61E9"/>
    <w:rsid w:val="00CE6F92"/>
    <w:rsid w:val="00CF77C3"/>
    <w:rsid w:val="00D123F2"/>
    <w:rsid w:val="00D16BE6"/>
    <w:rsid w:val="00D22D97"/>
    <w:rsid w:val="00D23901"/>
    <w:rsid w:val="00D36471"/>
    <w:rsid w:val="00D47D91"/>
    <w:rsid w:val="00D57121"/>
    <w:rsid w:val="00D67432"/>
    <w:rsid w:val="00D73BB3"/>
    <w:rsid w:val="00D8009B"/>
    <w:rsid w:val="00D827A0"/>
    <w:rsid w:val="00D8376A"/>
    <w:rsid w:val="00DA1893"/>
    <w:rsid w:val="00DA4A79"/>
    <w:rsid w:val="00DA543D"/>
    <w:rsid w:val="00DB2D8F"/>
    <w:rsid w:val="00DB4437"/>
    <w:rsid w:val="00DB4E5E"/>
    <w:rsid w:val="00DB7741"/>
    <w:rsid w:val="00DD47F0"/>
    <w:rsid w:val="00DD52A9"/>
    <w:rsid w:val="00DE5E10"/>
    <w:rsid w:val="00DF6EF9"/>
    <w:rsid w:val="00DF7AD6"/>
    <w:rsid w:val="00E12432"/>
    <w:rsid w:val="00E50BBA"/>
    <w:rsid w:val="00E53B70"/>
    <w:rsid w:val="00E60950"/>
    <w:rsid w:val="00E63078"/>
    <w:rsid w:val="00E85783"/>
    <w:rsid w:val="00E93580"/>
    <w:rsid w:val="00E97F72"/>
    <w:rsid w:val="00EA66B9"/>
    <w:rsid w:val="00EB389E"/>
    <w:rsid w:val="00EB563B"/>
    <w:rsid w:val="00EB7BAF"/>
    <w:rsid w:val="00ED40CD"/>
    <w:rsid w:val="00F00B3C"/>
    <w:rsid w:val="00F01DEA"/>
    <w:rsid w:val="00F07D50"/>
    <w:rsid w:val="00F20B78"/>
    <w:rsid w:val="00F26CC2"/>
    <w:rsid w:val="00F443E5"/>
    <w:rsid w:val="00F45816"/>
    <w:rsid w:val="00F45F95"/>
    <w:rsid w:val="00F46580"/>
    <w:rsid w:val="00F55833"/>
    <w:rsid w:val="00F65F4E"/>
    <w:rsid w:val="00F7599B"/>
    <w:rsid w:val="00F929DA"/>
    <w:rsid w:val="00FA6E33"/>
    <w:rsid w:val="00FA6F2F"/>
    <w:rsid w:val="00FB72AB"/>
    <w:rsid w:val="00FD68AC"/>
    <w:rsid w:val="00FE2F00"/>
    <w:rsid w:val="00FF1A7D"/>
    <w:rsid w:val="00FF5F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oNotEmbedSmartTags/>
  <w:decimalSymbol w:val="."/>
  <w:listSeparator w:val=","/>
  <w14:docId w14:val="3B341CB2"/>
  <w14:defaultImageDpi w14:val="300"/>
  <w15:chartTrackingRefBased/>
  <w15:docId w15:val="{5396C00D-DCD3-49F5-A6A8-0F2CF20E0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4AAC"/>
    <w:pPr>
      <w:jc w:val="both"/>
    </w:pPr>
    <w:rPr>
      <w:sz w:val="24"/>
    </w:rPr>
  </w:style>
  <w:style w:type="paragraph" w:styleId="Heading1">
    <w:name w:val="heading 1"/>
    <w:basedOn w:val="Normal"/>
    <w:next w:val="Normal"/>
    <w:qFormat/>
    <w:rsid w:val="0016123D"/>
    <w:pPr>
      <w:keepNext/>
      <w:numPr>
        <w:numId w:val="69"/>
      </w:numPr>
      <w:pBdr>
        <w:bottom w:val="single" w:sz="8" w:space="1" w:color="auto"/>
      </w:pBdr>
      <w:spacing w:before="120" w:after="120"/>
      <w:outlineLvl w:val="0"/>
    </w:pPr>
    <w:rPr>
      <w:b/>
      <w:iCs/>
      <w:kern w:val="32"/>
      <w:sz w:val="36"/>
      <w:szCs w:val="32"/>
    </w:rPr>
  </w:style>
  <w:style w:type="paragraph" w:styleId="Heading2">
    <w:name w:val="heading 2"/>
    <w:basedOn w:val="Normal"/>
    <w:next w:val="Normal"/>
    <w:qFormat/>
    <w:rsid w:val="00CE28CA"/>
    <w:pPr>
      <w:keepNext/>
      <w:numPr>
        <w:ilvl w:val="1"/>
        <w:numId w:val="69"/>
      </w:numPr>
      <w:spacing w:before="240" w:after="120"/>
      <w:outlineLvl w:val="1"/>
    </w:pPr>
    <w:rPr>
      <w:b/>
      <w:sz w:val="32"/>
      <w:szCs w:val="28"/>
    </w:rPr>
  </w:style>
  <w:style w:type="paragraph" w:styleId="Heading3">
    <w:name w:val="heading 3"/>
    <w:basedOn w:val="Normal"/>
    <w:next w:val="Normal"/>
    <w:qFormat/>
    <w:rsid w:val="00CE28CA"/>
    <w:pPr>
      <w:keepNext/>
      <w:numPr>
        <w:ilvl w:val="2"/>
        <w:numId w:val="69"/>
      </w:numPr>
      <w:spacing w:after="120"/>
      <w:ind w:right="288"/>
      <w:outlineLvl w:val="2"/>
    </w:pPr>
    <w:rPr>
      <w:b/>
      <w:sz w:val="28"/>
      <w:szCs w:val="26"/>
    </w:rPr>
  </w:style>
  <w:style w:type="paragraph" w:styleId="Heading4">
    <w:name w:val="heading 4"/>
    <w:basedOn w:val="Normal"/>
    <w:next w:val="Normal"/>
    <w:link w:val="Heading4Char"/>
    <w:qFormat/>
    <w:rsid w:val="004F032B"/>
    <w:pPr>
      <w:keepNext/>
      <w:numPr>
        <w:ilvl w:val="3"/>
        <w:numId w:val="69"/>
      </w:numPr>
      <w:spacing w:after="60"/>
      <w:outlineLvl w:val="3"/>
    </w:pPr>
    <w:rPr>
      <w:b/>
      <w:sz w:val="26"/>
      <w:szCs w:val="28"/>
    </w:rPr>
  </w:style>
  <w:style w:type="paragraph" w:styleId="Heading5">
    <w:name w:val="heading 5"/>
    <w:basedOn w:val="Normal"/>
    <w:next w:val="Normal"/>
    <w:link w:val="Heading5Char"/>
    <w:unhideWhenUsed/>
    <w:qFormat/>
    <w:rsid w:val="005410E1"/>
    <w:pPr>
      <w:spacing w:after="60"/>
      <w:outlineLvl w:val="4"/>
    </w:pPr>
    <w:rPr>
      <w:b/>
      <w:bCs/>
      <w:i/>
      <w:iCs/>
      <w:szCs w:val="26"/>
    </w:rPr>
  </w:style>
  <w:style w:type="paragraph" w:styleId="Heading6">
    <w:name w:val="heading 6"/>
    <w:basedOn w:val="Normal"/>
    <w:next w:val="Normal"/>
    <w:link w:val="Heading6Char"/>
    <w:semiHidden/>
    <w:unhideWhenUsed/>
    <w:qFormat/>
    <w:rsid w:val="007751D3"/>
    <w:pPr>
      <w:spacing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7751D3"/>
    <w:pPr>
      <w:spacing w:after="60"/>
      <w:outlineLvl w:val="6"/>
    </w:pPr>
    <w:rPr>
      <w:rFonts w:ascii="Calibri" w:hAnsi="Calibri"/>
      <w:szCs w:val="24"/>
    </w:rPr>
  </w:style>
  <w:style w:type="paragraph" w:styleId="Heading8">
    <w:name w:val="heading 8"/>
    <w:basedOn w:val="Normal"/>
    <w:next w:val="Normal"/>
    <w:link w:val="Heading8Char"/>
    <w:semiHidden/>
    <w:unhideWhenUsed/>
    <w:qFormat/>
    <w:rsid w:val="007751D3"/>
    <w:pPr>
      <w:spacing w:after="60"/>
      <w:outlineLvl w:val="7"/>
    </w:pPr>
    <w:rPr>
      <w:rFonts w:ascii="Calibri" w:hAnsi="Calibri"/>
      <w:i/>
      <w:iCs/>
      <w:szCs w:val="24"/>
    </w:rPr>
  </w:style>
  <w:style w:type="paragraph" w:styleId="Heading9">
    <w:name w:val="heading 9"/>
    <w:basedOn w:val="Normal"/>
    <w:next w:val="Normal"/>
    <w:link w:val="Heading9Char"/>
    <w:semiHidden/>
    <w:unhideWhenUsed/>
    <w:qFormat/>
    <w:rsid w:val="007751D3"/>
    <w:pPr>
      <w:spacing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Pr>
      <w:rFonts w:ascii="Lucida Grande" w:hAnsi="Lucida Grande"/>
      <w:sz w:val="18"/>
      <w:szCs w:val="18"/>
    </w:rPr>
  </w:style>
  <w:style w:type="paragraph" w:styleId="TOC1">
    <w:name w:val="toc 1"/>
    <w:basedOn w:val="Normal"/>
    <w:next w:val="Normal"/>
    <w:autoRedefine/>
    <w:uiPriority w:val="39"/>
    <w:rsid w:val="007E4121"/>
    <w:pPr>
      <w:tabs>
        <w:tab w:val="right" w:leader="dot" w:pos="9350"/>
      </w:tabs>
      <w:spacing w:before="120" w:after="120"/>
    </w:pPr>
    <w:rPr>
      <w:b/>
      <w:bCs/>
      <w:caps/>
      <w:szCs w:val="24"/>
    </w:rPr>
  </w:style>
  <w:style w:type="paragraph" w:styleId="TOC2">
    <w:name w:val="toc 2"/>
    <w:basedOn w:val="Normal"/>
    <w:next w:val="Normal"/>
    <w:autoRedefine/>
    <w:uiPriority w:val="39"/>
    <w:rsid w:val="00A30BEA"/>
    <w:pPr>
      <w:tabs>
        <w:tab w:val="right" w:leader="dot" w:pos="9350"/>
      </w:tabs>
      <w:ind w:left="245"/>
    </w:pPr>
    <w:rPr>
      <w:smallCaps/>
      <w:szCs w:val="24"/>
    </w:rPr>
  </w:style>
  <w:style w:type="paragraph" w:styleId="TOC3">
    <w:name w:val="toc 3"/>
    <w:basedOn w:val="Normal"/>
    <w:next w:val="Normal"/>
    <w:autoRedefine/>
    <w:uiPriority w:val="39"/>
    <w:pPr>
      <w:ind w:left="480"/>
    </w:pPr>
    <w:rPr>
      <w:i/>
      <w:iCs/>
      <w:szCs w:val="24"/>
    </w:rPr>
  </w:style>
  <w:style w:type="paragraph" w:styleId="TOC4">
    <w:name w:val="toc 4"/>
    <w:basedOn w:val="Normal"/>
    <w:next w:val="Normal"/>
    <w:autoRedefine/>
    <w:uiPriority w:val="39"/>
    <w:pPr>
      <w:ind w:left="720"/>
    </w:pPr>
    <w:rPr>
      <w:szCs w:val="21"/>
    </w:rPr>
  </w:style>
  <w:style w:type="paragraph" w:styleId="TOC5">
    <w:name w:val="toc 5"/>
    <w:basedOn w:val="Normal"/>
    <w:next w:val="Normal"/>
    <w:autoRedefine/>
    <w:uiPriority w:val="39"/>
    <w:pPr>
      <w:ind w:left="960"/>
    </w:pPr>
    <w:rPr>
      <w:szCs w:val="21"/>
    </w:rPr>
  </w:style>
  <w:style w:type="paragraph" w:styleId="TOC6">
    <w:name w:val="toc 6"/>
    <w:basedOn w:val="Normal"/>
    <w:next w:val="Normal"/>
    <w:autoRedefine/>
    <w:uiPriority w:val="39"/>
    <w:pPr>
      <w:ind w:left="1200"/>
    </w:pPr>
    <w:rPr>
      <w:szCs w:val="21"/>
    </w:rPr>
  </w:style>
  <w:style w:type="paragraph" w:styleId="TOC7">
    <w:name w:val="toc 7"/>
    <w:basedOn w:val="Normal"/>
    <w:next w:val="Normal"/>
    <w:autoRedefine/>
    <w:uiPriority w:val="39"/>
    <w:pPr>
      <w:ind w:left="1440"/>
    </w:pPr>
    <w:rPr>
      <w:szCs w:val="21"/>
    </w:rPr>
  </w:style>
  <w:style w:type="paragraph" w:styleId="TOC8">
    <w:name w:val="toc 8"/>
    <w:basedOn w:val="Normal"/>
    <w:next w:val="Normal"/>
    <w:autoRedefine/>
    <w:uiPriority w:val="39"/>
    <w:pPr>
      <w:ind w:left="1680"/>
    </w:pPr>
    <w:rPr>
      <w:szCs w:val="21"/>
    </w:rPr>
  </w:style>
  <w:style w:type="paragraph" w:styleId="TOC9">
    <w:name w:val="toc 9"/>
    <w:basedOn w:val="Normal"/>
    <w:next w:val="Normal"/>
    <w:autoRedefine/>
    <w:uiPriority w:val="39"/>
    <w:pPr>
      <w:ind w:left="1920"/>
    </w:pPr>
    <w:rPr>
      <w:szCs w:val="21"/>
    </w:rPr>
  </w:style>
  <w:style w:type="paragraph" w:styleId="ListBullet">
    <w:name w:val="List Bullet"/>
    <w:basedOn w:val="Normal"/>
    <w:autoRedefine/>
    <w:rsid w:val="00B905BC"/>
    <w:pPr>
      <w:numPr>
        <w:numId w:val="17"/>
      </w:numPr>
      <w:spacing w:before="60"/>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EndnoteText">
    <w:name w:val="endnote text"/>
    <w:basedOn w:val="Normal"/>
    <w:semiHidden/>
    <w:rPr>
      <w:szCs w:val="24"/>
    </w:rPr>
  </w:style>
  <w:style w:type="character" w:styleId="EndnoteReference">
    <w:name w:val="endnote reference"/>
    <w:semiHidden/>
    <w:rPr>
      <w:vertAlign w:val="superscript"/>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Header">
    <w:name w:val="header"/>
    <w:basedOn w:val="Normal"/>
    <w:link w:val="HeaderChar"/>
    <w:uiPriority w:val="99"/>
    <w:pPr>
      <w:tabs>
        <w:tab w:val="center" w:pos="4320"/>
        <w:tab w:val="right" w:pos="8640"/>
      </w:tabs>
      <w:jc w:val="center"/>
    </w:pPr>
    <w:rPr>
      <w:b/>
      <w:bCs/>
      <w:caps/>
    </w:rPr>
  </w:style>
  <w:style w:type="paragraph" w:customStyle="1" w:styleId="Figure">
    <w:name w:val="Figure"/>
    <w:basedOn w:val="Normal"/>
    <w:pPr>
      <w:ind w:left="990" w:hanging="990"/>
      <w:jc w:val="center"/>
    </w:pPr>
  </w:style>
  <w:style w:type="paragraph" w:customStyle="1" w:styleId="Table">
    <w:name w:val="Table"/>
    <w:basedOn w:val="Normal"/>
    <w:pPr>
      <w:jc w:val="center"/>
    </w:pPr>
  </w:style>
  <w:style w:type="paragraph" w:styleId="Title">
    <w:name w:val="Title"/>
    <w:basedOn w:val="Normal"/>
    <w:qFormat/>
    <w:pPr>
      <w:jc w:val="center"/>
      <w:outlineLvl w:val="0"/>
    </w:pPr>
    <w:rPr>
      <w:b/>
      <w:kern w:val="28"/>
      <w:sz w:val="32"/>
      <w:szCs w:val="32"/>
    </w:rPr>
  </w:style>
  <w:style w:type="paragraph" w:styleId="TableofFigures">
    <w:name w:val="table of figures"/>
    <w:basedOn w:val="Normal"/>
    <w:next w:val="Normal"/>
    <w:uiPriority w:val="99"/>
    <w:pPr>
      <w:ind w:left="480" w:hanging="480"/>
    </w:pPr>
  </w:style>
  <w:style w:type="paragraph" w:customStyle="1" w:styleId="Text">
    <w:name w:val="Text"/>
    <w:basedOn w:val="Normal"/>
    <w:pPr>
      <w:widowControl w:val="0"/>
      <w:autoSpaceDE w:val="0"/>
      <w:autoSpaceDN w:val="0"/>
      <w:spacing w:line="252" w:lineRule="auto"/>
      <w:ind w:firstLine="202"/>
    </w:pPr>
    <w:rPr>
      <w:sz w:val="20"/>
    </w:rPr>
  </w:style>
  <w:style w:type="paragraph" w:customStyle="1" w:styleId="Equation">
    <w:name w:val="Equation"/>
    <w:basedOn w:val="Normal"/>
    <w:next w:val="Normal"/>
    <w:pPr>
      <w:widowControl w:val="0"/>
      <w:tabs>
        <w:tab w:val="right" w:pos="5040"/>
      </w:tabs>
      <w:autoSpaceDE w:val="0"/>
      <w:autoSpaceDN w:val="0"/>
      <w:spacing w:line="252" w:lineRule="auto"/>
    </w:pPr>
    <w:rPr>
      <w:sz w:val="20"/>
    </w:rPr>
  </w:style>
  <w:style w:type="paragraph" w:styleId="BodyTextIndent2">
    <w:name w:val="Body Text Indent 2"/>
    <w:basedOn w:val="Normal"/>
    <w:pPr>
      <w:ind w:left="360"/>
    </w:pPr>
    <w:rPr>
      <w:rFonts w:ascii="Arial" w:hAnsi="Arial" w:cs="Arial"/>
      <w:sz w:val="22"/>
      <w:szCs w:val="24"/>
    </w:rPr>
  </w:style>
  <w:style w:type="paragraph" w:customStyle="1" w:styleId="ListBulletJustified">
    <w:name w:val="List Bullet + Justified"/>
    <w:aliases w:val="First line:  0.25&quot;"/>
    <w:basedOn w:val="ListBullet"/>
    <w:rsid w:val="00B905BC"/>
    <w:pPr>
      <w:numPr>
        <w:numId w:val="0"/>
      </w:numPr>
      <w:ind w:firstLine="144"/>
    </w:pPr>
  </w:style>
  <w:style w:type="character" w:customStyle="1" w:styleId="FooterChar">
    <w:name w:val="Footer Char"/>
    <w:link w:val="Footer"/>
    <w:uiPriority w:val="99"/>
    <w:rsid w:val="00C64059"/>
    <w:rPr>
      <w:sz w:val="24"/>
    </w:rPr>
  </w:style>
  <w:style w:type="paragraph" w:styleId="NormalWeb">
    <w:name w:val="Normal (Web)"/>
    <w:basedOn w:val="Normal"/>
    <w:uiPriority w:val="99"/>
    <w:unhideWhenUsed/>
    <w:rsid w:val="00C64059"/>
    <w:pPr>
      <w:spacing w:before="100" w:beforeAutospacing="1" w:after="100" w:afterAutospacing="1"/>
    </w:pPr>
    <w:rPr>
      <w:szCs w:val="24"/>
    </w:rPr>
  </w:style>
  <w:style w:type="character" w:customStyle="1" w:styleId="apple-tab-span">
    <w:name w:val="apple-tab-span"/>
    <w:rsid w:val="00C64059"/>
  </w:style>
  <w:style w:type="character" w:customStyle="1" w:styleId="HeaderChar">
    <w:name w:val="Header Char"/>
    <w:link w:val="Header"/>
    <w:uiPriority w:val="99"/>
    <w:rsid w:val="00930525"/>
    <w:rPr>
      <w:b/>
      <w:bCs/>
      <w:caps/>
      <w:sz w:val="24"/>
    </w:rPr>
  </w:style>
  <w:style w:type="character" w:customStyle="1" w:styleId="Heading5Char">
    <w:name w:val="Heading 5 Char"/>
    <w:link w:val="Heading5"/>
    <w:rsid w:val="005410E1"/>
    <w:rPr>
      <w:b/>
      <w:bCs/>
      <w:i/>
      <w:iCs/>
      <w:sz w:val="24"/>
      <w:szCs w:val="26"/>
    </w:rPr>
  </w:style>
  <w:style w:type="character" w:customStyle="1" w:styleId="Heading6Char">
    <w:name w:val="Heading 6 Char"/>
    <w:link w:val="Heading6"/>
    <w:semiHidden/>
    <w:rsid w:val="007751D3"/>
    <w:rPr>
      <w:rFonts w:ascii="Calibri" w:eastAsia="Times New Roman" w:hAnsi="Calibri" w:cs="Times New Roman"/>
      <w:b/>
      <w:bCs/>
      <w:sz w:val="22"/>
      <w:szCs w:val="22"/>
    </w:rPr>
  </w:style>
  <w:style w:type="character" w:customStyle="1" w:styleId="Heading7Char">
    <w:name w:val="Heading 7 Char"/>
    <w:link w:val="Heading7"/>
    <w:semiHidden/>
    <w:rsid w:val="007751D3"/>
    <w:rPr>
      <w:rFonts w:ascii="Calibri" w:eastAsia="Times New Roman" w:hAnsi="Calibri" w:cs="Times New Roman"/>
      <w:sz w:val="24"/>
      <w:szCs w:val="24"/>
    </w:rPr>
  </w:style>
  <w:style w:type="character" w:customStyle="1" w:styleId="Heading8Char">
    <w:name w:val="Heading 8 Char"/>
    <w:link w:val="Heading8"/>
    <w:semiHidden/>
    <w:rsid w:val="007751D3"/>
    <w:rPr>
      <w:rFonts w:ascii="Calibri" w:eastAsia="Times New Roman" w:hAnsi="Calibri" w:cs="Times New Roman"/>
      <w:i/>
      <w:iCs/>
      <w:sz w:val="24"/>
      <w:szCs w:val="24"/>
    </w:rPr>
  </w:style>
  <w:style w:type="character" w:customStyle="1" w:styleId="Heading9Char">
    <w:name w:val="Heading 9 Char"/>
    <w:link w:val="Heading9"/>
    <w:semiHidden/>
    <w:rsid w:val="007751D3"/>
    <w:rPr>
      <w:rFonts w:ascii="Calibri Light" w:eastAsia="Times New Roman" w:hAnsi="Calibri Light" w:cs="Times New Roman"/>
      <w:sz w:val="22"/>
      <w:szCs w:val="22"/>
    </w:rPr>
  </w:style>
  <w:style w:type="character" w:styleId="LineNumber">
    <w:name w:val="line number"/>
    <w:rsid w:val="007751D3"/>
  </w:style>
  <w:style w:type="paragraph" w:styleId="TOCHeading">
    <w:name w:val="TOC Heading"/>
    <w:basedOn w:val="Heading1"/>
    <w:next w:val="Normal"/>
    <w:uiPriority w:val="39"/>
    <w:unhideWhenUsed/>
    <w:qFormat/>
    <w:rsid w:val="00DF6EF9"/>
    <w:pPr>
      <w:keepLines/>
      <w:numPr>
        <w:numId w:val="0"/>
      </w:numPr>
      <w:spacing w:before="240" w:after="0" w:line="259" w:lineRule="auto"/>
      <w:outlineLvl w:val="9"/>
    </w:pPr>
    <w:rPr>
      <w:rFonts w:ascii="Calibri Light" w:hAnsi="Calibri Light"/>
      <w:b w:val="0"/>
      <w:iCs w:val="0"/>
      <w:color w:val="2E74B5"/>
      <w:kern w:val="0"/>
    </w:rPr>
  </w:style>
  <w:style w:type="character" w:styleId="Strong">
    <w:name w:val="Strong"/>
    <w:basedOn w:val="DefaultParagraphFont"/>
    <w:qFormat/>
    <w:rsid w:val="00C833C2"/>
    <w:rPr>
      <w:b/>
      <w:bCs/>
    </w:rPr>
  </w:style>
  <w:style w:type="character" w:styleId="PlaceholderText">
    <w:name w:val="Placeholder Text"/>
    <w:basedOn w:val="DefaultParagraphFont"/>
    <w:uiPriority w:val="99"/>
    <w:unhideWhenUsed/>
    <w:rsid w:val="00DD47F0"/>
    <w:rPr>
      <w:color w:val="808080"/>
    </w:rPr>
  </w:style>
  <w:style w:type="table" w:styleId="TableGrid">
    <w:name w:val="Table Grid"/>
    <w:basedOn w:val="TableNormal"/>
    <w:rsid w:val="00BF7E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3">
    <w:name w:val="Grid Table 4 Accent 3"/>
    <w:basedOn w:val="TableNormal"/>
    <w:uiPriority w:val="49"/>
    <w:rsid w:val="00BF7E39"/>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
    <w:name w:val="Grid Table 1 Light"/>
    <w:basedOn w:val="TableNormal"/>
    <w:uiPriority w:val="33"/>
    <w:qFormat/>
    <w:rsid w:val="00BF7E39"/>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nhideWhenUsed/>
    <w:qFormat/>
    <w:rsid w:val="00D123F2"/>
    <w:pPr>
      <w:spacing w:after="200"/>
      <w:jc w:val="center"/>
    </w:pPr>
    <w:rPr>
      <w:iCs/>
      <w:szCs w:val="18"/>
    </w:rPr>
  </w:style>
  <w:style w:type="paragraph" w:styleId="ListParagraph">
    <w:name w:val="List Paragraph"/>
    <w:basedOn w:val="Normal"/>
    <w:uiPriority w:val="72"/>
    <w:qFormat/>
    <w:rsid w:val="00DE5E10"/>
    <w:pPr>
      <w:ind w:left="720"/>
      <w:contextualSpacing/>
    </w:pPr>
  </w:style>
  <w:style w:type="table" w:styleId="GridTable6Colorful-Accent3">
    <w:name w:val="Grid Table 6 Colorful Accent 3"/>
    <w:basedOn w:val="TableNormal"/>
    <w:uiPriority w:val="51"/>
    <w:rsid w:val="003651CC"/>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4Char">
    <w:name w:val="Heading 4 Char"/>
    <w:basedOn w:val="DefaultParagraphFont"/>
    <w:link w:val="Heading4"/>
    <w:rsid w:val="004F032B"/>
    <w:rPr>
      <w:b/>
      <w:sz w:val="26"/>
      <w:szCs w:val="28"/>
    </w:rPr>
  </w:style>
  <w:style w:type="character" w:styleId="CommentReference">
    <w:name w:val="annotation reference"/>
    <w:basedOn w:val="DefaultParagraphFont"/>
    <w:rsid w:val="005463B3"/>
    <w:rPr>
      <w:sz w:val="16"/>
      <w:szCs w:val="16"/>
    </w:rPr>
  </w:style>
  <w:style w:type="paragraph" w:styleId="CommentText">
    <w:name w:val="annotation text"/>
    <w:basedOn w:val="Normal"/>
    <w:link w:val="CommentTextChar"/>
    <w:rsid w:val="005463B3"/>
    <w:rPr>
      <w:sz w:val="20"/>
    </w:rPr>
  </w:style>
  <w:style w:type="character" w:customStyle="1" w:styleId="CommentTextChar">
    <w:name w:val="Comment Text Char"/>
    <w:basedOn w:val="DefaultParagraphFont"/>
    <w:link w:val="CommentText"/>
    <w:rsid w:val="005463B3"/>
  </w:style>
  <w:style w:type="paragraph" w:styleId="CommentSubject">
    <w:name w:val="annotation subject"/>
    <w:basedOn w:val="CommentText"/>
    <w:next w:val="CommentText"/>
    <w:link w:val="CommentSubjectChar"/>
    <w:rsid w:val="005463B3"/>
    <w:rPr>
      <w:b/>
      <w:bCs/>
    </w:rPr>
  </w:style>
  <w:style w:type="character" w:customStyle="1" w:styleId="CommentSubjectChar">
    <w:name w:val="Comment Subject Char"/>
    <w:basedOn w:val="CommentTextChar"/>
    <w:link w:val="CommentSubject"/>
    <w:rsid w:val="005463B3"/>
    <w:rPr>
      <w:b/>
      <w:bCs/>
    </w:rPr>
  </w:style>
  <w:style w:type="paragraph" w:styleId="Subtitle">
    <w:name w:val="Subtitle"/>
    <w:basedOn w:val="Normal"/>
    <w:next w:val="Normal"/>
    <w:link w:val="SubtitleChar"/>
    <w:qFormat/>
    <w:rsid w:val="00405F7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405F76"/>
    <w:rPr>
      <w:rFonts w:asciiTheme="minorHAnsi" w:eastAsiaTheme="minorEastAsia" w:hAnsiTheme="minorHAnsi" w:cstheme="minorBidi"/>
      <w:color w:val="5A5A5A" w:themeColor="text1" w:themeTint="A5"/>
      <w:spacing w:val="15"/>
      <w:sz w:val="22"/>
      <w:szCs w:val="22"/>
    </w:rPr>
  </w:style>
  <w:style w:type="paragraph" w:styleId="NoSpacing">
    <w:name w:val="No Spacing"/>
    <w:uiPriority w:val="1"/>
    <w:qFormat/>
    <w:rsid w:val="007B0B7A"/>
    <w:pPr>
      <w:jc w:val="both"/>
    </w:pPr>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066444">
      <w:bodyDiv w:val="1"/>
      <w:marLeft w:val="0"/>
      <w:marRight w:val="0"/>
      <w:marTop w:val="0"/>
      <w:marBottom w:val="0"/>
      <w:divBdr>
        <w:top w:val="none" w:sz="0" w:space="0" w:color="auto"/>
        <w:left w:val="none" w:sz="0" w:space="0" w:color="auto"/>
        <w:bottom w:val="none" w:sz="0" w:space="0" w:color="auto"/>
        <w:right w:val="none" w:sz="0" w:space="0" w:color="auto"/>
      </w:divBdr>
    </w:div>
    <w:div w:id="443883959">
      <w:bodyDiv w:val="1"/>
      <w:marLeft w:val="0"/>
      <w:marRight w:val="0"/>
      <w:marTop w:val="0"/>
      <w:marBottom w:val="0"/>
      <w:divBdr>
        <w:top w:val="none" w:sz="0" w:space="0" w:color="auto"/>
        <w:left w:val="none" w:sz="0" w:space="0" w:color="auto"/>
        <w:bottom w:val="none" w:sz="0" w:space="0" w:color="auto"/>
        <w:right w:val="none" w:sz="0" w:space="0" w:color="auto"/>
      </w:divBdr>
      <w:divsChild>
        <w:div w:id="515191108">
          <w:marLeft w:val="0"/>
          <w:marRight w:val="0"/>
          <w:marTop w:val="0"/>
          <w:marBottom w:val="0"/>
          <w:divBdr>
            <w:top w:val="none" w:sz="0" w:space="0" w:color="auto"/>
            <w:left w:val="none" w:sz="0" w:space="0" w:color="auto"/>
            <w:bottom w:val="none" w:sz="0" w:space="0" w:color="auto"/>
            <w:right w:val="none" w:sz="0" w:space="0" w:color="auto"/>
          </w:divBdr>
        </w:div>
      </w:divsChild>
    </w:div>
    <w:div w:id="491407251">
      <w:bodyDiv w:val="1"/>
      <w:marLeft w:val="0"/>
      <w:marRight w:val="0"/>
      <w:marTop w:val="0"/>
      <w:marBottom w:val="0"/>
      <w:divBdr>
        <w:top w:val="none" w:sz="0" w:space="0" w:color="auto"/>
        <w:left w:val="none" w:sz="0" w:space="0" w:color="auto"/>
        <w:bottom w:val="none" w:sz="0" w:space="0" w:color="auto"/>
        <w:right w:val="none" w:sz="0" w:space="0" w:color="auto"/>
      </w:divBdr>
    </w:div>
    <w:div w:id="554588496">
      <w:bodyDiv w:val="1"/>
      <w:marLeft w:val="0"/>
      <w:marRight w:val="0"/>
      <w:marTop w:val="0"/>
      <w:marBottom w:val="0"/>
      <w:divBdr>
        <w:top w:val="none" w:sz="0" w:space="0" w:color="auto"/>
        <w:left w:val="none" w:sz="0" w:space="0" w:color="auto"/>
        <w:bottom w:val="none" w:sz="0" w:space="0" w:color="auto"/>
        <w:right w:val="none" w:sz="0" w:space="0" w:color="auto"/>
      </w:divBdr>
    </w:div>
    <w:div w:id="637566658">
      <w:bodyDiv w:val="1"/>
      <w:marLeft w:val="0"/>
      <w:marRight w:val="0"/>
      <w:marTop w:val="0"/>
      <w:marBottom w:val="0"/>
      <w:divBdr>
        <w:top w:val="none" w:sz="0" w:space="0" w:color="auto"/>
        <w:left w:val="none" w:sz="0" w:space="0" w:color="auto"/>
        <w:bottom w:val="none" w:sz="0" w:space="0" w:color="auto"/>
        <w:right w:val="none" w:sz="0" w:space="0" w:color="auto"/>
      </w:divBdr>
      <w:divsChild>
        <w:div w:id="2112240522">
          <w:marLeft w:val="0"/>
          <w:marRight w:val="0"/>
          <w:marTop w:val="0"/>
          <w:marBottom w:val="0"/>
          <w:divBdr>
            <w:top w:val="none" w:sz="0" w:space="0" w:color="auto"/>
            <w:left w:val="none" w:sz="0" w:space="0" w:color="auto"/>
            <w:bottom w:val="none" w:sz="0" w:space="0" w:color="auto"/>
            <w:right w:val="none" w:sz="0" w:space="0" w:color="auto"/>
          </w:divBdr>
        </w:div>
      </w:divsChild>
    </w:div>
    <w:div w:id="653921233">
      <w:bodyDiv w:val="1"/>
      <w:marLeft w:val="0"/>
      <w:marRight w:val="0"/>
      <w:marTop w:val="0"/>
      <w:marBottom w:val="0"/>
      <w:divBdr>
        <w:top w:val="none" w:sz="0" w:space="0" w:color="auto"/>
        <w:left w:val="none" w:sz="0" w:space="0" w:color="auto"/>
        <w:bottom w:val="none" w:sz="0" w:space="0" w:color="auto"/>
        <w:right w:val="none" w:sz="0" w:space="0" w:color="auto"/>
      </w:divBdr>
      <w:divsChild>
        <w:div w:id="765469069">
          <w:marLeft w:val="0"/>
          <w:marRight w:val="0"/>
          <w:marTop w:val="0"/>
          <w:marBottom w:val="0"/>
          <w:divBdr>
            <w:top w:val="none" w:sz="0" w:space="0" w:color="auto"/>
            <w:left w:val="none" w:sz="0" w:space="0" w:color="auto"/>
            <w:bottom w:val="none" w:sz="0" w:space="0" w:color="auto"/>
            <w:right w:val="none" w:sz="0" w:space="0" w:color="auto"/>
          </w:divBdr>
        </w:div>
      </w:divsChild>
    </w:div>
    <w:div w:id="654720589">
      <w:bodyDiv w:val="1"/>
      <w:marLeft w:val="0"/>
      <w:marRight w:val="0"/>
      <w:marTop w:val="0"/>
      <w:marBottom w:val="0"/>
      <w:divBdr>
        <w:top w:val="none" w:sz="0" w:space="0" w:color="auto"/>
        <w:left w:val="none" w:sz="0" w:space="0" w:color="auto"/>
        <w:bottom w:val="none" w:sz="0" w:space="0" w:color="auto"/>
        <w:right w:val="none" w:sz="0" w:space="0" w:color="auto"/>
      </w:divBdr>
    </w:div>
    <w:div w:id="669258802">
      <w:bodyDiv w:val="1"/>
      <w:marLeft w:val="0"/>
      <w:marRight w:val="0"/>
      <w:marTop w:val="0"/>
      <w:marBottom w:val="0"/>
      <w:divBdr>
        <w:top w:val="none" w:sz="0" w:space="0" w:color="auto"/>
        <w:left w:val="none" w:sz="0" w:space="0" w:color="auto"/>
        <w:bottom w:val="none" w:sz="0" w:space="0" w:color="auto"/>
        <w:right w:val="none" w:sz="0" w:space="0" w:color="auto"/>
      </w:divBdr>
    </w:div>
    <w:div w:id="696929045">
      <w:bodyDiv w:val="1"/>
      <w:marLeft w:val="0"/>
      <w:marRight w:val="0"/>
      <w:marTop w:val="0"/>
      <w:marBottom w:val="0"/>
      <w:divBdr>
        <w:top w:val="none" w:sz="0" w:space="0" w:color="auto"/>
        <w:left w:val="none" w:sz="0" w:space="0" w:color="auto"/>
        <w:bottom w:val="none" w:sz="0" w:space="0" w:color="auto"/>
        <w:right w:val="none" w:sz="0" w:space="0" w:color="auto"/>
      </w:divBdr>
      <w:divsChild>
        <w:div w:id="616720285">
          <w:marLeft w:val="0"/>
          <w:marRight w:val="0"/>
          <w:marTop w:val="0"/>
          <w:marBottom w:val="0"/>
          <w:divBdr>
            <w:top w:val="none" w:sz="0" w:space="0" w:color="auto"/>
            <w:left w:val="none" w:sz="0" w:space="0" w:color="auto"/>
            <w:bottom w:val="none" w:sz="0" w:space="0" w:color="auto"/>
            <w:right w:val="none" w:sz="0" w:space="0" w:color="auto"/>
          </w:divBdr>
        </w:div>
      </w:divsChild>
    </w:div>
    <w:div w:id="706030872">
      <w:bodyDiv w:val="1"/>
      <w:marLeft w:val="0"/>
      <w:marRight w:val="0"/>
      <w:marTop w:val="0"/>
      <w:marBottom w:val="0"/>
      <w:divBdr>
        <w:top w:val="none" w:sz="0" w:space="0" w:color="auto"/>
        <w:left w:val="none" w:sz="0" w:space="0" w:color="auto"/>
        <w:bottom w:val="none" w:sz="0" w:space="0" w:color="auto"/>
        <w:right w:val="none" w:sz="0" w:space="0" w:color="auto"/>
      </w:divBdr>
      <w:divsChild>
        <w:div w:id="1870534328">
          <w:marLeft w:val="0"/>
          <w:marRight w:val="0"/>
          <w:marTop w:val="0"/>
          <w:marBottom w:val="0"/>
          <w:divBdr>
            <w:top w:val="none" w:sz="0" w:space="0" w:color="auto"/>
            <w:left w:val="none" w:sz="0" w:space="0" w:color="auto"/>
            <w:bottom w:val="none" w:sz="0" w:space="0" w:color="auto"/>
            <w:right w:val="none" w:sz="0" w:space="0" w:color="auto"/>
          </w:divBdr>
        </w:div>
      </w:divsChild>
    </w:div>
    <w:div w:id="707873262">
      <w:bodyDiv w:val="1"/>
      <w:marLeft w:val="0"/>
      <w:marRight w:val="0"/>
      <w:marTop w:val="0"/>
      <w:marBottom w:val="0"/>
      <w:divBdr>
        <w:top w:val="none" w:sz="0" w:space="0" w:color="auto"/>
        <w:left w:val="none" w:sz="0" w:space="0" w:color="auto"/>
        <w:bottom w:val="none" w:sz="0" w:space="0" w:color="auto"/>
        <w:right w:val="none" w:sz="0" w:space="0" w:color="auto"/>
      </w:divBdr>
    </w:div>
    <w:div w:id="794719978">
      <w:bodyDiv w:val="1"/>
      <w:marLeft w:val="0"/>
      <w:marRight w:val="0"/>
      <w:marTop w:val="0"/>
      <w:marBottom w:val="0"/>
      <w:divBdr>
        <w:top w:val="none" w:sz="0" w:space="0" w:color="auto"/>
        <w:left w:val="none" w:sz="0" w:space="0" w:color="auto"/>
        <w:bottom w:val="none" w:sz="0" w:space="0" w:color="auto"/>
        <w:right w:val="none" w:sz="0" w:space="0" w:color="auto"/>
      </w:divBdr>
    </w:div>
    <w:div w:id="831993257">
      <w:bodyDiv w:val="1"/>
      <w:marLeft w:val="0"/>
      <w:marRight w:val="0"/>
      <w:marTop w:val="0"/>
      <w:marBottom w:val="0"/>
      <w:divBdr>
        <w:top w:val="none" w:sz="0" w:space="0" w:color="auto"/>
        <w:left w:val="none" w:sz="0" w:space="0" w:color="auto"/>
        <w:bottom w:val="none" w:sz="0" w:space="0" w:color="auto"/>
        <w:right w:val="none" w:sz="0" w:space="0" w:color="auto"/>
      </w:divBdr>
      <w:divsChild>
        <w:div w:id="2078700396">
          <w:marLeft w:val="0"/>
          <w:marRight w:val="0"/>
          <w:marTop w:val="0"/>
          <w:marBottom w:val="0"/>
          <w:divBdr>
            <w:top w:val="none" w:sz="0" w:space="0" w:color="auto"/>
            <w:left w:val="none" w:sz="0" w:space="0" w:color="auto"/>
            <w:bottom w:val="none" w:sz="0" w:space="0" w:color="auto"/>
            <w:right w:val="none" w:sz="0" w:space="0" w:color="auto"/>
          </w:divBdr>
        </w:div>
      </w:divsChild>
    </w:div>
    <w:div w:id="850027452">
      <w:bodyDiv w:val="1"/>
      <w:marLeft w:val="0"/>
      <w:marRight w:val="0"/>
      <w:marTop w:val="0"/>
      <w:marBottom w:val="0"/>
      <w:divBdr>
        <w:top w:val="none" w:sz="0" w:space="0" w:color="auto"/>
        <w:left w:val="none" w:sz="0" w:space="0" w:color="auto"/>
        <w:bottom w:val="none" w:sz="0" w:space="0" w:color="auto"/>
        <w:right w:val="none" w:sz="0" w:space="0" w:color="auto"/>
      </w:divBdr>
      <w:divsChild>
        <w:div w:id="695034665">
          <w:marLeft w:val="0"/>
          <w:marRight w:val="0"/>
          <w:marTop w:val="0"/>
          <w:marBottom w:val="0"/>
          <w:divBdr>
            <w:top w:val="none" w:sz="0" w:space="0" w:color="auto"/>
            <w:left w:val="none" w:sz="0" w:space="0" w:color="auto"/>
            <w:bottom w:val="none" w:sz="0" w:space="0" w:color="auto"/>
            <w:right w:val="none" w:sz="0" w:space="0" w:color="auto"/>
          </w:divBdr>
        </w:div>
      </w:divsChild>
    </w:div>
    <w:div w:id="886912290">
      <w:bodyDiv w:val="1"/>
      <w:marLeft w:val="0"/>
      <w:marRight w:val="0"/>
      <w:marTop w:val="0"/>
      <w:marBottom w:val="0"/>
      <w:divBdr>
        <w:top w:val="none" w:sz="0" w:space="0" w:color="auto"/>
        <w:left w:val="none" w:sz="0" w:space="0" w:color="auto"/>
        <w:bottom w:val="none" w:sz="0" w:space="0" w:color="auto"/>
        <w:right w:val="none" w:sz="0" w:space="0" w:color="auto"/>
      </w:divBdr>
    </w:div>
    <w:div w:id="1056471722">
      <w:bodyDiv w:val="1"/>
      <w:marLeft w:val="0"/>
      <w:marRight w:val="0"/>
      <w:marTop w:val="0"/>
      <w:marBottom w:val="0"/>
      <w:divBdr>
        <w:top w:val="none" w:sz="0" w:space="0" w:color="auto"/>
        <w:left w:val="none" w:sz="0" w:space="0" w:color="auto"/>
        <w:bottom w:val="none" w:sz="0" w:space="0" w:color="auto"/>
        <w:right w:val="none" w:sz="0" w:space="0" w:color="auto"/>
      </w:divBdr>
    </w:div>
    <w:div w:id="1119759483">
      <w:bodyDiv w:val="1"/>
      <w:marLeft w:val="0"/>
      <w:marRight w:val="0"/>
      <w:marTop w:val="0"/>
      <w:marBottom w:val="0"/>
      <w:divBdr>
        <w:top w:val="none" w:sz="0" w:space="0" w:color="auto"/>
        <w:left w:val="none" w:sz="0" w:space="0" w:color="auto"/>
        <w:bottom w:val="none" w:sz="0" w:space="0" w:color="auto"/>
        <w:right w:val="none" w:sz="0" w:space="0" w:color="auto"/>
      </w:divBdr>
      <w:divsChild>
        <w:div w:id="1648634184">
          <w:marLeft w:val="0"/>
          <w:marRight w:val="0"/>
          <w:marTop w:val="0"/>
          <w:marBottom w:val="0"/>
          <w:divBdr>
            <w:top w:val="none" w:sz="0" w:space="0" w:color="auto"/>
            <w:left w:val="none" w:sz="0" w:space="0" w:color="auto"/>
            <w:bottom w:val="none" w:sz="0" w:space="0" w:color="auto"/>
            <w:right w:val="none" w:sz="0" w:space="0" w:color="auto"/>
          </w:divBdr>
        </w:div>
      </w:divsChild>
    </w:div>
    <w:div w:id="1147623406">
      <w:bodyDiv w:val="1"/>
      <w:marLeft w:val="0"/>
      <w:marRight w:val="0"/>
      <w:marTop w:val="0"/>
      <w:marBottom w:val="0"/>
      <w:divBdr>
        <w:top w:val="none" w:sz="0" w:space="0" w:color="auto"/>
        <w:left w:val="none" w:sz="0" w:space="0" w:color="auto"/>
        <w:bottom w:val="none" w:sz="0" w:space="0" w:color="auto"/>
        <w:right w:val="none" w:sz="0" w:space="0" w:color="auto"/>
      </w:divBdr>
    </w:div>
    <w:div w:id="1269696074">
      <w:bodyDiv w:val="1"/>
      <w:marLeft w:val="0"/>
      <w:marRight w:val="0"/>
      <w:marTop w:val="0"/>
      <w:marBottom w:val="0"/>
      <w:divBdr>
        <w:top w:val="none" w:sz="0" w:space="0" w:color="auto"/>
        <w:left w:val="none" w:sz="0" w:space="0" w:color="auto"/>
        <w:bottom w:val="none" w:sz="0" w:space="0" w:color="auto"/>
        <w:right w:val="none" w:sz="0" w:space="0" w:color="auto"/>
      </w:divBdr>
    </w:div>
    <w:div w:id="1275361467">
      <w:bodyDiv w:val="1"/>
      <w:marLeft w:val="0"/>
      <w:marRight w:val="0"/>
      <w:marTop w:val="0"/>
      <w:marBottom w:val="0"/>
      <w:divBdr>
        <w:top w:val="none" w:sz="0" w:space="0" w:color="auto"/>
        <w:left w:val="none" w:sz="0" w:space="0" w:color="auto"/>
        <w:bottom w:val="none" w:sz="0" w:space="0" w:color="auto"/>
        <w:right w:val="none" w:sz="0" w:space="0" w:color="auto"/>
      </w:divBdr>
    </w:div>
    <w:div w:id="1438327917">
      <w:bodyDiv w:val="1"/>
      <w:marLeft w:val="0"/>
      <w:marRight w:val="0"/>
      <w:marTop w:val="0"/>
      <w:marBottom w:val="0"/>
      <w:divBdr>
        <w:top w:val="none" w:sz="0" w:space="0" w:color="auto"/>
        <w:left w:val="none" w:sz="0" w:space="0" w:color="auto"/>
        <w:bottom w:val="none" w:sz="0" w:space="0" w:color="auto"/>
        <w:right w:val="none" w:sz="0" w:space="0" w:color="auto"/>
      </w:divBdr>
      <w:divsChild>
        <w:div w:id="285743745">
          <w:marLeft w:val="0"/>
          <w:marRight w:val="0"/>
          <w:marTop w:val="0"/>
          <w:marBottom w:val="0"/>
          <w:divBdr>
            <w:top w:val="none" w:sz="0" w:space="0" w:color="auto"/>
            <w:left w:val="none" w:sz="0" w:space="0" w:color="auto"/>
            <w:bottom w:val="none" w:sz="0" w:space="0" w:color="auto"/>
            <w:right w:val="none" w:sz="0" w:space="0" w:color="auto"/>
          </w:divBdr>
        </w:div>
      </w:divsChild>
    </w:div>
    <w:div w:id="1494028998">
      <w:bodyDiv w:val="1"/>
      <w:marLeft w:val="0"/>
      <w:marRight w:val="0"/>
      <w:marTop w:val="0"/>
      <w:marBottom w:val="0"/>
      <w:divBdr>
        <w:top w:val="none" w:sz="0" w:space="0" w:color="auto"/>
        <w:left w:val="none" w:sz="0" w:space="0" w:color="auto"/>
        <w:bottom w:val="none" w:sz="0" w:space="0" w:color="auto"/>
        <w:right w:val="none" w:sz="0" w:space="0" w:color="auto"/>
      </w:divBdr>
    </w:div>
    <w:div w:id="1610156995">
      <w:bodyDiv w:val="1"/>
      <w:marLeft w:val="0"/>
      <w:marRight w:val="0"/>
      <w:marTop w:val="0"/>
      <w:marBottom w:val="0"/>
      <w:divBdr>
        <w:top w:val="none" w:sz="0" w:space="0" w:color="auto"/>
        <w:left w:val="none" w:sz="0" w:space="0" w:color="auto"/>
        <w:bottom w:val="none" w:sz="0" w:space="0" w:color="auto"/>
        <w:right w:val="none" w:sz="0" w:space="0" w:color="auto"/>
      </w:divBdr>
    </w:div>
    <w:div w:id="1626034393">
      <w:bodyDiv w:val="1"/>
      <w:marLeft w:val="0"/>
      <w:marRight w:val="0"/>
      <w:marTop w:val="0"/>
      <w:marBottom w:val="0"/>
      <w:divBdr>
        <w:top w:val="none" w:sz="0" w:space="0" w:color="auto"/>
        <w:left w:val="none" w:sz="0" w:space="0" w:color="auto"/>
        <w:bottom w:val="none" w:sz="0" w:space="0" w:color="auto"/>
        <w:right w:val="none" w:sz="0" w:space="0" w:color="auto"/>
      </w:divBdr>
    </w:div>
    <w:div w:id="1698654978">
      <w:bodyDiv w:val="1"/>
      <w:marLeft w:val="0"/>
      <w:marRight w:val="0"/>
      <w:marTop w:val="0"/>
      <w:marBottom w:val="0"/>
      <w:divBdr>
        <w:top w:val="none" w:sz="0" w:space="0" w:color="auto"/>
        <w:left w:val="none" w:sz="0" w:space="0" w:color="auto"/>
        <w:bottom w:val="none" w:sz="0" w:space="0" w:color="auto"/>
        <w:right w:val="none" w:sz="0" w:space="0" w:color="auto"/>
      </w:divBdr>
    </w:div>
    <w:div w:id="1712995352">
      <w:bodyDiv w:val="1"/>
      <w:marLeft w:val="0"/>
      <w:marRight w:val="0"/>
      <w:marTop w:val="0"/>
      <w:marBottom w:val="0"/>
      <w:divBdr>
        <w:top w:val="none" w:sz="0" w:space="0" w:color="auto"/>
        <w:left w:val="none" w:sz="0" w:space="0" w:color="auto"/>
        <w:bottom w:val="none" w:sz="0" w:space="0" w:color="auto"/>
        <w:right w:val="none" w:sz="0" w:space="0" w:color="auto"/>
      </w:divBdr>
    </w:div>
    <w:div w:id="20623580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 Id="rId11" Type="http://schemas.openxmlformats.org/officeDocument/2006/relationships/image" Target="media/image1.png"/><Relationship Id="rId12" Type="http://schemas.openxmlformats.org/officeDocument/2006/relationships/image" Target="media/image2.emf"/><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image" Target="media/image3.png"/><Relationship Id="rId16" Type="http://schemas.openxmlformats.org/officeDocument/2006/relationships/footer" Target="footer5.xm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microsoft.com/office/2007/relationships/hdphoto" Target="media/hdphoto1.wdp"/><Relationship Id="rId39" Type="http://schemas.openxmlformats.org/officeDocument/2006/relationships/image" Target="media/image25.png"/><Relationship Id="rId50" Type="http://schemas.openxmlformats.org/officeDocument/2006/relationships/image" Target="media/image36.jpg"/><Relationship Id="rId51" Type="http://schemas.openxmlformats.org/officeDocument/2006/relationships/image" Target="media/image37.jpg"/><Relationship Id="rId52" Type="http://schemas.openxmlformats.org/officeDocument/2006/relationships/image" Target="media/image38.jpg"/><Relationship Id="rId53" Type="http://schemas.openxmlformats.org/officeDocument/2006/relationships/image" Target="media/image39.jpg"/><Relationship Id="rId54" Type="http://schemas.openxmlformats.org/officeDocument/2006/relationships/image" Target="media/image40.jpg"/><Relationship Id="rId55" Type="http://schemas.openxmlformats.org/officeDocument/2006/relationships/footer" Target="footer6.xml"/><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footer" Target="footer7.xml"/><Relationship Id="rId59" Type="http://schemas.openxmlformats.org/officeDocument/2006/relationships/image" Target="media/image43.png"/><Relationship Id="rId70" Type="http://schemas.openxmlformats.org/officeDocument/2006/relationships/hyperlink" Target="http://support.robotis.com/en/software/dynamixel_sdk/usb2dynamixel/linux/gcc.htm" TargetMode="External"/><Relationship Id="rId71" Type="http://schemas.openxmlformats.org/officeDocument/2006/relationships/hyperlink" Target="http://support.robotis.com/en/software/dynamixel_sdk/api_reference.htm" TargetMode="External"/><Relationship Id="rId72" Type="http://schemas.openxmlformats.org/officeDocument/2006/relationships/image" Target="media/image49.png"/><Relationship Id="rId73" Type="http://schemas.openxmlformats.org/officeDocument/2006/relationships/hyperlink" Target="https://github.com/derekmolloy/boneCV" TargetMode="External"/><Relationship Id="rId74" Type="http://schemas.openxmlformats.org/officeDocument/2006/relationships/image" Target="media/image50.emf"/><Relationship Id="rId75" Type="http://schemas.openxmlformats.org/officeDocument/2006/relationships/hyperlink" Target="https://github.com/derekmolloy/exploringBB/blob/master/chp06/pwm/PWM.h" TargetMode="External"/><Relationship Id="rId76" Type="http://schemas.openxmlformats.org/officeDocument/2006/relationships/image" Target="media/image51.emf"/><Relationship Id="rId77" Type="http://schemas.openxmlformats.org/officeDocument/2006/relationships/image" Target="media/image52.emf"/><Relationship Id="rId78" Type="http://schemas.openxmlformats.org/officeDocument/2006/relationships/image" Target="media/image53.emf"/><Relationship Id="rId79" Type="http://schemas.openxmlformats.org/officeDocument/2006/relationships/image" Target="media/image54.emf"/><Relationship Id="rId90" Type="http://schemas.openxmlformats.org/officeDocument/2006/relationships/footer" Target="footer13.xml"/><Relationship Id="rId91" Type="http://schemas.openxmlformats.org/officeDocument/2006/relationships/footer" Target="footer14.xml"/><Relationship Id="rId92" Type="http://schemas.openxmlformats.org/officeDocument/2006/relationships/footer" Target="footer15.xml"/><Relationship Id="rId93" Type="http://schemas.openxmlformats.org/officeDocument/2006/relationships/fontTable" Target="fontTable.xml"/><Relationship Id="rId94" Type="http://schemas.microsoft.com/office/2011/relationships/people" Target="people.xml"/><Relationship Id="rId95" Type="http://schemas.openxmlformats.org/officeDocument/2006/relationships/glossaryDocument" Target="glossary/document.xml"/><Relationship Id="rId96"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jpg"/><Relationship Id="rId60" Type="http://schemas.openxmlformats.org/officeDocument/2006/relationships/image" Target="media/image44.jpg"/><Relationship Id="rId61" Type="http://schemas.openxmlformats.org/officeDocument/2006/relationships/footer" Target="footer8.xml"/><Relationship Id="rId62" Type="http://schemas.openxmlformats.org/officeDocument/2006/relationships/image" Target="media/image45.emf"/><Relationship Id="rId64" Type="http://schemas.openxmlformats.org/officeDocument/2006/relationships/image" Target="media/image46.png"/><Relationship Id="rId65" Type="http://schemas.microsoft.com/office/2007/relationships/hdphoto" Target="media/hdphoto2.wdp"/><Relationship Id="rId66" Type="http://schemas.openxmlformats.org/officeDocument/2006/relationships/image" Target="media/image47.emf"/><Relationship Id="rId67" Type="http://schemas.openxmlformats.org/officeDocument/2006/relationships/hyperlink" Target="https://github.com/derekmolloy/exploringBB/blob/master/chp06/pwm/PWM.h" TargetMode="External"/><Relationship Id="rId68" Type="http://schemas.openxmlformats.org/officeDocument/2006/relationships/image" Target="media/image48.emf"/><Relationship Id="rId69" Type="http://schemas.openxmlformats.org/officeDocument/2006/relationships/hyperlink" Target="http://support.robotis.com/en/software/dynamixel_sdk/usb2dynamixel/usb2dxl_linux.htm" TargetMode="External"/><Relationship Id="rId80" Type="http://schemas.openxmlformats.org/officeDocument/2006/relationships/image" Target="media/image55.emf"/><Relationship Id="rId81" Type="http://schemas.openxmlformats.org/officeDocument/2006/relationships/image" Target="media/image56.emf"/><Relationship Id="rId82" Type="http://schemas.openxmlformats.org/officeDocument/2006/relationships/image" Target="media/image57.emf"/><Relationship Id="rId83" Type="http://schemas.openxmlformats.org/officeDocument/2006/relationships/image" Target="media/image58.emf"/><Relationship Id="rId84" Type="http://schemas.openxmlformats.org/officeDocument/2006/relationships/image" Target="media/image59.emf"/><Relationship Id="rId85" Type="http://schemas.openxmlformats.org/officeDocument/2006/relationships/footer" Target="footer9.xml"/><Relationship Id="rId86" Type="http://schemas.openxmlformats.org/officeDocument/2006/relationships/image" Target="media/image60.png"/><Relationship Id="rId87" Type="http://schemas.openxmlformats.org/officeDocument/2006/relationships/footer" Target="footer10.xml"/><Relationship Id="rId88" Type="http://schemas.openxmlformats.org/officeDocument/2006/relationships/footer" Target="footer11.xml"/><Relationship Id="rId89" Type="http://schemas.openxmlformats.org/officeDocument/2006/relationships/footer" Target="footer1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1868574"/>
        <w:category>
          <w:name w:val="General"/>
          <w:gallery w:val="placeholder"/>
        </w:category>
        <w:types>
          <w:type w:val="bbPlcHdr"/>
        </w:types>
        <w:behaviors>
          <w:behavior w:val="content"/>
        </w:behaviors>
        <w:guid w:val="{DC9E8888-92F2-4986-A673-C86147A5D3CD}"/>
      </w:docPartPr>
      <w:docPartBody>
        <w:p w:rsidR="00B653E6" w:rsidRDefault="00BF62EC">
          <w:r w:rsidRPr="00D16717">
            <w:rPr>
              <w:rStyle w:val="PlaceholderText"/>
            </w:rPr>
            <w:t>Click here to enter text.</w:t>
          </w:r>
        </w:p>
      </w:docPartBody>
    </w:docPart>
    <w:docPart>
      <w:docPartPr>
        <w:name w:val="5A3590A4541E430F9349AE48DCFD0CDE"/>
        <w:category>
          <w:name w:val="General"/>
          <w:gallery w:val="placeholder"/>
        </w:category>
        <w:types>
          <w:type w:val="bbPlcHdr"/>
        </w:types>
        <w:behaviors>
          <w:behavior w:val="content"/>
        </w:behaviors>
        <w:guid w:val="{24DCF58C-3348-4B29-8A37-02CE73E449C1}"/>
      </w:docPartPr>
      <w:docPartBody>
        <w:p w:rsidR="00B653E6" w:rsidRDefault="00BF62EC" w:rsidP="00BF62EC">
          <w:pPr>
            <w:pStyle w:val="5A3590A4541E430F9349AE48DCFD0CDE"/>
          </w:pPr>
          <w:r w:rsidRPr="00D16717">
            <w:rPr>
              <w:rStyle w:val="PlaceholderText"/>
            </w:rPr>
            <w:t>Click here to enter text.</w:t>
          </w:r>
        </w:p>
      </w:docPartBody>
    </w:docPart>
    <w:docPart>
      <w:docPartPr>
        <w:name w:val="DefaultPlaceholder_-1854013440"/>
        <w:category>
          <w:name w:val="General"/>
          <w:gallery w:val="placeholder"/>
        </w:category>
        <w:types>
          <w:type w:val="bbPlcHdr"/>
        </w:types>
        <w:behaviors>
          <w:behavior w:val="content"/>
        </w:behaviors>
        <w:guid w:val="{A8AA76DC-FC5D-482F-A0D6-96BD2F082D62}"/>
      </w:docPartPr>
      <w:docPartBody>
        <w:p w:rsidR="00DE5F2F" w:rsidRDefault="00DE5F2F">
          <w:r w:rsidRPr="00A341C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Lucida Grande">
    <w:altName w:val="Times New Roman"/>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Unicode MS">
    <w:panose1 w:val="020B0604020202020204"/>
    <w:charset w:val="00"/>
    <w:family w:val="auto"/>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62EC"/>
    <w:rsid w:val="00002346"/>
    <w:rsid w:val="00131156"/>
    <w:rsid w:val="001A1D00"/>
    <w:rsid w:val="004E7E53"/>
    <w:rsid w:val="00530C3B"/>
    <w:rsid w:val="006C5E41"/>
    <w:rsid w:val="00B653E6"/>
    <w:rsid w:val="00B7586B"/>
    <w:rsid w:val="00BF62EC"/>
    <w:rsid w:val="00DB7899"/>
    <w:rsid w:val="00DE5F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unhideWhenUsed/>
    <w:rsid w:val="006C5E41"/>
    <w:rPr>
      <w:color w:val="808080"/>
    </w:rPr>
  </w:style>
  <w:style w:type="paragraph" w:customStyle="1" w:styleId="7B87B24466784F12A78EFE1CDAE6F396">
    <w:name w:val="7B87B24466784F12A78EFE1CDAE6F396"/>
    <w:rsid w:val="00BF62EC"/>
  </w:style>
  <w:style w:type="paragraph" w:customStyle="1" w:styleId="0044AFCAF8DA4A4A81C266D0E9BC2920">
    <w:name w:val="0044AFCAF8DA4A4A81C266D0E9BC2920"/>
    <w:rsid w:val="00BF62EC"/>
  </w:style>
  <w:style w:type="paragraph" w:customStyle="1" w:styleId="5A3590A4541E430F9349AE48DCFD0CDE">
    <w:name w:val="5A3590A4541E430F9349AE48DCFD0CDE"/>
    <w:rsid w:val="00BF62EC"/>
  </w:style>
  <w:style w:type="paragraph" w:customStyle="1" w:styleId="ED4A250586A44E268125E10F1794848F">
    <w:name w:val="ED4A250586A44E268125E10F1794848F"/>
    <w:rsid w:val="00BF62EC"/>
  </w:style>
  <w:style w:type="paragraph" w:customStyle="1" w:styleId="BDC2A721C42148BDB80114D16941DBB1">
    <w:name w:val="BDC2A721C42148BDB80114D16941DBB1"/>
    <w:rsid w:val="00BF62EC"/>
  </w:style>
  <w:style w:type="paragraph" w:customStyle="1" w:styleId="954E19AEF6B34D378B53E15BFB36FA57">
    <w:name w:val="954E19AEF6B34D378B53E15BFB36FA57"/>
    <w:rsid w:val="00BF62EC"/>
  </w:style>
  <w:style w:type="paragraph" w:customStyle="1" w:styleId="30FA123F3D404A5398DE9B4CF03B928A">
    <w:name w:val="30FA123F3D404A5398DE9B4CF03B928A"/>
    <w:rsid w:val="00BF62EC"/>
  </w:style>
  <w:style w:type="paragraph" w:customStyle="1" w:styleId="FD8F0A195F5148DEB1278F273D21EEF6">
    <w:name w:val="FD8F0A195F5148DEB1278F273D21EEF6"/>
    <w:rsid w:val="00BF62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C32DB9-9DF7-A445-BF30-8A035D35C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2097</TotalTime>
  <Pages>160</Pages>
  <Words>22384</Words>
  <Characters>127589</Characters>
  <Application>Microsoft Macintosh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Title Page</vt:lpstr>
    </vt:vector>
  </TitlesOfParts>
  <Company>UAB</Company>
  <LinksUpToDate>false</LinksUpToDate>
  <CharactersWithSpaces>149674</CharactersWithSpaces>
  <SharedDoc>false</SharedDoc>
  <HLinks>
    <vt:vector size="12" baseType="variant">
      <vt:variant>
        <vt:i4>8061016</vt:i4>
      </vt:variant>
      <vt:variant>
        <vt:i4>51</vt:i4>
      </vt:variant>
      <vt:variant>
        <vt:i4>0</vt:i4>
      </vt:variant>
      <vt:variant>
        <vt:i4>5</vt:i4>
      </vt:variant>
      <vt:variant>
        <vt:lpwstr>http://www.ieee.org/portal/pages/pubs/transactions/stylesheets.html</vt:lpwstr>
      </vt:variant>
      <vt:variant>
        <vt:lpwstr/>
      </vt:variant>
      <vt:variant>
        <vt:i4>6160457</vt:i4>
      </vt:variant>
      <vt:variant>
        <vt:i4>48</vt:i4>
      </vt:variant>
      <vt:variant>
        <vt:i4>0</vt:i4>
      </vt:variant>
      <vt:variant>
        <vt:i4>5</vt:i4>
      </vt:variant>
      <vt:variant>
        <vt:lpwstr>http://www.(url/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Page</dc:title>
  <dc:subject/>
  <dc:creator>David Green</dc:creator>
  <cp:keywords/>
  <cp:lastModifiedBy>Peter M Corcoran</cp:lastModifiedBy>
  <cp:revision>203</cp:revision>
  <cp:lastPrinted>2015-11-02T21:03:00Z</cp:lastPrinted>
  <dcterms:created xsi:type="dcterms:W3CDTF">2015-10-17T22:01:00Z</dcterms:created>
  <dcterms:modified xsi:type="dcterms:W3CDTF">2015-11-04T02:49:00Z</dcterms:modified>
</cp:coreProperties>
</file>